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0E2AA6FD" w14:textId="77777777" w:rsidR="00E86ACB" w:rsidRDefault="00E86ACB">
      <w:pPr>
        <w:pStyle w:val="10"/>
        <w:tabs>
          <w:tab w:val="right" w:leader="dot" w:pos="7927"/>
        </w:tabs>
        <w:rPr>
          <w:rFonts w:asciiTheme="minorHAnsi" w:eastAsiaTheme="minorEastAsia" w:hAnsiTheme="minorHAnsi" w:cstheme="minorBidi"/>
          <w:noProof/>
          <w:szCs w:val="22"/>
        </w:rPr>
      </w:pPr>
      <w:r>
        <w:fldChar w:fldCharType="begin"/>
      </w:r>
      <w:r>
        <w:instrText xml:space="preserve"> </w:instrText>
      </w:r>
      <w:r>
        <w:rPr>
          <w:rFonts w:hint="eastAsia"/>
        </w:rPr>
        <w:instrText>TOC \o "1-3" \h \z \u</w:instrText>
      </w:r>
      <w:r>
        <w:instrText xml:space="preserve"> </w:instrText>
      </w:r>
      <w:r>
        <w:fldChar w:fldCharType="separate"/>
      </w:r>
      <w:hyperlink w:anchor="_Toc74672536" w:history="1">
        <w:r w:rsidRPr="00D524DF">
          <w:rPr>
            <w:rStyle w:val="a8"/>
            <w:rFonts w:hint="eastAsia"/>
            <w:noProof/>
          </w:rPr>
          <w:t>第</w:t>
        </w:r>
        <w:r w:rsidRPr="00D524DF">
          <w:rPr>
            <w:rStyle w:val="a8"/>
            <w:noProof/>
          </w:rPr>
          <w:t>1</w:t>
        </w:r>
        <w:r w:rsidRPr="00D524DF">
          <w:rPr>
            <w:rStyle w:val="a8"/>
            <w:rFonts w:hint="eastAsia"/>
            <w:noProof/>
          </w:rPr>
          <w:t>章</w:t>
        </w:r>
        <w:r w:rsidRPr="00D524DF">
          <w:rPr>
            <w:rStyle w:val="a8"/>
            <w:noProof/>
          </w:rPr>
          <w:t xml:space="preserve"> </w:t>
        </w:r>
        <w:r w:rsidRPr="00D524DF">
          <w:rPr>
            <w:rStyle w:val="a8"/>
            <w:rFonts w:hint="eastAsia"/>
            <w:noProof/>
          </w:rPr>
          <w:t>计算机组成与体系结构</w:t>
        </w:r>
        <w:r>
          <w:rPr>
            <w:noProof/>
            <w:webHidden/>
          </w:rPr>
          <w:tab/>
        </w:r>
        <w:r>
          <w:rPr>
            <w:noProof/>
            <w:webHidden/>
          </w:rPr>
          <w:fldChar w:fldCharType="begin"/>
        </w:r>
        <w:r>
          <w:rPr>
            <w:noProof/>
            <w:webHidden/>
          </w:rPr>
          <w:instrText xml:space="preserve"> PAGEREF _Toc74672536 \h </w:instrText>
        </w:r>
        <w:r>
          <w:rPr>
            <w:noProof/>
            <w:webHidden/>
          </w:rPr>
        </w:r>
        <w:r>
          <w:rPr>
            <w:noProof/>
            <w:webHidden/>
          </w:rPr>
          <w:fldChar w:fldCharType="separate"/>
        </w:r>
        <w:r w:rsidR="00383E64">
          <w:rPr>
            <w:noProof/>
            <w:webHidden/>
          </w:rPr>
          <w:t>1</w:t>
        </w:r>
        <w:r>
          <w:rPr>
            <w:noProof/>
            <w:webHidden/>
          </w:rPr>
          <w:fldChar w:fldCharType="end"/>
        </w:r>
      </w:hyperlink>
    </w:p>
    <w:p w14:paraId="1554E1DF"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37"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_Toc74672537 \h </w:instrText>
        </w:r>
        <w:r w:rsidR="00E86ACB">
          <w:rPr>
            <w:noProof/>
            <w:webHidden/>
          </w:rPr>
        </w:r>
        <w:r w:rsidR="00E86ACB">
          <w:rPr>
            <w:noProof/>
            <w:webHidden/>
          </w:rPr>
          <w:fldChar w:fldCharType="separate"/>
        </w:r>
        <w:r w:rsidR="00383E64">
          <w:rPr>
            <w:noProof/>
            <w:webHidden/>
          </w:rPr>
          <w:t>1</w:t>
        </w:r>
        <w:r w:rsidR="00E86ACB">
          <w:rPr>
            <w:noProof/>
            <w:webHidden/>
          </w:rPr>
          <w:fldChar w:fldCharType="end"/>
        </w:r>
      </w:hyperlink>
    </w:p>
    <w:p w14:paraId="7469F70F"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38"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_Toc74672538 \h </w:instrText>
        </w:r>
        <w:r w:rsidR="00E86ACB">
          <w:rPr>
            <w:noProof/>
            <w:webHidden/>
          </w:rPr>
        </w:r>
        <w:r w:rsidR="00E86ACB">
          <w:rPr>
            <w:noProof/>
            <w:webHidden/>
          </w:rPr>
          <w:fldChar w:fldCharType="separate"/>
        </w:r>
        <w:r w:rsidR="00383E64">
          <w:rPr>
            <w:noProof/>
            <w:webHidden/>
          </w:rPr>
          <w:t>1</w:t>
        </w:r>
        <w:r w:rsidR="00E86ACB">
          <w:rPr>
            <w:noProof/>
            <w:webHidden/>
          </w:rPr>
          <w:fldChar w:fldCharType="end"/>
        </w:r>
      </w:hyperlink>
    </w:p>
    <w:p w14:paraId="2037EC7E"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39" w:history="1">
        <w:r w:rsidR="00E86ACB" w:rsidRPr="00D524DF">
          <w:rPr>
            <w:rStyle w:val="a8"/>
            <w:noProof/>
          </w:rPr>
          <w:t xml:space="preserve">2 </w:t>
        </w:r>
        <w:r w:rsidR="00E86ACB" w:rsidRPr="00D524DF">
          <w:rPr>
            <w:rStyle w:val="a8"/>
            <w:rFonts w:hint="eastAsia"/>
            <w:noProof/>
          </w:rPr>
          <w:t>考点精讲</w:t>
        </w:r>
        <w:r w:rsidR="00E86ACB">
          <w:rPr>
            <w:noProof/>
            <w:webHidden/>
          </w:rPr>
          <w:tab/>
        </w:r>
        <w:r w:rsidR="00E86ACB">
          <w:rPr>
            <w:noProof/>
            <w:webHidden/>
          </w:rPr>
          <w:fldChar w:fldCharType="begin"/>
        </w:r>
        <w:r w:rsidR="00E86ACB">
          <w:rPr>
            <w:noProof/>
            <w:webHidden/>
          </w:rPr>
          <w:instrText xml:space="preserve"> PAGEREF _Toc74672539 \h </w:instrText>
        </w:r>
        <w:r w:rsidR="00E86ACB">
          <w:rPr>
            <w:noProof/>
            <w:webHidden/>
          </w:rPr>
        </w:r>
        <w:r w:rsidR="00E86ACB">
          <w:rPr>
            <w:noProof/>
            <w:webHidden/>
          </w:rPr>
          <w:fldChar w:fldCharType="separate"/>
        </w:r>
        <w:r w:rsidR="00383E64">
          <w:rPr>
            <w:noProof/>
            <w:webHidden/>
          </w:rPr>
          <w:t>2</w:t>
        </w:r>
        <w:r w:rsidR="00E86ACB">
          <w:rPr>
            <w:noProof/>
            <w:webHidden/>
          </w:rPr>
          <w:fldChar w:fldCharType="end"/>
        </w:r>
      </w:hyperlink>
    </w:p>
    <w:p w14:paraId="1C7862EF"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0" w:history="1">
        <w:r w:rsidR="00E86ACB" w:rsidRPr="00D524DF">
          <w:rPr>
            <w:rStyle w:val="a8"/>
            <w:noProof/>
          </w:rPr>
          <w:t xml:space="preserve">2.1 </w:t>
        </w:r>
        <w:r w:rsidR="00E86ACB" w:rsidRPr="00D524DF">
          <w:rPr>
            <w:rStyle w:val="a8"/>
            <w:rFonts w:hint="eastAsia"/>
            <w:noProof/>
          </w:rPr>
          <w:t>数据的表示（★★★★）</w:t>
        </w:r>
        <w:r w:rsidR="00E86ACB">
          <w:rPr>
            <w:noProof/>
            <w:webHidden/>
          </w:rPr>
          <w:tab/>
        </w:r>
        <w:r w:rsidR="00E86ACB">
          <w:rPr>
            <w:noProof/>
            <w:webHidden/>
          </w:rPr>
          <w:fldChar w:fldCharType="begin"/>
        </w:r>
        <w:r w:rsidR="00E86ACB">
          <w:rPr>
            <w:noProof/>
            <w:webHidden/>
          </w:rPr>
          <w:instrText xml:space="preserve"> PAGEREF _Toc74672540 \h </w:instrText>
        </w:r>
        <w:r w:rsidR="00E86ACB">
          <w:rPr>
            <w:noProof/>
            <w:webHidden/>
          </w:rPr>
        </w:r>
        <w:r w:rsidR="00E86ACB">
          <w:rPr>
            <w:noProof/>
            <w:webHidden/>
          </w:rPr>
          <w:fldChar w:fldCharType="separate"/>
        </w:r>
        <w:r w:rsidR="00383E64">
          <w:rPr>
            <w:noProof/>
            <w:webHidden/>
          </w:rPr>
          <w:t>2</w:t>
        </w:r>
        <w:r w:rsidR="00E86ACB">
          <w:rPr>
            <w:noProof/>
            <w:webHidden/>
          </w:rPr>
          <w:fldChar w:fldCharType="end"/>
        </w:r>
      </w:hyperlink>
    </w:p>
    <w:p w14:paraId="51783766"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1" w:history="1">
        <w:r w:rsidR="00E86ACB" w:rsidRPr="00D524DF">
          <w:rPr>
            <w:rStyle w:val="a8"/>
            <w:noProof/>
          </w:rPr>
          <w:t xml:space="preserve">2.2 </w:t>
        </w:r>
        <w:r w:rsidR="00E86ACB" w:rsidRPr="00D524DF">
          <w:rPr>
            <w:rStyle w:val="a8"/>
            <w:rFonts w:hint="eastAsia"/>
            <w:noProof/>
          </w:rPr>
          <w:t>运算器与控制器（★★★★）</w:t>
        </w:r>
        <w:r w:rsidR="00E86ACB">
          <w:rPr>
            <w:noProof/>
            <w:webHidden/>
          </w:rPr>
          <w:tab/>
        </w:r>
        <w:r w:rsidR="00E86ACB">
          <w:rPr>
            <w:noProof/>
            <w:webHidden/>
          </w:rPr>
          <w:fldChar w:fldCharType="begin"/>
        </w:r>
        <w:r w:rsidR="00E86ACB">
          <w:rPr>
            <w:noProof/>
            <w:webHidden/>
          </w:rPr>
          <w:instrText xml:space="preserve"> PAGEREF _Toc74672541 \h </w:instrText>
        </w:r>
        <w:r w:rsidR="00E86ACB">
          <w:rPr>
            <w:noProof/>
            <w:webHidden/>
          </w:rPr>
        </w:r>
        <w:r w:rsidR="00E86ACB">
          <w:rPr>
            <w:noProof/>
            <w:webHidden/>
          </w:rPr>
          <w:fldChar w:fldCharType="separate"/>
        </w:r>
        <w:r w:rsidR="00383E64">
          <w:rPr>
            <w:noProof/>
            <w:webHidden/>
          </w:rPr>
          <w:t>3</w:t>
        </w:r>
        <w:r w:rsidR="00E86ACB">
          <w:rPr>
            <w:noProof/>
            <w:webHidden/>
          </w:rPr>
          <w:fldChar w:fldCharType="end"/>
        </w:r>
      </w:hyperlink>
    </w:p>
    <w:p w14:paraId="0BF23653"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2" w:history="1">
        <w:r w:rsidR="00E86ACB" w:rsidRPr="00D524DF">
          <w:rPr>
            <w:rStyle w:val="a8"/>
            <w:noProof/>
          </w:rPr>
          <w:t>2.3 Flynn</w:t>
        </w:r>
        <w:r w:rsidR="00E86ACB" w:rsidRPr="00D524DF">
          <w:rPr>
            <w:rStyle w:val="a8"/>
            <w:rFonts w:hint="eastAsia"/>
            <w:noProof/>
          </w:rPr>
          <w:t>分类法（★★）</w:t>
        </w:r>
        <w:r w:rsidR="00E86ACB">
          <w:rPr>
            <w:noProof/>
            <w:webHidden/>
          </w:rPr>
          <w:tab/>
        </w:r>
        <w:r w:rsidR="00E86ACB">
          <w:rPr>
            <w:noProof/>
            <w:webHidden/>
          </w:rPr>
          <w:fldChar w:fldCharType="begin"/>
        </w:r>
        <w:r w:rsidR="00E86ACB">
          <w:rPr>
            <w:noProof/>
            <w:webHidden/>
          </w:rPr>
          <w:instrText xml:space="preserve"> PAGEREF _Toc74672542 \h </w:instrText>
        </w:r>
        <w:r w:rsidR="00E86ACB">
          <w:rPr>
            <w:noProof/>
            <w:webHidden/>
          </w:rPr>
        </w:r>
        <w:r w:rsidR="00E86ACB">
          <w:rPr>
            <w:noProof/>
            <w:webHidden/>
          </w:rPr>
          <w:fldChar w:fldCharType="separate"/>
        </w:r>
        <w:r w:rsidR="00383E64">
          <w:rPr>
            <w:noProof/>
            <w:webHidden/>
          </w:rPr>
          <w:t>4</w:t>
        </w:r>
        <w:r w:rsidR="00E86ACB">
          <w:rPr>
            <w:noProof/>
            <w:webHidden/>
          </w:rPr>
          <w:fldChar w:fldCharType="end"/>
        </w:r>
      </w:hyperlink>
    </w:p>
    <w:p w14:paraId="661AC1B3"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3" w:history="1">
        <w:r w:rsidR="00E86ACB" w:rsidRPr="00D524DF">
          <w:rPr>
            <w:rStyle w:val="a8"/>
            <w:noProof/>
          </w:rPr>
          <w:t>2.4 CISC</w:t>
        </w:r>
        <w:r w:rsidR="00E86ACB" w:rsidRPr="00D524DF">
          <w:rPr>
            <w:rStyle w:val="a8"/>
            <w:rFonts w:hint="eastAsia"/>
            <w:noProof/>
          </w:rPr>
          <w:t>与</w:t>
        </w:r>
        <w:r w:rsidR="00E86ACB" w:rsidRPr="00D524DF">
          <w:rPr>
            <w:rStyle w:val="a8"/>
            <w:noProof/>
          </w:rPr>
          <w:t>RISC</w:t>
        </w:r>
        <w:r w:rsidR="00E86ACB" w:rsidRPr="00D524DF">
          <w:rPr>
            <w:rStyle w:val="a8"/>
            <w:rFonts w:hint="eastAsia"/>
            <w:noProof/>
          </w:rPr>
          <w:t>（★★）</w:t>
        </w:r>
        <w:r w:rsidR="00E86ACB">
          <w:rPr>
            <w:noProof/>
            <w:webHidden/>
          </w:rPr>
          <w:tab/>
        </w:r>
        <w:r w:rsidR="00E86ACB">
          <w:rPr>
            <w:noProof/>
            <w:webHidden/>
          </w:rPr>
          <w:fldChar w:fldCharType="begin"/>
        </w:r>
        <w:r w:rsidR="00E86ACB">
          <w:rPr>
            <w:noProof/>
            <w:webHidden/>
          </w:rPr>
          <w:instrText xml:space="preserve"> PAGEREF _Toc74672543 \h </w:instrText>
        </w:r>
        <w:r w:rsidR="00E86ACB">
          <w:rPr>
            <w:noProof/>
            <w:webHidden/>
          </w:rPr>
        </w:r>
        <w:r w:rsidR="00E86ACB">
          <w:rPr>
            <w:noProof/>
            <w:webHidden/>
          </w:rPr>
          <w:fldChar w:fldCharType="separate"/>
        </w:r>
        <w:r w:rsidR="00383E64">
          <w:rPr>
            <w:noProof/>
            <w:webHidden/>
          </w:rPr>
          <w:t>4</w:t>
        </w:r>
        <w:r w:rsidR="00E86ACB">
          <w:rPr>
            <w:noProof/>
            <w:webHidden/>
          </w:rPr>
          <w:fldChar w:fldCharType="end"/>
        </w:r>
      </w:hyperlink>
    </w:p>
    <w:p w14:paraId="2B85EF08"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4" w:history="1">
        <w:r w:rsidR="00E86ACB" w:rsidRPr="00D524DF">
          <w:rPr>
            <w:rStyle w:val="a8"/>
            <w:noProof/>
          </w:rPr>
          <w:t xml:space="preserve">2.5 </w:t>
        </w:r>
        <w:r w:rsidR="00E86ACB" w:rsidRPr="00D524DF">
          <w:rPr>
            <w:rStyle w:val="a8"/>
            <w:rFonts w:hint="eastAsia"/>
            <w:noProof/>
          </w:rPr>
          <w:t>流水线技术（★★★★）</w:t>
        </w:r>
        <w:r w:rsidR="00E86ACB">
          <w:rPr>
            <w:noProof/>
            <w:webHidden/>
          </w:rPr>
          <w:tab/>
        </w:r>
        <w:r w:rsidR="00E86ACB">
          <w:rPr>
            <w:noProof/>
            <w:webHidden/>
          </w:rPr>
          <w:fldChar w:fldCharType="begin"/>
        </w:r>
        <w:r w:rsidR="00E86ACB">
          <w:rPr>
            <w:noProof/>
            <w:webHidden/>
          </w:rPr>
          <w:instrText xml:space="preserve"> PAGEREF _Toc74672544 \h </w:instrText>
        </w:r>
        <w:r w:rsidR="00E86ACB">
          <w:rPr>
            <w:noProof/>
            <w:webHidden/>
          </w:rPr>
        </w:r>
        <w:r w:rsidR="00E86ACB">
          <w:rPr>
            <w:noProof/>
            <w:webHidden/>
          </w:rPr>
          <w:fldChar w:fldCharType="separate"/>
        </w:r>
        <w:r w:rsidR="00383E64">
          <w:rPr>
            <w:noProof/>
            <w:webHidden/>
          </w:rPr>
          <w:t>5</w:t>
        </w:r>
        <w:r w:rsidR="00E86ACB">
          <w:rPr>
            <w:noProof/>
            <w:webHidden/>
          </w:rPr>
          <w:fldChar w:fldCharType="end"/>
        </w:r>
      </w:hyperlink>
    </w:p>
    <w:p w14:paraId="4C2FDB2D"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5" w:history="1">
        <w:r w:rsidR="00E86ACB" w:rsidRPr="00D524DF">
          <w:rPr>
            <w:rStyle w:val="a8"/>
            <w:noProof/>
          </w:rPr>
          <w:t xml:space="preserve">2.6 </w:t>
        </w:r>
        <w:r w:rsidR="00E86ACB" w:rsidRPr="00D524DF">
          <w:rPr>
            <w:rStyle w:val="a8"/>
            <w:rFonts w:hint="eastAsia"/>
            <w:noProof/>
          </w:rPr>
          <w:t>存储系统（★★★★）</w:t>
        </w:r>
        <w:r w:rsidR="00E86ACB">
          <w:rPr>
            <w:noProof/>
            <w:webHidden/>
          </w:rPr>
          <w:tab/>
        </w:r>
        <w:r w:rsidR="00E86ACB">
          <w:rPr>
            <w:noProof/>
            <w:webHidden/>
          </w:rPr>
          <w:fldChar w:fldCharType="begin"/>
        </w:r>
        <w:r w:rsidR="00E86ACB">
          <w:rPr>
            <w:noProof/>
            <w:webHidden/>
          </w:rPr>
          <w:instrText xml:space="preserve"> PAGEREF _Toc74672545 \h </w:instrText>
        </w:r>
        <w:r w:rsidR="00E86ACB">
          <w:rPr>
            <w:noProof/>
            <w:webHidden/>
          </w:rPr>
        </w:r>
        <w:r w:rsidR="00E86ACB">
          <w:rPr>
            <w:noProof/>
            <w:webHidden/>
          </w:rPr>
          <w:fldChar w:fldCharType="separate"/>
        </w:r>
        <w:r w:rsidR="00383E64">
          <w:rPr>
            <w:noProof/>
            <w:webHidden/>
          </w:rPr>
          <w:t>6</w:t>
        </w:r>
        <w:r w:rsidR="00E86ACB">
          <w:rPr>
            <w:noProof/>
            <w:webHidden/>
          </w:rPr>
          <w:fldChar w:fldCharType="end"/>
        </w:r>
      </w:hyperlink>
    </w:p>
    <w:p w14:paraId="62F81BF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6" w:history="1">
        <w:r w:rsidR="00E86ACB" w:rsidRPr="00D524DF">
          <w:rPr>
            <w:rStyle w:val="a8"/>
            <w:noProof/>
          </w:rPr>
          <w:t xml:space="preserve">2.7 </w:t>
        </w:r>
        <w:r w:rsidR="00E86ACB" w:rsidRPr="00D524DF">
          <w:rPr>
            <w:rStyle w:val="a8"/>
            <w:rFonts w:hint="eastAsia"/>
            <w:noProof/>
          </w:rPr>
          <w:t>总线系统（★）</w:t>
        </w:r>
        <w:r w:rsidR="00E86ACB">
          <w:rPr>
            <w:noProof/>
            <w:webHidden/>
          </w:rPr>
          <w:tab/>
        </w:r>
        <w:r w:rsidR="00E86ACB">
          <w:rPr>
            <w:noProof/>
            <w:webHidden/>
          </w:rPr>
          <w:fldChar w:fldCharType="begin"/>
        </w:r>
        <w:r w:rsidR="00E86ACB">
          <w:rPr>
            <w:noProof/>
            <w:webHidden/>
          </w:rPr>
          <w:instrText xml:space="preserve"> PAGEREF _Toc74672546 \h </w:instrText>
        </w:r>
        <w:r w:rsidR="00E86ACB">
          <w:rPr>
            <w:noProof/>
            <w:webHidden/>
          </w:rPr>
        </w:r>
        <w:r w:rsidR="00E86ACB">
          <w:rPr>
            <w:noProof/>
            <w:webHidden/>
          </w:rPr>
          <w:fldChar w:fldCharType="separate"/>
        </w:r>
        <w:r w:rsidR="00383E64">
          <w:rPr>
            <w:noProof/>
            <w:webHidden/>
          </w:rPr>
          <w:t>8</w:t>
        </w:r>
        <w:r w:rsidR="00E86ACB">
          <w:rPr>
            <w:noProof/>
            <w:webHidden/>
          </w:rPr>
          <w:fldChar w:fldCharType="end"/>
        </w:r>
      </w:hyperlink>
    </w:p>
    <w:p w14:paraId="6355018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7" w:history="1">
        <w:r w:rsidR="00E86ACB" w:rsidRPr="00D524DF">
          <w:rPr>
            <w:rStyle w:val="a8"/>
            <w:noProof/>
          </w:rPr>
          <w:t xml:space="preserve">2.8 </w:t>
        </w:r>
        <w:r w:rsidR="00E86ACB" w:rsidRPr="00D524DF">
          <w:rPr>
            <w:rStyle w:val="a8"/>
            <w:rFonts w:hint="eastAsia"/>
            <w:noProof/>
          </w:rPr>
          <w:t>可靠性（★）</w:t>
        </w:r>
        <w:r w:rsidR="00E86ACB">
          <w:rPr>
            <w:noProof/>
            <w:webHidden/>
          </w:rPr>
          <w:tab/>
        </w:r>
        <w:r w:rsidR="00E86ACB">
          <w:rPr>
            <w:noProof/>
            <w:webHidden/>
          </w:rPr>
          <w:fldChar w:fldCharType="begin"/>
        </w:r>
        <w:r w:rsidR="00E86ACB">
          <w:rPr>
            <w:noProof/>
            <w:webHidden/>
          </w:rPr>
          <w:instrText xml:space="preserve"> PAGEREF _Toc74672547 \h </w:instrText>
        </w:r>
        <w:r w:rsidR="00E86ACB">
          <w:rPr>
            <w:noProof/>
            <w:webHidden/>
          </w:rPr>
        </w:r>
        <w:r w:rsidR="00E86ACB">
          <w:rPr>
            <w:noProof/>
            <w:webHidden/>
          </w:rPr>
          <w:fldChar w:fldCharType="separate"/>
        </w:r>
        <w:r w:rsidR="00383E64">
          <w:rPr>
            <w:noProof/>
            <w:webHidden/>
          </w:rPr>
          <w:t>8</w:t>
        </w:r>
        <w:r w:rsidR="00E86ACB">
          <w:rPr>
            <w:noProof/>
            <w:webHidden/>
          </w:rPr>
          <w:fldChar w:fldCharType="end"/>
        </w:r>
      </w:hyperlink>
    </w:p>
    <w:p w14:paraId="4F27B5F6"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8" w:history="1">
        <w:r w:rsidR="00E86ACB" w:rsidRPr="00D524DF">
          <w:rPr>
            <w:rStyle w:val="a8"/>
            <w:noProof/>
          </w:rPr>
          <w:t xml:space="preserve">2.9 </w:t>
        </w:r>
        <w:r w:rsidR="00E86ACB" w:rsidRPr="00D524DF">
          <w:rPr>
            <w:rStyle w:val="a8"/>
            <w:rFonts w:hint="eastAsia"/>
            <w:noProof/>
          </w:rPr>
          <w:t>校验码（★★★）</w:t>
        </w:r>
        <w:r w:rsidR="00E86ACB">
          <w:rPr>
            <w:noProof/>
            <w:webHidden/>
          </w:rPr>
          <w:tab/>
        </w:r>
        <w:r w:rsidR="00E86ACB">
          <w:rPr>
            <w:noProof/>
            <w:webHidden/>
          </w:rPr>
          <w:fldChar w:fldCharType="begin"/>
        </w:r>
        <w:r w:rsidR="00E86ACB">
          <w:rPr>
            <w:noProof/>
            <w:webHidden/>
          </w:rPr>
          <w:instrText xml:space="preserve"> PAGEREF _Toc74672548 \h </w:instrText>
        </w:r>
        <w:r w:rsidR="00E86ACB">
          <w:rPr>
            <w:noProof/>
            <w:webHidden/>
          </w:rPr>
        </w:r>
        <w:r w:rsidR="00E86ACB">
          <w:rPr>
            <w:noProof/>
            <w:webHidden/>
          </w:rPr>
          <w:fldChar w:fldCharType="separate"/>
        </w:r>
        <w:r w:rsidR="00383E64">
          <w:rPr>
            <w:noProof/>
            <w:webHidden/>
          </w:rPr>
          <w:t>9</w:t>
        </w:r>
        <w:r w:rsidR="00E86ACB">
          <w:rPr>
            <w:noProof/>
            <w:webHidden/>
          </w:rPr>
          <w:fldChar w:fldCharType="end"/>
        </w:r>
      </w:hyperlink>
    </w:p>
    <w:p w14:paraId="417C811F"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49" w:history="1">
        <w:r w:rsidR="00E86ACB" w:rsidRPr="00D524DF">
          <w:rPr>
            <w:rStyle w:val="a8"/>
            <w:noProof/>
          </w:rPr>
          <w:t xml:space="preserve">2.10 </w:t>
        </w:r>
        <w:r w:rsidR="00E86ACB" w:rsidRPr="00D524DF">
          <w:rPr>
            <w:rStyle w:val="a8"/>
            <w:rFonts w:hint="eastAsia"/>
            <w:noProof/>
          </w:rPr>
          <w:t>计算机性能指标（★）</w:t>
        </w:r>
        <w:r w:rsidR="00E86ACB">
          <w:rPr>
            <w:noProof/>
            <w:webHidden/>
          </w:rPr>
          <w:tab/>
        </w:r>
        <w:r w:rsidR="00E86ACB">
          <w:rPr>
            <w:noProof/>
            <w:webHidden/>
          </w:rPr>
          <w:fldChar w:fldCharType="begin"/>
        </w:r>
        <w:r w:rsidR="00E86ACB">
          <w:rPr>
            <w:noProof/>
            <w:webHidden/>
          </w:rPr>
          <w:instrText xml:space="preserve"> PAGEREF _Toc74672549 \h </w:instrText>
        </w:r>
        <w:r w:rsidR="00E86ACB">
          <w:rPr>
            <w:noProof/>
            <w:webHidden/>
          </w:rPr>
        </w:r>
        <w:r w:rsidR="00E86ACB">
          <w:rPr>
            <w:noProof/>
            <w:webHidden/>
          </w:rPr>
          <w:fldChar w:fldCharType="separate"/>
        </w:r>
        <w:r w:rsidR="00383E64">
          <w:rPr>
            <w:noProof/>
            <w:webHidden/>
          </w:rPr>
          <w:t>9</w:t>
        </w:r>
        <w:r w:rsidR="00E86ACB">
          <w:rPr>
            <w:noProof/>
            <w:webHidden/>
          </w:rPr>
          <w:fldChar w:fldCharType="end"/>
        </w:r>
      </w:hyperlink>
    </w:p>
    <w:p w14:paraId="60726B89"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50" w:history="1">
        <w:r w:rsidR="00E86ACB" w:rsidRPr="00D524DF">
          <w:rPr>
            <w:rStyle w:val="a8"/>
            <w:noProof/>
          </w:rPr>
          <w:t xml:space="preserve">3 </w:t>
        </w:r>
        <w:r w:rsidR="00E86ACB" w:rsidRPr="00D524DF">
          <w:rPr>
            <w:rStyle w:val="a8"/>
            <w:rFonts w:hint="eastAsia"/>
            <w:noProof/>
          </w:rPr>
          <w:t>章节问答</w:t>
        </w:r>
        <w:r w:rsidR="00E86ACB">
          <w:rPr>
            <w:noProof/>
            <w:webHidden/>
          </w:rPr>
          <w:tab/>
        </w:r>
        <w:r w:rsidR="00E86ACB">
          <w:rPr>
            <w:noProof/>
            <w:webHidden/>
          </w:rPr>
          <w:fldChar w:fldCharType="begin"/>
        </w:r>
        <w:r w:rsidR="00E86ACB">
          <w:rPr>
            <w:noProof/>
            <w:webHidden/>
          </w:rPr>
          <w:instrText xml:space="preserve"> PAGEREF _Toc74672550 \h </w:instrText>
        </w:r>
        <w:r w:rsidR="00E86ACB">
          <w:rPr>
            <w:noProof/>
            <w:webHidden/>
          </w:rPr>
        </w:r>
        <w:r w:rsidR="00E86ACB">
          <w:rPr>
            <w:noProof/>
            <w:webHidden/>
          </w:rPr>
          <w:fldChar w:fldCharType="separate"/>
        </w:r>
        <w:r w:rsidR="00383E64">
          <w:rPr>
            <w:noProof/>
            <w:webHidden/>
          </w:rPr>
          <w:t>10</w:t>
        </w:r>
        <w:r w:rsidR="00E86ACB">
          <w:rPr>
            <w:noProof/>
            <w:webHidden/>
          </w:rPr>
          <w:fldChar w:fldCharType="end"/>
        </w:r>
      </w:hyperlink>
    </w:p>
    <w:p w14:paraId="2094487A" w14:textId="77777777" w:rsidR="00E86ACB" w:rsidRDefault="00F60903">
      <w:pPr>
        <w:pStyle w:val="10"/>
        <w:tabs>
          <w:tab w:val="right" w:leader="dot" w:pos="7927"/>
        </w:tabs>
        <w:rPr>
          <w:rFonts w:asciiTheme="minorHAnsi" w:eastAsiaTheme="minorEastAsia" w:hAnsiTheme="minorHAnsi" w:cstheme="minorBidi"/>
          <w:noProof/>
          <w:szCs w:val="22"/>
        </w:rPr>
      </w:pPr>
      <w:hyperlink w:anchor="_Toc74672551" w:history="1">
        <w:r w:rsidR="00E86ACB" w:rsidRPr="00D524DF">
          <w:rPr>
            <w:rStyle w:val="a8"/>
            <w:rFonts w:hint="eastAsia"/>
            <w:noProof/>
          </w:rPr>
          <w:t>第</w:t>
        </w:r>
        <w:r w:rsidR="00E86ACB" w:rsidRPr="00D524DF">
          <w:rPr>
            <w:rStyle w:val="a8"/>
            <w:noProof/>
          </w:rPr>
          <w:t>2</w:t>
        </w:r>
        <w:r w:rsidR="00E86ACB" w:rsidRPr="00D524DF">
          <w:rPr>
            <w:rStyle w:val="a8"/>
            <w:rFonts w:hint="eastAsia"/>
            <w:noProof/>
          </w:rPr>
          <w:t>章</w:t>
        </w:r>
        <w:r w:rsidR="00E86ACB" w:rsidRPr="00D524DF">
          <w:rPr>
            <w:rStyle w:val="a8"/>
            <w:noProof/>
          </w:rPr>
          <w:t xml:space="preserve"> </w:t>
        </w:r>
        <w:r w:rsidR="00E86ACB" w:rsidRPr="00D524DF">
          <w:rPr>
            <w:rStyle w:val="a8"/>
            <w:rFonts w:hint="eastAsia"/>
            <w:noProof/>
          </w:rPr>
          <w:t>操作系统</w:t>
        </w:r>
        <w:r w:rsidR="00E86ACB">
          <w:rPr>
            <w:noProof/>
            <w:webHidden/>
          </w:rPr>
          <w:tab/>
        </w:r>
        <w:r w:rsidR="00E86ACB">
          <w:rPr>
            <w:noProof/>
            <w:webHidden/>
          </w:rPr>
          <w:fldChar w:fldCharType="begin"/>
        </w:r>
        <w:r w:rsidR="00E86ACB">
          <w:rPr>
            <w:noProof/>
            <w:webHidden/>
          </w:rPr>
          <w:instrText xml:space="preserve"> PAGEREF _Toc74672551 \h </w:instrText>
        </w:r>
        <w:r w:rsidR="00E86ACB">
          <w:rPr>
            <w:noProof/>
            <w:webHidden/>
          </w:rPr>
        </w:r>
        <w:r w:rsidR="00E86ACB">
          <w:rPr>
            <w:noProof/>
            <w:webHidden/>
          </w:rPr>
          <w:fldChar w:fldCharType="separate"/>
        </w:r>
        <w:r w:rsidR="00383E64">
          <w:rPr>
            <w:noProof/>
            <w:webHidden/>
          </w:rPr>
          <w:t>11</w:t>
        </w:r>
        <w:r w:rsidR="00E86ACB">
          <w:rPr>
            <w:noProof/>
            <w:webHidden/>
          </w:rPr>
          <w:fldChar w:fldCharType="end"/>
        </w:r>
      </w:hyperlink>
    </w:p>
    <w:p w14:paraId="73AD44C3"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52"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_Toc74672552 \h </w:instrText>
        </w:r>
        <w:r w:rsidR="00E86ACB">
          <w:rPr>
            <w:noProof/>
            <w:webHidden/>
          </w:rPr>
        </w:r>
        <w:r w:rsidR="00E86ACB">
          <w:rPr>
            <w:noProof/>
            <w:webHidden/>
          </w:rPr>
          <w:fldChar w:fldCharType="separate"/>
        </w:r>
        <w:r w:rsidR="00383E64">
          <w:rPr>
            <w:noProof/>
            <w:webHidden/>
          </w:rPr>
          <w:t>11</w:t>
        </w:r>
        <w:r w:rsidR="00E86ACB">
          <w:rPr>
            <w:noProof/>
            <w:webHidden/>
          </w:rPr>
          <w:fldChar w:fldCharType="end"/>
        </w:r>
      </w:hyperlink>
    </w:p>
    <w:p w14:paraId="5933E1E0"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53"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_Toc74672553 \h </w:instrText>
        </w:r>
        <w:r w:rsidR="00E86ACB">
          <w:rPr>
            <w:noProof/>
            <w:webHidden/>
          </w:rPr>
        </w:r>
        <w:r w:rsidR="00E86ACB">
          <w:rPr>
            <w:noProof/>
            <w:webHidden/>
          </w:rPr>
          <w:fldChar w:fldCharType="separate"/>
        </w:r>
        <w:r w:rsidR="00383E64">
          <w:rPr>
            <w:noProof/>
            <w:webHidden/>
          </w:rPr>
          <w:t>11</w:t>
        </w:r>
        <w:r w:rsidR="00E86ACB">
          <w:rPr>
            <w:noProof/>
            <w:webHidden/>
          </w:rPr>
          <w:fldChar w:fldCharType="end"/>
        </w:r>
      </w:hyperlink>
    </w:p>
    <w:p w14:paraId="366D4417"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54" w:history="1">
        <w:r w:rsidR="00E86ACB" w:rsidRPr="00D524DF">
          <w:rPr>
            <w:rStyle w:val="a8"/>
            <w:noProof/>
          </w:rPr>
          <w:t xml:space="preserve">2 </w:t>
        </w:r>
        <w:r w:rsidR="00E86ACB" w:rsidRPr="00D524DF">
          <w:rPr>
            <w:rStyle w:val="a8"/>
            <w:rFonts w:hint="eastAsia"/>
            <w:noProof/>
          </w:rPr>
          <w:t>考点精讲</w:t>
        </w:r>
        <w:r w:rsidR="00E86ACB">
          <w:rPr>
            <w:noProof/>
            <w:webHidden/>
          </w:rPr>
          <w:tab/>
        </w:r>
        <w:r w:rsidR="00E86ACB">
          <w:rPr>
            <w:noProof/>
            <w:webHidden/>
          </w:rPr>
          <w:fldChar w:fldCharType="begin"/>
        </w:r>
        <w:r w:rsidR="00E86ACB">
          <w:rPr>
            <w:noProof/>
            <w:webHidden/>
          </w:rPr>
          <w:instrText xml:space="preserve"> PAGEREF _Toc74672554 \h </w:instrText>
        </w:r>
        <w:r w:rsidR="00E86ACB">
          <w:rPr>
            <w:noProof/>
            <w:webHidden/>
          </w:rPr>
        </w:r>
        <w:r w:rsidR="00E86ACB">
          <w:rPr>
            <w:noProof/>
            <w:webHidden/>
          </w:rPr>
          <w:fldChar w:fldCharType="separate"/>
        </w:r>
        <w:r w:rsidR="00383E64">
          <w:rPr>
            <w:noProof/>
            <w:webHidden/>
          </w:rPr>
          <w:t>11</w:t>
        </w:r>
        <w:r w:rsidR="00E86ACB">
          <w:rPr>
            <w:noProof/>
            <w:webHidden/>
          </w:rPr>
          <w:fldChar w:fldCharType="end"/>
        </w:r>
      </w:hyperlink>
    </w:p>
    <w:p w14:paraId="18D9E78C"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55" w:history="1">
        <w:r w:rsidR="00E86ACB" w:rsidRPr="00D524DF">
          <w:rPr>
            <w:rStyle w:val="a8"/>
            <w:noProof/>
          </w:rPr>
          <w:t xml:space="preserve">2.1 </w:t>
        </w:r>
        <w:r w:rsidR="00E86ACB" w:rsidRPr="00D524DF">
          <w:rPr>
            <w:rStyle w:val="a8"/>
            <w:rFonts w:hint="eastAsia"/>
            <w:noProof/>
          </w:rPr>
          <w:t>进程的状态（★★）</w:t>
        </w:r>
        <w:r w:rsidR="00E86ACB">
          <w:rPr>
            <w:noProof/>
            <w:webHidden/>
          </w:rPr>
          <w:tab/>
        </w:r>
        <w:r w:rsidR="00E86ACB">
          <w:rPr>
            <w:noProof/>
            <w:webHidden/>
          </w:rPr>
          <w:fldChar w:fldCharType="begin"/>
        </w:r>
        <w:r w:rsidR="00E86ACB">
          <w:rPr>
            <w:noProof/>
            <w:webHidden/>
          </w:rPr>
          <w:instrText xml:space="preserve"> PAGEREF _Toc74672555 \h </w:instrText>
        </w:r>
        <w:r w:rsidR="00E86ACB">
          <w:rPr>
            <w:noProof/>
            <w:webHidden/>
          </w:rPr>
        </w:r>
        <w:r w:rsidR="00E86ACB">
          <w:rPr>
            <w:noProof/>
            <w:webHidden/>
          </w:rPr>
          <w:fldChar w:fldCharType="separate"/>
        </w:r>
        <w:r w:rsidR="00383E64">
          <w:rPr>
            <w:noProof/>
            <w:webHidden/>
          </w:rPr>
          <w:t>13</w:t>
        </w:r>
        <w:r w:rsidR="00E86ACB">
          <w:rPr>
            <w:noProof/>
            <w:webHidden/>
          </w:rPr>
          <w:fldChar w:fldCharType="end"/>
        </w:r>
      </w:hyperlink>
    </w:p>
    <w:p w14:paraId="7A949A6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56" w:history="1">
        <w:r w:rsidR="00E86ACB" w:rsidRPr="00D524DF">
          <w:rPr>
            <w:rStyle w:val="a8"/>
            <w:noProof/>
          </w:rPr>
          <w:t xml:space="preserve">2.2 </w:t>
        </w:r>
        <w:r w:rsidR="00E86ACB" w:rsidRPr="00D524DF">
          <w:rPr>
            <w:rStyle w:val="a8"/>
            <w:rFonts w:hint="eastAsia"/>
            <w:noProof/>
          </w:rPr>
          <w:t>前趋图（★★★）</w:t>
        </w:r>
        <w:r w:rsidR="00E86ACB">
          <w:rPr>
            <w:noProof/>
            <w:webHidden/>
          </w:rPr>
          <w:tab/>
        </w:r>
        <w:r w:rsidR="00E86ACB">
          <w:rPr>
            <w:noProof/>
            <w:webHidden/>
          </w:rPr>
          <w:fldChar w:fldCharType="begin"/>
        </w:r>
        <w:r w:rsidR="00E86ACB">
          <w:rPr>
            <w:noProof/>
            <w:webHidden/>
          </w:rPr>
          <w:instrText xml:space="preserve"> PAGEREF _Toc74672556 \h </w:instrText>
        </w:r>
        <w:r w:rsidR="00E86ACB">
          <w:rPr>
            <w:noProof/>
            <w:webHidden/>
          </w:rPr>
        </w:r>
        <w:r w:rsidR="00E86ACB">
          <w:rPr>
            <w:noProof/>
            <w:webHidden/>
          </w:rPr>
          <w:fldChar w:fldCharType="separate"/>
        </w:r>
        <w:r w:rsidR="00383E64">
          <w:rPr>
            <w:noProof/>
            <w:webHidden/>
          </w:rPr>
          <w:t>14</w:t>
        </w:r>
        <w:r w:rsidR="00E86ACB">
          <w:rPr>
            <w:noProof/>
            <w:webHidden/>
          </w:rPr>
          <w:fldChar w:fldCharType="end"/>
        </w:r>
      </w:hyperlink>
    </w:p>
    <w:p w14:paraId="31F3881B"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57" w:history="1">
        <w:r w:rsidR="00E86ACB" w:rsidRPr="00D524DF">
          <w:rPr>
            <w:rStyle w:val="a8"/>
            <w:noProof/>
          </w:rPr>
          <w:t xml:space="preserve">2.3 </w:t>
        </w:r>
        <w:r w:rsidR="00E86ACB" w:rsidRPr="00D524DF">
          <w:rPr>
            <w:rStyle w:val="a8"/>
            <w:rFonts w:hint="eastAsia"/>
            <w:noProof/>
          </w:rPr>
          <w:t>信号量与</w:t>
        </w:r>
        <w:r w:rsidR="00E86ACB" w:rsidRPr="00D524DF">
          <w:rPr>
            <w:rStyle w:val="a8"/>
            <w:noProof/>
          </w:rPr>
          <w:t>PV</w:t>
        </w:r>
        <w:r w:rsidR="00E86ACB" w:rsidRPr="00D524DF">
          <w:rPr>
            <w:rStyle w:val="a8"/>
            <w:rFonts w:hint="eastAsia"/>
            <w:noProof/>
          </w:rPr>
          <w:t>操作（★★★★）</w:t>
        </w:r>
        <w:r w:rsidR="00E86ACB">
          <w:rPr>
            <w:noProof/>
            <w:webHidden/>
          </w:rPr>
          <w:tab/>
        </w:r>
        <w:r w:rsidR="00E86ACB">
          <w:rPr>
            <w:noProof/>
            <w:webHidden/>
          </w:rPr>
          <w:fldChar w:fldCharType="begin"/>
        </w:r>
        <w:r w:rsidR="00E86ACB">
          <w:rPr>
            <w:noProof/>
            <w:webHidden/>
          </w:rPr>
          <w:instrText xml:space="preserve"> PAGEREF _Toc74672557 \h </w:instrText>
        </w:r>
        <w:r w:rsidR="00E86ACB">
          <w:rPr>
            <w:noProof/>
            <w:webHidden/>
          </w:rPr>
        </w:r>
        <w:r w:rsidR="00E86ACB">
          <w:rPr>
            <w:noProof/>
            <w:webHidden/>
          </w:rPr>
          <w:fldChar w:fldCharType="separate"/>
        </w:r>
        <w:r w:rsidR="00383E64">
          <w:rPr>
            <w:noProof/>
            <w:webHidden/>
          </w:rPr>
          <w:t>14</w:t>
        </w:r>
        <w:r w:rsidR="00E86ACB">
          <w:rPr>
            <w:noProof/>
            <w:webHidden/>
          </w:rPr>
          <w:fldChar w:fldCharType="end"/>
        </w:r>
      </w:hyperlink>
    </w:p>
    <w:p w14:paraId="66B939DD"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58" w:history="1">
        <w:r w:rsidR="00E86ACB" w:rsidRPr="00D524DF">
          <w:rPr>
            <w:rStyle w:val="a8"/>
            <w:noProof/>
          </w:rPr>
          <w:t xml:space="preserve">2.4 </w:t>
        </w:r>
        <w:r w:rsidR="00E86ACB" w:rsidRPr="00D524DF">
          <w:rPr>
            <w:rStyle w:val="a8"/>
            <w:rFonts w:hint="eastAsia"/>
            <w:noProof/>
          </w:rPr>
          <w:t>死锁及银行家算法（★★★★）</w:t>
        </w:r>
        <w:r w:rsidR="00E86ACB">
          <w:rPr>
            <w:noProof/>
            <w:webHidden/>
          </w:rPr>
          <w:tab/>
        </w:r>
        <w:r w:rsidR="00E86ACB">
          <w:rPr>
            <w:noProof/>
            <w:webHidden/>
          </w:rPr>
          <w:fldChar w:fldCharType="begin"/>
        </w:r>
        <w:r w:rsidR="00E86ACB">
          <w:rPr>
            <w:noProof/>
            <w:webHidden/>
          </w:rPr>
          <w:instrText xml:space="preserve"> PAGEREF _Toc74672558 \h </w:instrText>
        </w:r>
        <w:r w:rsidR="00E86ACB">
          <w:rPr>
            <w:noProof/>
            <w:webHidden/>
          </w:rPr>
        </w:r>
        <w:r w:rsidR="00E86ACB">
          <w:rPr>
            <w:noProof/>
            <w:webHidden/>
          </w:rPr>
          <w:fldChar w:fldCharType="separate"/>
        </w:r>
        <w:r w:rsidR="00383E64">
          <w:rPr>
            <w:noProof/>
            <w:webHidden/>
          </w:rPr>
          <w:t>15</w:t>
        </w:r>
        <w:r w:rsidR="00E86ACB">
          <w:rPr>
            <w:noProof/>
            <w:webHidden/>
          </w:rPr>
          <w:fldChar w:fldCharType="end"/>
        </w:r>
      </w:hyperlink>
    </w:p>
    <w:p w14:paraId="6AEDCD1E"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59" w:history="1">
        <w:r w:rsidR="00E86ACB" w:rsidRPr="00D524DF">
          <w:rPr>
            <w:rStyle w:val="a8"/>
            <w:noProof/>
          </w:rPr>
          <w:t xml:space="preserve">2.5 </w:t>
        </w:r>
        <w:r w:rsidR="00E86ACB" w:rsidRPr="00D524DF">
          <w:rPr>
            <w:rStyle w:val="a8"/>
            <w:rFonts w:hint="eastAsia"/>
            <w:noProof/>
          </w:rPr>
          <w:t>段页式存储（★★★★）</w:t>
        </w:r>
        <w:r w:rsidR="00E86ACB">
          <w:rPr>
            <w:noProof/>
            <w:webHidden/>
          </w:rPr>
          <w:tab/>
        </w:r>
        <w:r w:rsidR="00E86ACB">
          <w:rPr>
            <w:noProof/>
            <w:webHidden/>
          </w:rPr>
          <w:fldChar w:fldCharType="begin"/>
        </w:r>
        <w:r w:rsidR="00E86ACB">
          <w:rPr>
            <w:noProof/>
            <w:webHidden/>
          </w:rPr>
          <w:instrText xml:space="preserve"> PAGEREF _Toc74672559 \h </w:instrText>
        </w:r>
        <w:r w:rsidR="00E86ACB">
          <w:rPr>
            <w:noProof/>
            <w:webHidden/>
          </w:rPr>
        </w:r>
        <w:r w:rsidR="00E86ACB">
          <w:rPr>
            <w:noProof/>
            <w:webHidden/>
          </w:rPr>
          <w:fldChar w:fldCharType="separate"/>
        </w:r>
        <w:r w:rsidR="00383E64">
          <w:rPr>
            <w:noProof/>
            <w:webHidden/>
          </w:rPr>
          <w:t>16</w:t>
        </w:r>
        <w:r w:rsidR="00E86ACB">
          <w:rPr>
            <w:noProof/>
            <w:webHidden/>
          </w:rPr>
          <w:fldChar w:fldCharType="end"/>
        </w:r>
      </w:hyperlink>
    </w:p>
    <w:p w14:paraId="3FE2DF13"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60" w:history="1">
        <w:r w:rsidR="00E86ACB" w:rsidRPr="00D524DF">
          <w:rPr>
            <w:rStyle w:val="a8"/>
            <w:noProof/>
          </w:rPr>
          <w:t xml:space="preserve">2.6 </w:t>
        </w:r>
        <w:r w:rsidR="00E86ACB" w:rsidRPr="00D524DF">
          <w:rPr>
            <w:rStyle w:val="a8"/>
            <w:rFonts w:hint="eastAsia"/>
            <w:noProof/>
          </w:rPr>
          <w:t>页面置换算法（★）</w:t>
        </w:r>
        <w:r w:rsidR="00E86ACB">
          <w:rPr>
            <w:noProof/>
            <w:webHidden/>
          </w:rPr>
          <w:tab/>
        </w:r>
        <w:r w:rsidR="00E86ACB">
          <w:rPr>
            <w:noProof/>
            <w:webHidden/>
          </w:rPr>
          <w:fldChar w:fldCharType="begin"/>
        </w:r>
        <w:r w:rsidR="00E86ACB">
          <w:rPr>
            <w:noProof/>
            <w:webHidden/>
          </w:rPr>
          <w:instrText xml:space="preserve"> PAGEREF _Toc74672560 \h </w:instrText>
        </w:r>
        <w:r w:rsidR="00E86ACB">
          <w:rPr>
            <w:noProof/>
            <w:webHidden/>
          </w:rPr>
        </w:r>
        <w:r w:rsidR="00E86ACB">
          <w:rPr>
            <w:noProof/>
            <w:webHidden/>
          </w:rPr>
          <w:fldChar w:fldCharType="separate"/>
        </w:r>
        <w:r w:rsidR="00383E64">
          <w:rPr>
            <w:noProof/>
            <w:webHidden/>
          </w:rPr>
          <w:t>16</w:t>
        </w:r>
        <w:r w:rsidR="00E86ACB">
          <w:rPr>
            <w:noProof/>
            <w:webHidden/>
          </w:rPr>
          <w:fldChar w:fldCharType="end"/>
        </w:r>
      </w:hyperlink>
    </w:p>
    <w:p w14:paraId="7D94BA6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61" w:history="1">
        <w:r w:rsidR="00E86ACB" w:rsidRPr="00D524DF">
          <w:rPr>
            <w:rStyle w:val="a8"/>
            <w:noProof/>
          </w:rPr>
          <w:t xml:space="preserve">2.7 </w:t>
        </w:r>
        <w:r w:rsidR="00E86ACB" w:rsidRPr="00D524DF">
          <w:rPr>
            <w:rStyle w:val="a8"/>
            <w:rFonts w:hint="eastAsia"/>
            <w:noProof/>
          </w:rPr>
          <w:t>磁盘管理（★★）</w:t>
        </w:r>
        <w:r w:rsidR="00E86ACB">
          <w:rPr>
            <w:noProof/>
            <w:webHidden/>
          </w:rPr>
          <w:tab/>
        </w:r>
        <w:r w:rsidR="00E86ACB">
          <w:rPr>
            <w:noProof/>
            <w:webHidden/>
          </w:rPr>
          <w:fldChar w:fldCharType="begin"/>
        </w:r>
        <w:r w:rsidR="00E86ACB">
          <w:rPr>
            <w:noProof/>
            <w:webHidden/>
          </w:rPr>
          <w:instrText xml:space="preserve"> PAGEREF _Toc74672561 \h </w:instrText>
        </w:r>
        <w:r w:rsidR="00E86ACB">
          <w:rPr>
            <w:noProof/>
            <w:webHidden/>
          </w:rPr>
        </w:r>
        <w:r w:rsidR="00E86ACB">
          <w:rPr>
            <w:noProof/>
            <w:webHidden/>
          </w:rPr>
          <w:fldChar w:fldCharType="separate"/>
        </w:r>
        <w:r w:rsidR="00383E64">
          <w:rPr>
            <w:noProof/>
            <w:webHidden/>
          </w:rPr>
          <w:t>16</w:t>
        </w:r>
        <w:r w:rsidR="00E86ACB">
          <w:rPr>
            <w:noProof/>
            <w:webHidden/>
          </w:rPr>
          <w:fldChar w:fldCharType="end"/>
        </w:r>
      </w:hyperlink>
    </w:p>
    <w:p w14:paraId="4DBF43AD"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62" w:history="1">
        <w:r w:rsidR="00E86ACB" w:rsidRPr="00D524DF">
          <w:rPr>
            <w:rStyle w:val="a8"/>
            <w:noProof/>
          </w:rPr>
          <w:t xml:space="preserve">2.8 </w:t>
        </w:r>
        <w:r w:rsidR="00E86ACB" w:rsidRPr="00D524DF">
          <w:rPr>
            <w:rStyle w:val="a8"/>
            <w:rFonts w:hint="eastAsia"/>
            <w:noProof/>
          </w:rPr>
          <w:t>绝对路径与相对路径（★★★）</w:t>
        </w:r>
        <w:r w:rsidR="00E86ACB">
          <w:rPr>
            <w:noProof/>
            <w:webHidden/>
          </w:rPr>
          <w:tab/>
        </w:r>
        <w:r w:rsidR="00E86ACB">
          <w:rPr>
            <w:noProof/>
            <w:webHidden/>
          </w:rPr>
          <w:fldChar w:fldCharType="begin"/>
        </w:r>
        <w:r w:rsidR="00E86ACB">
          <w:rPr>
            <w:noProof/>
            <w:webHidden/>
          </w:rPr>
          <w:instrText xml:space="preserve"> PAGEREF _Toc74672562 \h </w:instrText>
        </w:r>
        <w:r w:rsidR="00E86ACB">
          <w:rPr>
            <w:noProof/>
            <w:webHidden/>
          </w:rPr>
        </w:r>
        <w:r w:rsidR="00E86ACB">
          <w:rPr>
            <w:noProof/>
            <w:webHidden/>
          </w:rPr>
          <w:fldChar w:fldCharType="separate"/>
        </w:r>
        <w:r w:rsidR="00383E64">
          <w:rPr>
            <w:noProof/>
            <w:webHidden/>
          </w:rPr>
          <w:t>17</w:t>
        </w:r>
        <w:r w:rsidR="00E86ACB">
          <w:rPr>
            <w:noProof/>
            <w:webHidden/>
          </w:rPr>
          <w:fldChar w:fldCharType="end"/>
        </w:r>
      </w:hyperlink>
    </w:p>
    <w:p w14:paraId="3D942A46"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63" w:history="1">
        <w:r w:rsidR="00E86ACB" w:rsidRPr="00D524DF">
          <w:rPr>
            <w:rStyle w:val="a8"/>
            <w:noProof/>
          </w:rPr>
          <w:t xml:space="preserve">2.9 </w:t>
        </w:r>
        <w:r w:rsidR="00E86ACB" w:rsidRPr="00D524DF">
          <w:rPr>
            <w:rStyle w:val="a8"/>
            <w:rFonts w:hint="eastAsia"/>
            <w:noProof/>
          </w:rPr>
          <w:t>索引文件（★★）</w:t>
        </w:r>
        <w:r w:rsidR="00E86ACB">
          <w:rPr>
            <w:noProof/>
            <w:webHidden/>
          </w:rPr>
          <w:tab/>
        </w:r>
        <w:r w:rsidR="00E86ACB">
          <w:rPr>
            <w:noProof/>
            <w:webHidden/>
          </w:rPr>
          <w:fldChar w:fldCharType="begin"/>
        </w:r>
        <w:r w:rsidR="00E86ACB">
          <w:rPr>
            <w:noProof/>
            <w:webHidden/>
          </w:rPr>
          <w:instrText xml:space="preserve"> PAGEREF _Toc74672563 \h </w:instrText>
        </w:r>
        <w:r w:rsidR="00E86ACB">
          <w:rPr>
            <w:noProof/>
            <w:webHidden/>
          </w:rPr>
        </w:r>
        <w:r w:rsidR="00E86ACB">
          <w:rPr>
            <w:noProof/>
            <w:webHidden/>
          </w:rPr>
          <w:fldChar w:fldCharType="separate"/>
        </w:r>
        <w:r w:rsidR="00383E64">
          <w:rPr>
            <w:noProof/>
            <w:webHidden/>
          </w:rPr>
          <w:t>17</w:t>
        </w:r>
        <w:r w:rsidR="00E86ACB">
          <w:rPr>
            <w:noProof/>
            <w:webHidden/>
          </w:rPr>
          <w:fldChar w:fldCharType="end"/>
        </w:r>
      </w:hyperlink>
    </w:p>
    <w:p w14:paraId="7826A4E1"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64" w:history="1">
        <w:r w:rsidR="00E86ACB" w:rsidRPr="00D524DF">
          <w:rPr>
            <w:rStyle w:val="a8"/>
            <w:noProof/>
          </w:rPr>
          <w:t xml:space="preserve">2.10 </w:t>
        </w:r>
        <w:r w:rsidR="00E86ACB" w:rsidRPr="00D524DF">
          <w:rPr>
            <w:rStyle w:val="a8"/>
            <w:rFonts w:hint="eastAsia"/>
            <w:noProof/>
          </w:rPr>
          <w:t>位示图（★★）</w:t>
        </w:r>
        <w:r w:rsidR="00E86ACB">
          <w:rPr>
            <w:noProof/>
            <w:webHidden/>
          </w:rPr>
          <w:tab/>
        </w:r>
        <w:r w:rsidR="00E86ACB">
          <w:rPr>
            <w:noProof/>
            <w:webHidden/>
          </w:rPr>
          <w:fldChar w:fldCharType="begin"/>
        </w:r>
        <w:r w:rsidR="00E86ACB">
          <w:rPr>
            <w:noProof/>
            <w:webHidden/>
          </w:rPr>
          <w:instrText xml:space="preserve"> PAGEREF _Toc74672564 \h </w:instrText>
        </w:r>
        <w:r w:rsidR="00E86ACB">
          <w:rPr>
            <w:noProof/>
            <w:webHidden/>
          </w:rPr>
        </w:r>
        <w:r w:rsidR="00E86ACB">
          <w:rPr>
            <w:noProof/>
            <w:webHidden/>
          </w:rPr>
          <w:fldChar w:fldCharType="separate"/>
        </w:r>
        <w:r w:rsidR="00383E64">
          <w:rPr>
            <w:noProof/>
            <w:webHidden/>
          </w:rPr>
          <w:t>18</w:t>
        </w:r>
        <w:r w:rsidR="00E86ACB">
          <w:rPr>
            <w:noProof/>
            <w:webHidden/>
          </w:rPr>
          <w:fldChar w:fldCharType="end"/>
        </w:r>
      </w:hyperlink>
    </w:p>
    <w:p w14:paraId="7D9049B0"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65" w:history="1">
        <w:r w:rsidR="00E86ACB" w:rsidRPr="00D524DF">
          <w:rPr>
            <w:rStyle w:val="a8"/>
            <w:noProof/>
          </w:rPr>
          <w:t>2.11 I/O</w:t>
        </w:r>
        <w:r w:rsidR="00E86ACB" w:rsidRPr="00D524DF">
          <w:rPr>
            <w:rStyle w:val="a8"/>
            <w:rFonts w:hint="eastAsia"/>
            <w:noProof/>
          </w:rPr>
          <w:t>设备管理（★）</w:t>
        </w:r>
        <w:r w:rsidR="00E86ACB">
          <w:rPr>
            <w:noProof/>
            <w:webHidden/>
          </w:rPr>
          <w:tab/>
        </w:r>
        <w:r w:rsidR="00E86ACB">
          <w:rPr>
            <w:noProof/>
            <w:webHidden/>
          </w:rPr>
          <w:fldChar w:fldCharType="begin"/>
        </w:r>
        <w:r w:rsidR="00E86ACB">
          <w:rPr>
            <w:noProof/>
            <w:webHidden/>
          </w:rPr>
          <w:instrText xml:space="preserve"> PAGEREF _Toc74672565 \h </w:instrText>
        </w:r>
        <w:r w:rsidR="00E86ACB">
          <w:rPr>
            <w:noProof/>
            <w:webHidden/>
          </w:rPr>
        </w:r>
        <w:r w:rsidR="00E86ACB">
          <w:rPr>
            <w:noProof/>
            <w:webHidden/>
          </w:rPr>
          <w:fldChar w:fldCharType="separate"/>
        </w:r>
        <w:r w:rsidR="00383E64">
          <w:rPr>
            <w:noProof/>
            <w:webHidden/>
          </w:rPr>
          <w:t>18</w:t>
        </w:r>
        <w:r w:rsidR="00E86ACB">
          <w:rPr>
            <w:noProof/>
            <w:webHidden/>
          </w:rPr>
          <w:fldChar w:fldCharType="end"/>
        </w:r>
      </w:hyperlink>
    </w:p>
    <w:p w14:paraId="2367F22E"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66" w:history="1">
        <w:r w:rsidR="00E86ACB" w:rsidRPr="00D524DF">
          <w:rPr>
            <w:rStyle w:val="a8"/>
            <w:noProof/>
          </w:rPr>
          <w:t xml:space="preserve">3 </w:t>
        </w:r>
        <w:r w:rsidR="00E86ACB" w:rsidRPr="00D524DF">
          <w:rPr>
            <w:rStyle w:val="a8"/>
            <w:rFonts w:hint="eastAsia"/>
            <w:noProof/>
          </w:rPr>
          <w:t>章节问答</w:t>
        </w:r>
        <w:r w:rsidR="00E86ACB">
          <w:rPr>
            <w:noProof/>
            <w:webHidden/>
          </w:rPr>
          <w:tab/>
        </w:r>
        <w:r w:rsidR="00E86ACB">
          <w:rPr>
            <w:noProof/>
            <w:webHidden/>
          </w:rPr>
          <w:fldChar w:fldCharType="begin"/>
        </w:r>
        <w:r w:rsidR="00E86ACB">
          <w:rPr>
            <w:noProof/>
            <w:webHidden/>
          </w:rPr>
          <w:instrText xml:space="preserve"> PAGEREF _Toc74672566 \h </w:instrText>
        </w:r>
        <w:r w:rsidR="00E86ACB">
          <w:rPr>
            <w:noProof/>
            <w:webHidden/>
          </w:rPr>
        </w:r>
        <w:r w:rsidR="00E86ACB">
          <w:rPr>
            <w:noProof/>
            <w:webHidden/>
          </w:rPr>
          <w:fldChar w:fldCharType="separate"/>
        </w:r>
        <w:r w:rsidR="00383E64">
          <w:rPr>
            <w:noProof/>
            <w:webHidden/>
          </w:rPr>
          <w:t>19</w:t>
        </w:r>
        <w:r w:rsidR="00E86ACB">
          <w:rPr>
            <w:noProof/>
            <w:webHidden/>
          </w:rPr>
          <w:fldChar w:fldCharType="end"/>
        </w:r>
      </w:hyperlink>
    </w:p>
    <w:p w14:paraId="65C29152" w14:textId="77777777" w:rsidR="00E86ACB" w:rsidRDefault="00F60903">
      <w:pPr>
        <w:pStyle w:val="10"/>
        <w:tabs>
          <w:tab w:val="right" w:leader="dot" w:pos="7927"/>
        </w:tabs>
        <w:rPr>
          <w:rFonts w:asciiTheme="minorHAnsi" w:eastAsiaTheme="minorEastAsia" w:hAnsiTheme="minorHAnsi" w:cstheme="minorBidi"/>
          <w:noProof/>
          <w:szCs w:val="22"/>
        </w:rPr>
      </w:pPr>
      <w:hyperlink w:anchor="_Toc74672567" w:history="1">
        <w:r w:rsidR="00E86ACB" w:rsidRPr="00D524DF">
          <w:rPr>
            <w:rStyle w:val="a8"/>
            <w:rFonts w:hint="eastAsia"/>
            <w:noProof/>
          </w:rPr>
          <w:t>第</w:t>
        </w:r>
        <w:r w:rsidR="00E86ACB" w:rsidRPr="00D524DF">
          <w:rPr>
            <w:rStyle w:val="a8"/>
            <w:noProof/>
          </w:rPr>
          <w:t>3</w:t>
        </w:r>
        <w:r w:rsidR="00E86ACB" w:rsidRPr="00D524DF">
          <w:rPr>
            <w:rStyle w:val="a8"/>
            <w:rFonts w:hint="eastAsia"/>
            <w:noProof/>
          </w:rPr>
          <w:t>章</w:t>
        </w:r>
        <w:r w:rsidR="00E86ACB" w:rsidRPr="00D524DF">
          <w:rPr>
            <w:rStyle w:val="a8"/>
            <w:noProof/>
          </w:rPr>
          <w:t xml:space="preserve"> </w:t>
        </w:r>
        <w:r w:rsidR="00E86ACB" w:rsidRPr="00D524DF">
          <w:rPr>
            <w:rStyle w:val="a8"/>
            <w:rFonts w:hint="eastAsia"/>
            <w:noProof/>
          </w:rPr>
          <w:t>数据库系统</w:t>
        </w:r>
        <w:r w:rsidR="00E86ACB">
          <w:rPr>
            <w:noProof/>
            <w:webHidden/>
          </w:rPr>
          <w:tab/>
        </w:r>
        <w:r w:rsidR="00E86ACB">
          <w:rPr>
            <w:noProof/>
            <w:webHidden/>
          </w:rPr>
          <w:fldChar w:fldCharType="begin"/>
        </w:r>
        <w:r w:rsidR="00E86ACB">
          <w:rPr>
            <w:noProof/>
            <w:webHidden/>
          </w:rPr>
          <w:instrText xml:space="preserve"> PAGEREF _Toc74672567 \h </w:instrText>
        </w:r>
        <w:r w:rsidR="00E86ACB">
          <w:rPr>
            <w:noProof/>
            <w:webHidden/>
          </w:rPr>
        </w:r>
        <w:r w:rsidR="00E86ACB">
          <w:rPr>
            <w:noProof/>
            <w:webHidden/>
          </w:rPr>
          <w:fldChar w:fldCharType="separate"/>
        </w:r>
        <w:r w:rsidR="00383E64">
          <w:rPr>
            <w:noProof/>
            <w:webHidden/>
          </w:rPr>
          <w:t>22</w:t>
        </w:r>
        <w:r w:rsidR="00E86ACB">
          <w:rPr>
            <w:noProof/>
            <w:webHidden/>
          </w:rPr>
          <w:fldChar w:fldCharType="end"/>
        </w:r>
      </w:hyperlink>
    </w:p>
    <w:p w14:paraId="744DE2FC"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68"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_Toc74672568 \h </w:instrText>
        </w:r>
        <w:r w:rsidR="00E86ACB">
          <w:rPr>
            <w:noProof/>
            <w:webHidden/>
          </w:rPr>
        </w:r>
        <w:r w:rsidR="00E86ACB">
          <w:rPr>
            <w:noProof/>
            <w:webHidden/>
          </w:rPr>
          <w:fldChar w:fldCharType="separate"/>
        </w:r>
        <w:r w:rsidR="00383E64">
          <w:rPr>
            <w:noProof/>
            <w:webHidden/>
          </w:rPr>
          <w:t>22</w:t>
        </w:r>
        <w:r w:rsidR="00E86ACB">
          <w:rPr>
            <w:noProof/>
            <w:webHidden/>
          </w:rPr>
          <w:fldChar w:fldCharType="end"/>
        </w:r>
      </w:hyperlink>
    </w:p>
    <w:p w14:paraId="6B09C279"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69"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_Toc74672569 \h </w:instrText>
        </w:r>
        <w:r w:rsidR="00E86ACB">
          <w:rPr>
            <w:noProof/>
            <w:webHidden/>
          </w:rPr>
        </w:r>
        <w:r w:rsidR="00E86ACB">
          <w:rPr>
            <w:noProof/>
            <w:webHidden/>
          </w:rPr>
          <w:fldChar w:fldCharType="separate"/>
        </w:r>
        <w:r w:rsidR="00383E64">
          <w:rPr>
            <w:noProof/>
            <w:webHidden/>
          </w:rPr>
          <w:t>22</w:t>
        </w:r>
        <w:r w:rsidR="00E86ACB">
          <w:rPr>
            <w:noProof/>
            <w:webHidden/>
          </w:rPr>
          <w:fldChar w:fldCharType="end"/>
        </w:r>
      </w:hyperlink>
    </w:p>
    <w:p w14:paraId="70768F92"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70" w:history="1">
        <w:r w:rsidR="00E86ACB" w:rsidRPr="00D524DF">
          <w:rPr>
            <w:rStyle w:val="a8"/>
            <w:noProof/>
          </w:rPr>
          <w:t xml:space="preserve">2 </w:t>
        </w:r>
        <w:r w:rsidR="00E86ACB" w:rsidRPr="00D524DF">
          <w:rPr>
            <w:rStyle w:val="a8"/>
            <w:rFonts w:hint="eastAsia"/>
            <w:noProof/>
          </w:rPr>
          <w:t>考点精讲</w:t>
        </w:r>
        <w:r w:rsidR="00E86ACB">
          <w:rPr>
            <w:noProof/>
            <w:webHidden/>
          </w:rPr>
          <w:tab/>
        </w:r>
        <w:r w:rsidR="00E86ACB">
          <w:rPr>
            <w:noProof/>
            <w:webHidden/>
          </w:rPr>
          <w:fldChar w:fldCharType="begin"/>
        </w:r>
        <w:r w:rsidR="00E86ACB">
          <w:rPr>
            <w:noProof/>
            <w:webHidden/>
          </w:rPr>
          <w:instrText xml:space="preserve"> PAGEREF _Toc74672570 \h </w:instrText>
        </w:r>
        <w:r w:rsidR="00E86ACB">
          <w:rPr>
            <w:noProof/>
            <w:webHidden/>
          </w:rPr>
        </w:r>
        <w:r w:rsidR="00E86ACB">
          <w:rPr>
            <w:noProof/>
            <w:webHidden/>
          </w:rPr>
          <w:fldChar w:fldCharType="separate"/>
        </w:r>
        <w:r w:rsidR="00383E64">
          <w:rPr>
            <w:noProof/>
            <w:webHidden/>
          </w:rPr>
          <w:t>22</w:t>
        </w:r>
        <w:r w:rsidR="00E86ACB">
          <w:rPr>
            <w:noProof/>
            <w:webHidden/>
          </w:rPr>
          <w:fldChar w:fldCharType="end"/>
        </w:r>
      </w:hyperlink>
    </w:p>
    <w:p w14:paraId="0F6EB85F"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71" w:history="1">
        <w:r w:rsidR="00E86ACB" w:rsidRPr="00D524DF">
          <w:rPr>
            <w:rStyle w:val="a8"/>
            <w:noProof/>
          </w:rPr>
          <w:t xml:space="preserve">2.1 </w:t>
        </w:r>
        <w:r w:rsidR="00E86ACB" w:rsidRPr="00D524DF">
          <w:rPr>
            <w:rStyle w:val="a8"/>
            <w:rFonts w:hint="eastAsia"/>
            <w:noProof/>
          </w:rPr>
          <w:t>数据库模式（★★）</w:t>
        </w:r>
        <w:r w:rsidR="00E86ACB">
          <w:rPr>
            <w:noProof/>
            <w:webHidden/>
          </w:rPr>
          <w:tab/>
        </w:r>
        <w:r w:rsidR="00E86ACB">
          <w:rPr>
            <w:noProof/>
            <w:webHidden/>
          </w:rPr>
          <w:fldChar w:fldCharType="begin"/>
        </w:r>
        <w:r w:rsidR="00E86ACB">
          <w:rPr>
            <w:noProof/>
            <w:webHidden/>
          </w:rPr>
          <w:instrText xml:space="preserve"> PAGEREF _Toc74672571 \h </w:instrText>
        </w:r>
        <w:r w:rsidR="00E86ACB">
          <w:rPr>
            <w:noProof/>
            <w:webHidden/>
          </w:rPr>
        </w:r>
        <w:r w:rsidR="00E86ACB">
          <w:rPr>
            <w:noProof/>
            <w:webHidden/>
          </w:rPr>
          <w:fldChar w:fldCharType="separate"/>
        </w:r>
        <w:r w:rsidR="00383E64">
          <w:rPr>
            <w:noProof/>
            <w:webHidden/>
          </w:rPr>
          <w:t>22</w:t>
        </w:r>
        <w:r w:rsidR="00E86ACB">
          <w:rPr>
            <w:noProof/>
            <w:webHidden/>
          </w:rPr>
          <w:fldChar w:fldCharType="end"/>
        </w:r>
      </w:hyperlink>
    </w:p>
    <w:p w14:paraId="25A3D06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72" w:history="1">
        <w:r w:rsidR="00E86ACB" w:rsidRPr="00D524DF">
          <w:rPr>
            <w:rStyle w:val="a8"/>
            <w:noProof/>
          </w:rPr>
          <w:t xml:space="preserve">2.2 </w:t>
        </w:r>
        <w:r w:rsidR="00E86ACB" w:rsidRPr="00D524DF">
          <w:rPr>
            <w:rStyle w:val="a8"/>
            <w:rFonts w:hint="eastAsia"/>
            <w:noProof/>
          </w:rPr>
          <w:t>数据库设计过程（★★）</w:t>
        </w:r>
        <w:r w:rsidR="00E86ACB">
          <w:rPr>
            <w:noProof/>
            <w:webHidden/>
          </w:rPr>
          <w:tab/>
        </w:r>
        <w:r w:rsidR="00E86ACB">
          <w:rPr>
            <w:noProof/>
            <w:webHidden/>
          </w:rPr>
          <w:fldChar w:fldCharType="begin"/>
        </w:r>
        <w:r w:rsidR="00E86ACB">
          <w:rPr>
            <w:noProof/>
            <w:webHidden/>
          </w:rPr>
          <w:instrText xml:space="preserve"> PAGEREF _Toc74672572 \h </w:instrText>
        </w:r>
        <w:r w:rsidR="00E86ACB">
          <w:rPr>
            <w:noProof/>
            <w:webHidden/>
          </w:rPr>
        </w:r>
        <w:r w:rsidR="00E86ACB">
          <w:rPr>
            <w:noProof/>
            <w:webHidden/>
          </w:rPr>
          <w:fldChar w:fldCharType="separate"/>
        </w:r>
        <w:r w:rsidR="00383E64">
          <w:rPr>
            <w:noProof/>
            <w:webHidden/>
          </w:rPr>
          <w:t>23</w:t>
        </w:r>
        <w:r w:rsidR="00E86ACB">
          <w:rPr>
            <w:noProof/>
            <w:webHidden/>
          </w:rPr>
          <w:fldChar w:fldCharType="end"/>
        </w:r>
      </w:hyperlink>
    </w:p>
    <w:p w14:paraId="187DF81A"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73" w:history="1">
        <w:r w:rsidR="00E86ACB" w:rsidRPr="00D524DF">
          <w:rPr>
            <w:rStyle w:val="a8"/>
            <w:noProof/>
          </w:rPr>
          <w:t>2.3 ER</w:t>
        </w:r>
        <w:r w:rsidR="00E86ACB" w:rsidRPr="00D524DF">
          <w:rPr>
            <w:rStyle w:val="a8"/>
            <w:rFonts w:hint="eastAsia"/>
            <w:noProof/>
          </w:rPr>
          <w:t>模型（★★★★★）</w:t>
        </w:r>
        <w:r w:rsidR="00E86ACB">
          <w:rPr>
            <w:noProof/>
            <w:webHidden/>
          </w:rPr>
          <w:tab/>
        </w:r>
        <w:r w:rsidR="00E86ACB">
          <w:rPr>
            <w:noProof/>
            <w:webHidden/>
          </w:rPr>
          <w:fldChar w:fldCharType="begin"/>
        </w:r>
        <w:r w:rsidR="00E86ACB">
          <w:rPr>
            <w:noProof/>
            <w:webHidden/>
          </w:rPr>
          <w:instrText xml:space="preserve"> PAGEREF _Toc74672573 \h </w:instrText>
        </w:r>
        <w:r w:rsidR="00E86ACB">
          <w:rPr>
            <w:noProof/>
            <w:webHidden/>
          </w:rPr>
        </w:r>
        <w:r w:rsidR="00E86ACB">
          <w:rPr>
            <w:noProof/>
            <w:webHidden/>
          </w:rPr>
          <w:fldChar w:fldCharType="separate"/>
        </w:r>
        <w:r w:rsidR="00383E64">
          <w:rPr>
            <w:noProof/>
            <w:webHidden/>
          </w:rPr>
          <w:t>23</w:t>
        </w:r>
        <w:r w:rsidR="00E86ACB">
          <w:rPr>
            <w:noProof/>
            <w:webHidden/>
          </w:rPr>
          <w:fldChar w:fldCharType="end"/>
        </w:r>
      </w:hyperlink>
    </w:p>
    <w:p w14:paraId="33A3AF46"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74" w:history="1">
        <w:r w:rsidR="00E86ACB" w:rsidRPr="00D524DF">
          <w:rPr>
            <w:rStyle w:val="a8"/>
            <w:noProof/>
          </w:rPr>
          <w:t xml:space="preserve">2.4 </w:t>
        </w:r>
        <w:r w:rsidR="00E86ACB" w:rsidRPr="00D524DF">
          <w:rPr>
            <w:rStyle w:val="a8"/>
            <w:rFonts w:hint="eastAsia"/>
            <w:noProof/>
          </w:rPr>
          <w:t>关系代数（★★★）</w:t>
        </w:r>
        <w:r w:rsidR="00E86ACB">
          <w:rPr>
            <w:noProof/>
            <w:webHidden/>
          </w:rPr>
          <w:tab/>
        </w:r>
        <w:r w:rsidR="00E86ACB">
          <w:rPr>
            <w:noProof/>
            <w:webHidden/>
          </w:rPr>
          <w:fldChar w:fldCharType="begin"/>
        </w:r>
        <w:r w:rsidR="00E86ACB">
          <w:rPr>
            <w:noProof/>
            <w:webHidden/>
          </w:rPr>
          <w:instrText xml:space="preserve"> PAGEREF _Toc74672574 \h </w:instrText>
        </w:r>
        <w:r w:rsidR="00E86ACB">
          <w:rPr>
            <w:noProof/>
            <w:webHidden/>
          </w:rPr>
        </w:r>
        <w:r w:rsidR="00E86ACB">
          <w:rPr>
            <w:noProof/>
            <w:webHidden/>
          </w:rPr>
          <w:fldChar w:fldCharType="separate"/>
        </w:r>
        <w:r w:rsidR="00383E64">
          <w:rPr>
            <w:noProof/>
            <w:webHidden/>
          </w:rPr>
          <w:t>26</w:t>
        </w:r>
        <w:r w:rsidR="00E86ACB">
          <w:rPr>
            <w:noProof/>
            <w:webHidden/>
          </w:rPr>
          <w:fldChar w:fldCharType="end"/>
        </w:r>
      </w:hyperlink>
    </w:p>
    <w:p w14:paraId="2987E241"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75" w:history="1">
        <w:r w:rsidR="00E86ACB" w:rsidRPr="00D524DF">
          <w:rPr>
            <w:rStyle w:val="a8"/>
            <w:noProof/>
          </w:rPr>
          <w:t xml:space="preserve">2.5 </w:t>
        </w:r>
        <w:r w:rsidR="00E86ACB" w:rsidRPr="00D524DF">
          <w:rPr>
            <w:rStyle w:val="a8"/>
            <w:rFonts w:hint="eastAsia"/>
            <w:noProof/>
          </w:rPr>
          <w:t>规范化理论（★★★★★）</w:t>
        </w:r>
        <w:r w:rsidR="00E86ACB">
          <w:rPr>
            <w:noProof/>
            <w:webHidden/>
          </w:rPr>
          <w:tab/>
        </w:r>
        <w:r w:rsidR="00E86ACB">
          <w:rPr>
            <w:noProof/>
            <w:webHidden/>
          </w:rPr>
          <w:fldChar w:fldCharType="begin"/>
        </w:r>
        <w:r w:rsidR="00E86ACB">
          <w:rPr>
            <w:noProof/>
            <w:webHidden/>
          </w:rPr>
          <w:instrText xml:space="preserve"> PAGEREF _Toc74672575 \h </w:instrText>
        </w:r>
        <w:r w:rsidR="00E86ACB">
          <w:rPr>
            <w:noProof/>
            <w:webHidden/>
          </w:rPr>
        </w:r>
        <w:r w:rsidR="00E86ACB">
          <w:rPr>
            <w:noProof/>
            <w:webHidden/>
          </w:rPr>
          <w:fldChar w:fldCharType="separate"/>
        </w:r>
        <w:r w:rsidR="00383E64">
          <w:rPr>
            <w:noProof/>
            <w:webHidden/>
          </w:rPr>
          <w:t>28</w:t>
        </w:r>
        <w:r w:rsidR="00E86ACB">
          <w:rPr>
            <w:noProof/>
            <w:webHidden/>
          </w:rPr>
          <w:fldChar w:fldCharType="end"/>
        </w:r>
      </w:hyperlink>
    </w:p>
    <w:p w14:paraId="5CFF9893"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76" w:history="1">
        <w:r w:rsidR="00E86ACB" w:rsidRPr="00D524DF">
          <w:rPr>
            <w:rStyle w:val="a8"/>
            <w:noProof/>
          </w:rPr>
          <w:t>2.6 SQL</w:t>
        </w:r>
        <w:r w:rsidR="00E86ACB" w:rsidRPr="00D524DF">
          <w:rPr>
            <w:rStyle w:val="a8"/>
            <w:rFonts w:hint="eastAsia"/>
            <w:noProof/>
          </w:rPr>
          <w:t>语言（★★★★）</w:t>
        </w:r>
        <w:r w:rsidR="00E86ACB">
          <w:rPr>
            <w:noProof/>
            <w:webHidden/>
          </w:rPr>
          <w:tab/>
        </w:r>
        <w:r w:rsidR="00E86ACB">
          <w:rPr>
            <w:noProof/>
            <w:webHidden/>
          </w:rPr>
          <w:fldChar w:fldCharType="begin"/>
        </w:r>
        <w:r w:rsidR="00E86ACB">
          <w:rPr>
            <w:noProof/>
            <w:webHidden/>
          </w:rPr>
          <w:instrText xml:space="preserve"> PAGEREF _Toc74672576 \h </w:instrText>
        </w:r>
        <w:r w:rsidR="00E86ACB">
          <w:rPr>
            <w:noProof/>
            <w:webHidden/>
          </w:rPr>
        </w:r>
        <w:r w:rsidR="00E86ACB">
          <w:rPr>
            <w:noProof/>
            <w:webHidden/>
          </w:rPr>
          <w:fldChar w:fldCharType="separate"/>
        </w:r>
        <w:r w:rsidR="00383E64">
          <w:rPr>
            <w:noProof/>
            <w:webHidden/>
          </w:rPr>
          <w:t>29</w:t>
        </w:r>
        <w:r w:rsidR="00E86ACB">
          <w:rPr>
            <w:noProof/>
            <w:webHidden/>
          </w:rPr>
          <w:fldChar w:fldCharType="end"/>
        </w:r>
      </w:hyperlink>
    </w:p>
    <w:p w14:paraId="548D2BBF"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77" w:history="1">
        <w:r w:rsidR="00E86ACB" w:rsidRPr="00D524DF">
          <w:rPr>
            <w:rStyle w:val="a8"/>
            <w:noProof/>
          </w:rPr>
          <w:t xml:space="preserve">2.7 </w:t>
        </w:r>
        <w:r w:rsidR="00E86ACB" w:rsidRPr="00D524DF">
          <w:rPr>
            <w:rStyle w:val="a8"/>
            <w:rFonts w:hint="eastAsia"/>
            <w:noProof/>
          </w:rPr>
          <w:t>并发控制（★★）</w:t>
        </w:r>
        <w:r w:rsidR="00E86ACB">
          <w:rPr>
            <w:noProof/>
            <w:webHidden/>
          </w:rPr>
          <w:tab/>
        </w:r>
        <w:r w:rsidR="00E86ACB">
          <w:rPr>
            <w:noProof/>
            <w:webHidden/>
          </w:rPr>
          <w:fldChar w:fldCharType="begin"/>
        </w:r>
        <w:r w:rsidR="00E86ACB">
          <w:rPr>
            <w:noProof/>
            <w:webHidden/>
          </w:rPr>
          <w:instrText xml:space="preserve"> PAGEREF _Toc74672577 \h </w:instrText>
        </w:r>
        <w:r w:rsidR="00E86ACB">
          <w:rPr>
            <w:noProof/>
            <w:webHidden/>
          </w:rPr>
        </w:r>
        <w:r w:rsidR="00E86ACB">
          <w:rPr>
            <w:noProof/>
            <w:webHidden/>
          </w:rPr>
          <w:fldChar w:fldCharType="separate"/>
        </w:r>
        <w:r w:rsidR="00383E64">
          <w:rPr>
            <w:noProof/>
            <w:webHidden/>
          </w:rPr>
          <w:t>30</w:t>
        </w:r>
        <w:r w:rsidR="00E86ACB">
          <w:rPr>
            <w:noProof/>
            <w:webHidden/>
          </w:rPr>
          <w:fldChar w:fldCharType="end"/>
        </w:r>
      </w:hyperlink>
    </w:p>
    <w:p w14:paraId="46D43140"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78" w:history="1">
        <w:r w:rsidR="00E86ACB" w:rsidRPr="00D524DF">
          <w:rPr>
            <w:rStyle w:val="a8"/>
            <w:noProof/>
          </w:rPr>
          <w:t xml:space="preserve">2.8 </w:t>
        </w:r>
        <w:r w:rsidR="00E86ACB" w:rsidRPr="00D524DF">
          <w:rPr>
            <w:rStyle w:val="a8"/>
            <w:rFonts w:hint="eastAsia"/>
            <w:noProof/>
          </w:rPr>
          <w:t>数据库完整性约束（★）</w:t>
        </w:r>
        <w:r w:rsidR="00E86ACB">
          <w:rPr>
            <w:noProof/>
            <w:webHidden/>
          </w:rPr>
          <w:tab/>
        </w:r>
        <w:r w:rsidR="00E86ACB">
          <w:rPr>
            <w:noProof/>
            <w:webHidden/>
          </w:rPr>
          <w:fldChar w:fldCharType="begin"/>
        </w:r>
        <w:r w:rsidR="00E86ACB">
          <w:rPr>
            <w:noProof/>
            <w:webHidden/>
          </w:rPr>
          <w:instrText xml:space="preserve"> PAGEREF _Toc74672578 \h </w:instrText>
        </w:r>
        <w:r w:rsidR="00E86ACB">
          <w:rPr>
            <w:noProof/>
            <w:webHidden/>
          </w:rPr>
        </w:r>
        <w:r w:rsidR="00E86ACB">
          <w:rPr>
            <w:noProof/>
            <w:webHidden/>
          </w:rPr>
          <w:fldChar w:fldCharType="separate"/>
        </w:r>
        <w:r w:rsidR="00383E64">
          <w:rPr>
            <w:noProof/>
            <w:webHidden/>
          </w:rPr>
          <w:t>31</w:t>
        </w:r>
        <w:r w:rsidR="00E86ACB">
          <w:rPr>
            <w:noProof/>
            <w:webHidden/>
          </w:rPr>
          <w:fldChar w:fldCharType="end"/>
        </w:r>
      </w:hyperlink>
    </w:p>
    <w:p w14:paraId="55724F8C"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79" w:history="1">
        <w:r w:rsidR="00E86ACB" w:rsidRPr="00D524DF">
          <w:rPr>
            <w:rStyle w:val="a8"/>
            <w:noProof/>
          </w:rPr>
          <w:t xml:space="preserve">2.9 </w:t>
        </w:r>
        <w:r w:rsidR="00E86ACB" w:rsidRPr="00D524DF">
          <w:rPr>
            <w:rStyle w:val="a8"/>
            <w:rFonts w:hint="eastAsia"/>
            <w:noProof/>
          </w:rPr>
          <w:t>数据库扩展知识（★）</w:t>
        </w:r>
        <w:r w:rsidR="00E86ACB">
          <w:rPr>
            <w:noProof/>
            <w:webHidden/>
          </w:rPr>
          <w:tab/>
        </w:r>
        <w:r w:rsidR="00E86ACB">
          <w:rPr>
            <w:noProof/>
            <w:webHidden/>
          </w:rPr>
          <w:fldChar w:fldCharType="begin"/>
        </w:r>
        <w:r w:rsidR="00E86ACB">
          <w:rPr>
            <w:noProof/>
            <w:webHidden/>
          </w:rPr>
          <w:instrText xml:space="preserve"> PAGEREF _Toc74672579 \h </w:instrText>
        </w:r>
        <w:r w:rsidR="00E86ACB">
          <w:rPr>
            <w:noProof/>
            <w:webHidden/>
          </w:rPr>
        </w:r>
        <w:r w:rsidR="00E86ACB">
          <w:rPr>
            <w:noProof/>
            <w:webHidden/>
          </w:rPr>
          <w:fldChar w:fldCharType="separate"/>
        </w:r>
        <w:r w:rsidR="00383E64">
          <w:rPr>
            <w:noProof/>
            <w:webHidden/>
          </w:rPr>
          <w:t>31</w:t>
        </w:r>
        <w:r w:rsidR="00E86ACB">
          <w:rPr>
            <w:noProof/>
            <w:webHidden/>
          </w:rPr>
          <w:fldChar w:fldCharType="end"/>
        </w:r>
      </w:hyperlink>
    </w:p>
    <w:p w14:paraId="1D628BE6"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80" w:history="1">
        <w:r w:rsidR="00E86ACB" w:rsidRPr="00D524DF">
          <w:rPr>
            <w:rStyle w:val="a8"/>
            <w:noProof/>
          </w:rPr>
          <w:t xml:space="preserve">2.10 </w:t>
        </w:r>
        <w:r w:rsidR="00E86ACB" w:rsidRPr="00D524DF">
          <w:rPr>
            <w:rStyle w:val="a8"/>
            <w:rFonts w:hint="eastAsia"/>
            <w:noProof/>
          </w:rPr>
          <w:t>【软件设计】数据库设计题解题技巧</w:t>
        </w:r>
        <w:r w:rsidR="00E86ACB">
          <w:rPr>
            <w:noProof/>
            <w:webHidden/>
          </w:rPr>
          <w:tab/>
        </w:r>
        <w:r w:rsidR="00E86ACB">
          <w:rPr>
            <w:noProof/>
            <w:webHidden/>
          </w:rPr>
          <w:fldChar w:fldCharType="begin"/>
        </w:r>
        <w:r w:rsidR="00E86ACB">
          <w:rPr>
            <w:noProof/>
            <w:webHidden/>
          </w:rPr>
          <w:instrText xml:space="preserve"> PAGEREF _Toc74672580 \h </w:instrText>
        </w:r>
        <w:r w:rsidR="00E86ACB">
          <w:rPr>
            <w:noProof/>
            <w:webHidden/>
          </w:rPr>
        </w:r>
        <w:r w:rsidR="00E86ACB">
          <w:rPr>
            <w:noProof/>
            <w:webHidden/>
          </w:rPr>
          <w:fldChar w:fldCharType="separate"/>
        </w:r>
        <w:r w:rsidR="00383E64">
          <w:rPr>
            <w:noProof/>
            <w:webHidden/>
          </w:rPr>
          <w:t>32</w:t>
        </w:r>
        <w:r w:rsidR="00E86ACB">
          <w:rPr>
            <w:noProof/>
            <w:webHidden/>
          </w:rPr>
          <w:fldChar w:fldCharType="end"/>
        </w:r>
      </w:hyperlink>
    </w:p>
    <w:p w14:paraId="689DA874"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81" w:history="1">
        <w:r w:rsidR="00E86ACB" w:rsidRPr="00D524DF">
          <w:rPr>
            <w:rStyle w:val="a8"/>
            <w:noProof/>
          </w:rPr>
          <w:t xml:space="preserve">3 </w:t>
        </w:r>
        <w:r w:rsidR="00E86ACB" w:rsidRPr="00D524DF">
          <w:rPr>
            <w:rStyle w:val="a8"/>
            <w:rFonts w:hint="eastAsia"/>
            <w:noProof/>
          </w:rPr>
          <w:t>章节问答</w:t>
        </w:r>
        <w:r w:rsidR="00E86ACB">
          <w:rPr>
            <w:noProof/>
            <w:webHidden/>
          </w:rPr>
          <w:tab/>
        </w:r>
        <w:r w:rsidR="00E86ACB">
          <w:rPr>
            <w:noProof/>
            <w:webHidden/>
          </w:rPr>
          <w:fldChar w:fldCharType="begin"/>
        </w:r>
        <w:r w:rsidR="00E86ACB">
          <w:rPr>
            <w:noProof/>
            <w:webHidden/>
          </w:rPr>
          <w:instrText xml:space="preserve"> PAGEREF _Toc74672581 \h </w:instrText>
        </w:r>
        <w:r w:rsidR="00E86ACB">
          <w:rPr>
            <w:noProof/>
            <w:webHidden/>
          </w:rPr>
        </w:r>
        <w:r w:rsidR="00E86ACB">
          <w:rPr>
            <w:noProof/>
            <w:webHidden/>
          </w:rPr>
          <w:fldChar w:fldCharType="separate"/>
        </w:r>
        <w:r w:rsidR="00383E64">
          <w:rPr>
            <w:noProof/>
            <w:webHidden/>
          </w:rPr>
          <w:t>33</w:t>
        </w:r>
        <w:r w:rsidR="00E86ACB">
          <w:rPr>
            <w:noProof/>
            <w:webHidden/>
          </w:rPr>
          <w:fldChar w:fldCharType="end"/>
        </w:r>
      </w:hyperlink>
    </w:p>
    <w:p w14:paraId="0354694C" w14:textId="77777777" w:rsidR="00E86ACB" w:rsidRDefault="00F60903">
      <w:pPr>
        <w:pStyle w:val="10"/>
        <w:tabs>
          <w:tab w:val="right" w:leader="dot" w:pos="7927"/>
        </w:tabs>
        <w:rPr>
          <w:rFonts w:asciiTheme="minorHAnsi" w:eastAsiaTheme="minorEastAsia" w:hAnsiTheme="minorHAnsi" w:cstheme="minorBidi"/>
          <w:noProof/>
          <w:szCs w:val="22"/>
        </w:rPr>
      </w:pPr>
      <w:hyperlink w:anchor="_Toc74672582" w:history="1">
        <w:r w:rsidR="00E86ACB" w:rsidRPr="00D524DF">
          <w:rPr>
            <w:rStyle w:val="a8"/>
            <w:rFonts w:hint="eastAsia"/>
            <w:noProof/>
          </w:rPr>
          <w:t>第</w:t>
        </w:r>
        <w:r w:rsidR="00E86ACB" w:rsidRPr="00D524DF">
          <w:rPr>
            <w:rStyle w:val="a8"/>
            <w:noProof/>
          </w:rPr>
          <w:t>4</w:t>
        </w:r>
        <w:r w:rsidR="00E86ACB" w:rsidRPr="00D524DF">
          <w:rPr>
            <w:rStyle w:val="a8"/>
            <w:rFonts w:hint="eastAsia"/>
            <w:noProof/>
          </w:rPr>
          <w:t>章、计算机网络与信息安全</w:t>
        </w:r>
        <w:r w:rsidR="00E86ACB">
          <w:rPr>
            <w:noProof/>
            <w:webHidden/>
          </w:rPr>
          <w:tab/>
        </w:r>
        <w:r w:rsidR="00E86ACB">
          <w:rPr>
            <w:noProof/>
            <w:webHidden/>
          </w:rPr>
          <w:fldChar w:fldCharType="begin"/>
        </w:r>
        <w:r w:rsidR="00E86ACB">
          <w:rPr>
            <w:noProof/>
            <w:webHidden/>
          </w:rPr>
          <w:instrText xml:space="preserve"> PAGEREF _Toc74672582 \h </w:instrText>
        </w:r>
        <w:r w:rsidR="00E86ACB">
          <w:rPr>
            <w:noProof/>
            <w:webHidden/>
          </w:rPr>
        </w:r>
        <w:r w:rsidR="00E86ACB">
          <w:rPr>
            <w:noProof/>
            <w:webHidden/>
          </w:rPr>
          <w:fldChar w:fldCharType="separate"/>
        </w:r>
        <w:r w:rsidR="00383E64">
          <w:rPr>
            <w:noProof/>
            <w:webHidden/>
          </w:rPr>
          <w:t>35</w:t>
        </w:r>
        <w:r w:rsidR="00E86ACB">
          <w:rPr>
            <w:noProof/>
            <w:webHidden/>
          </w:rPr>
          <w:fldChar w:fldCharType="end"/>
        </w:r>
      </w:hyperlink>
    </w:p>
    <w:p w14:paraId="58584573"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83"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_Toc74672583 \h </w:instrText>
        </w:r>
        <w:r w:rsidR="00E86ACB">
          <w:rPr>
            <w:noProof/>
            <w:webHidden/>
          </w:rPr>
        </w:r>
        <w:r w:rsidR="00E86ACB">
          <w:rPr>
            <w:noProof/>
            <w:webHidden/>
          </w:rPr>
          <w:fldChar w:fldCharType="separate"/>
        </w:r>
        <w:r w:rsidR="00383E64">
          <w:rPr>
            <w:noProof/>
            <w:webHidden/>
          </w:rPr>
          <w:t>35</w:t>
        </w:r>
        <w:r w:rsidR="00E86ACB">
          <w:rPr>
            <w:noProof/>
            <w:webHidden/>
          </w:rPr>
          <w:fldChar w:fldCharType="end"/>
        </w:r>
      </w:hyperlink>
    </w:p>
    <w:p w14:paraId="4D6D3980"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84"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_Toc74672584 \h </w:instrText>
        </w:r>
        <w:r w:rsidR="00E86ACB">
          <w:rPr>
            <w:noProof/>
            <w:webHidden/>
          </w:rPr>
        </w:r>
        <w:r w:rsidR="00E86ACB">
          <w:rPr>
            <w:noProof/>
            <w:webHidden/>
          </w:rPr>
          <w:fldChar w:fldCharType="separate"/>
        </w:r>
        <w:r w:rsidR="00383E64">
          <w:rPr>
            <w:noProof/>
            <w:webHidden/>
          </w:rPr>
          <w:t>35</w:t>
        </w:r>
        <w:r w:rsidR="00E86ACB">
          <w:rPr>
            <w:noProof/>
            <w:webHidden/>
          </w:rPr>
          <w:fldChar w:fldCharType="end"/>
        </w:r>
      </w:hyperlink>
    </w:p>
    <w:p w14:paraId="7243C37B"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85" w:history="1">
        <w:r w:rsidR="00E86ACB" w:rsidRPr="00D524DF">
          <w:rPr>
            <w:rStyle w:val="a8"/>
            <w:noProof/>
          </w:rPr>
          <w:t xml:space="preserve">2 </w:t>
        </w:r>
        <w:r w:rsidR="00E86ACB" w:rsidRPr="00D524DF">
          <w:rPr>
            <w:rStyle w:val="a8"/>
            <w:rFonts w:hint="eastAsia"/>
            <w:noProof/>
          </w:rPr>
          <w:t>考点精讲</w:t>
        </w:r>
        <w:r w:rsidR="00E86ACB">
          <w:rPr>
            <w:noProof/>
            <w:webHidden/>
          </w:rPr>
          <w:tab/>
        </w:r>
        <w:r w:rsidR="00E86ACB">
          <w:rPr>
            <w:noProof/>
            <w:webHidden/>
          </w:rPr>
          <w:fldChar w:fldCharType="begin"/>
        </w:r>
        <w:r w:rsidR="00E86ACB">
          <w:rPr>
            <w:noProof/>
            <w:webHidden/>
          </w:rPr>
          <w:instrText xml:space="preserve"> PAGEREF _Toc74672585 \h </w:instrText>
        </w:r>
        <w:r w:rsidR="00E86ACB">
          <w:rPr>
            <w:noProof/>
            <w:webHidden/>
          </w:rPr>
        </w:r>
        <w:r w:rsidR="00E86ACB">
          <w:rPr>
            <w:noProof/>
            <w:webHidden/>
          </w:rPr>
          <w:fldChar w:fldCharType="separate"/>
        </w:r>
        <w:r w:rsidR="00383E64">
          <w:rPr>
            <w:noProof/>
            <w:webHidden/>
          </w:rPr>
          <w:t>36</w:t>
        </w:r>
        <w:r w:rsidR="00E86ACB">
          <w:rPr>
            <w:noProof/>
            <w:webHidden/>
          </w:rPr>
          <w:fldChar w:fldCharType="end"/>
        </w:r>
      </w:hyperlink>
    </w:p>
    <w:p w14:paraId="2CAF39AD"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86" w:history="1">
        <w:r w:rsidR="00E86ACB" w:rsidRPr="00D524DF">
          <w:rPr>
            <w:rStyle w:val="a8"/>
            <w:noProof/>
          </w:rPr>
          <w:t xml:space="preserve">2.1 </w:t>
        </w:r>
        <w:r w:rsidR="00E86ACB" w:rsidRPr="00D524DF">
          <w:rPr>
            <w:rStyle w:val="a8"/>
            <w:rFonts w:hint="eastAsia"/>
            <w:noProof/>
          </w:rPr>
          <w:t>开放系统互连参考模型</w:t>
        </w:r>
        <w:r w:rsidR="00E86ACB" w:rsidRPr="00D524DF">
          <w:rPr>
            <w:rStyle w:val="a8"/>
            <w:noProof/>
          </w:rPr>
          <w:t>OSI</w:t>
        </w:r>
        <w:r w:rsidR="00E86ACB" w:rsidRPr="00D524DF">
          <w:rPr>
            <w:rStyle w:val="a8"/>
            <w:rFonts w:hint="eastAsia"/>
            <w:noProof/>
          </w:rPr>
          <w:t>（★★）</w:t>
        </w:r>
        <w:r w:rsidR="00E86ACB">
          <w:rPr>
            <w:noProof/>
            <w:webHidden/>
          </w:rPr>
          <w:tab/>
        </w:r>
        <w:r w:rsidR="00E86ACB">
          <w:rPr>
            <w:noProof/>
            <w:webHidden/>
          </w:rPr>
          <w:fldChar w:fldCharType="begin"/>
        </w:r>
        <w:r w:rsidR="00E86ACB">
          <w:rPr>
            <w:noProof/>
            <w:webHidden/>
          </w:rPr>
          <w:instrText xml:space="preserve"> PAGEREF _Toc74672586 \h </w:instrText>
        </w:r>
        <w:r w:rsidR="00E86ACB">
          <w:rPr>
            <w:noProof/>
            <w:webHidden/>
          </w:rPr>
        </w:r>
        <w:r w:rsidR="00E86ACB">
          <w:rPr>
            <w:noProof/>
            <w:webHidden/>
          </w:rPr>
          <w:fldChar w:fldCharType="separate"/>
        </w:r>
        <w:r w:rsidR="00383E64">
          <w:rPr>
            <w:noProof/>
            <w:webHidden/>
          </w:rPr>
          <w:t>36</w:t>
        </w:r>
        <w:r w:rsidR="00E86ACB">
          <w:rPr>
            <w:noProof/>
            <w:webHidden/>
          </w:rPr>
          <w:fldChar w:fldCharType="end"/>
        </w:r>
      </w:hyperlink>
    </w:p>
    <w:p w14:paraId="59445C37"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87" w:history="1">
        <w:r w:rsidR="00E86ACB" w:rsidRPr="00D524DF">
          <w:rPr>
            <w:rStyle w:val="a8"/>
            <w:noProof/>
          </w:rPr>
          <w:t>2.2 TCP/IP</w:t>
        </w:r>
        <w:r w:rsidR="00E86ACB" w:rsidRPr="00D524DF">
          <w:rPr>
            <w:rStyle w:val="a8"/>
            <w:rFonts w:hint="eastAsia"/>
            <w:noProof/>
          </w:rPr>
          <w:t>协议族（★★★★）</w:t>
        </w:r>
        <w:r w:rsidR="00E86ACB">
          <w:rPr>
            <w:noProof/>
            <w:webHidden/>
          </w:rPr>
          <w:tab/>
        </w:r>
        <w:r w:rsidR="00E86ACB">
          <w:rPr>
            <w:noProof/>
            <w:webHidden/>
          </w:rPr>
          <w:fldChar w:fldCharType="begin"/>
        </w:r>
        <w:r w:rsidR="00E86ACB">
          <w:rPr>
            <w:noProof/>
            <w:webHidden/>
          </w:rPr>
          <w:instrText xml:space="preserve"> PAGEREF _Toc74672587 \h </w:instrText>
        </w:r>
        <w:r w:rsidR="00E86ACB">
          <w:rPr>
            <w:noProof/>
            <w:webHidden/>
          </w:rPr>
        </w:r>
        <w:r w:rsidR="00E86ACB">
          <w:rPr>
            <w:noProof/>
            <w:webHidden/>
          </w:rPr>
          <w:fldChar w:fldCharType="separate"/>
        </w:r>
        <w:r w:rsidR="00383E64">
          <w:rPr>
            <w:noProof/>
            <w:webHidden/>
          </w:rPr>
          <w:t>36</w:t>
        </w:r>
        <w:r w:rsidR="00E86ACB">
          <w:rPr>
            <w:noProof/>
            <w:webHidden/>
          </w:rPr>
          <w:fldChar w:fldCharType="end"/>
        </w:r>
      </w:hyperlink>
    </w:p>
    <w:p w14:paraId="2E9296ED"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88" w:history="1">
        <w:r w:rsidR="00E86ACB" w:rsidRPr="00D524DF">
          <w:rPr>
            <w:rStyle w:val="a8"/>
            <w:noProof/>
          </w:rPr>
          <w:t>2.3 IP</w:t>
        </w:r>
        <w:r w:rsidR="00E86ACB" w:rsidRPr="00D524DF">
          <w:rPr>
            <w:rStyle w:val="a8"/>
            <w:rFonts w:hint="eastAsia"/>
            <w:noProof/>
          </w:rPr>
          <w:t>地址与子网划分（★★★★★）</w:t>
        </w:r>
        <w:r w:rsidR="00E86ACB">
          <w:rPr>
            <w:noProof/>
            <w:webHidden/>
          </w:rPr>
          <w:tab/>
        </w:r>
        <w:r w:rsidR="00E86ACB">
          <w:rPr>
            <w:noProof/>
            <w:webHidden/>
          </w:rPr>
          <w:fldChar w:fldCharType="begin"/>
        </w:r>
        <w:r w:rsidR="00E86ACB">
          <w:rPr>
            <w:noProof/>
            <w:webHidden/>
          </w:rPr>
          <w:instrText xml:space="preserve"> PAGEREF _Toc74672588 \h </w:instrText>
        </w:r>
        <w:r w:rsidR="00E86ACB">
          <w:rPr>
            <w:noProof/>
            <w:webHidden/>
          </w:rPr>
        </w:r>
        <w:r w:rsidR="00E86ACB">
          <w:rPr>
            <w:noProof/>
            <w:webHidden/>
          </w:rPr>
          <w:fldChar w:fldCharType="separate"/>
        </w:r>
        <w:r w:rsidR="00383E64">
          <w:rPr>
            <w:noProof/>
            <w:webHidden/>
          </w:rPr>
          <w:t>37</w:t>
        </w:r>
        <w:r w:rsidR="00E86ACB">
          <w:rPr>
            <w:noProof/>
            <w:webHidden/>
          </w:rPr>
          <w:fldChar w:fldCharType="end"/>
        </w:r>
      </w:hyperlink>
    </w:p>
    <w:p w14:paraId="48B4DFFC"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89" w:history="1">
        <w:r w:rsidR="00E86ACB" w:rsidRPr="00D524DF">
          <w:rPr>
            <w:rStyle w:val="a8"/>
            <w:rFonts w:ascii="宋体" w:hAnsi="宋体"/>
            <w:noProof/>
          </w:rPr>
          <w:t xml:space="preserve">2.4 </w:t>
        </w:r>
        <w:r w:rsidR="00E86ACB" w:rsidRPr="00D524DF">
          <w:rPr>
            <w:rStyle w:val="a8"/>
            <w:rFonts w:hint="eastAsia"/>
            <w:noProof/>
          </w:rPr>
          <w:t>网络规划与设计（★）</w:t>
        </w:r>
        <w:r w:rsidR="00E86ACB">
          <w:rPr>
            <w:noProof/>
            <w:webHidden/>
          </w:rPr>
          <w:tab/>
        </w:r>
        <w:r w:rsidR="00E86ACB">
          <w:rPr>
            <w:noProof/>
            <w:webHidden/>
          </w:rPr>
          <w:fldChar w:fldCharType="begin"/>
        </w:r>
        <w:r w:rsidR="00E86ACB">
          <w:rPr>
            <w:noProof/>
            <w:webHidden/>
          </w:rPr>
          <w:instrText xml:space="preserve"> PAGEREF _Toc74672589 \h </w:instrText>
        </w:r>
        <w:r w:rsidR="00E86ACB">
          <w:rPr>
            <w:noProof/>
            <w:webHidden/>
          </w:rPr>
        </w:r>
        <w:r w:rsidR="00E86ACB">
          <w:rPr>
            <w:noProof/>
            <w:webHidden/>
          </w:rPr>
          <w:fldChar w:fldCharType="separate"/>
        </w:r>
        <w:r w:rsidR="00383E64">
          <w:rPr>
            <w:noProof/>
            <w:webHidden/>
          </w:rPr>
          <w:t>38</w:t>
        </w:r>
        <w:r w:rsidR="00E86ACB">
          <w:rPr>
            <w:noProof/>
            <w:webHidden/>
          </w:rPr>
          <w:fldChar w:fldCharType="end"/>
        </w:r>
      </w:hyperlink>
    </w:p>
    <w:p w14:paraId="5E0190E0"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90" w:history="1">
        <w:r w:rsidR="00E86ACB" w:rsidRPr="00D524DF">
          <w:rPr>
            <w:rStyle w:val="a8"/>
            <w:noProof/>
          </w:rPr>
          <w:t xml:space="preserve">2.5 </w:t>
        </w:r>
        <w:r w:rsidR="00E86ACB" w:rsidRPr="00D524DF">
          <w:rPr>
            <w:rStyle w:val="a8"/>
            <w:rFonts w:hint="eastAsia"/>
            <w:noProof/>
          </w:rPr>
          <w:t>网络接入技术（★★）</w:t>
        </w:r>
        <w:r w:rsidR="00E86ACB">
          <w:rPr>
            <w:noProof/>
            <w:webHidden/>
          </w:rPr>
          <w:tab/>
        </w:r>
        <w:r w:rsidR="00E86ACB">
          <w:rPr>
            <w:noProof/>
            <w:webHidden/>
          </w:rPr>
          <w:fldChar w:fldCharType="begin"/>
        </w:r>
        <w:r w:rsidR="00E86ACB">
          <w:rPr>
            <w:noProof/>
            <w:webHidden/>
          </w:rPr>
          <w:instrText xml:space="preserve"> PAGEREF _Toc74672590 \h </w:instrText>
        </w:r>
        <w:r w:rsidR="00E86ACB">
          <w:rPr>
            <w:noProof/>
            <w:webHidden/>
          </w:rPr>
        </w:r>
        <w:r w:rsidR="00E86ACB">
          <w:rPr>
            <w:noProof/>
            <w:webHidden/>
          </w:rPr>
          <w:fldChar w:fldCharType="separate"/>
        </w:r>
        <w:r w:rsidR="00383E64">
          <w:rPr>
            <w:noProof/>
            <w:webHidden/>
          </w:rPr>
          <w:t>39</w:t>
        </w:r>
        <w:r w:rsidR="00E86ACB">
          <w:rPr>
            <w:noProof/>
            <w:webHidden/>
          </w:rPr>
          <w:fldChar w:fldCharType="end"/>
        </w:r>
      </w:hyperlink>
    </w:p>
    <w:p w14:paraId="7D1FC267"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91" w:history="1">
        <w:r w:rsidR="00E86ACB" w:rsidRPr="00D524DF">
          <w:rPr>
            <w:rStyle w:val="a8"/>
            <w:noProof/>
          </w:rPr>
          <w:t>2.6 HTML</w:t>
        </w:r>
        <w:r w:rsidR="00E86ACB" w:rsidRPr="00D524DF">
          <w:rPr>
            <w:rStyle w:val="a8"/>
            <w:rFonts w:hint="eastAsia"/>
            <w:noProof/>
          </w:rPr>
          <w:t>语言（★★）</w:t>
        </w:r>
        <w:r w:rsidR="00E86ACB">
          <w:rPr>
            <w:noProof/>
            <w:webHidden/>
          </w:rPr>
          <w:tab/>
        </w:r>
        <w:r w:rsidR="00E86ACB">
          <w:rPr>
            <w:noProof/>
            <w:webHidden/>
          </w:rPr>
          <w:fldChar w:fldCharType="begin"/>
        </w:r>
        <w:r w:rsidR="00E86ACB">
          <w:rPr>
            <w:noProof/>
            <w:webHidden/>
          </w:rPr>
          <w:instrText xml:space="preserve"> PAGEREF _Toc74672591 \h </w:instrText>
        </w:r>
        <w:r w:rsidR="00E86ACB">
          <w:rPr>
            <w:noProof/>
            <w:webHidden/>
          </w:rPr>
        </w:r>
        <w:r w:rsidR="00E86ACB">
          <w:rPr>
            <w:noProof/>
            <w:webHidden/>
          </w:rPr>
          <w:fldChar w:fldCharType="separate"/>
        </w:r>
        <w:r w:rsidR="00383E64">
          <w:rPr>
            <w:noProof/>
            <w:webHidden/>
          </w:rPr>
          <w:t>40</w:t>
        </w:r>
        <w:r w:rsidR="00E86ACB">
          <w:rPr>
            <w:noProof/>
            <w:webHidden/>
          </w:rPr>
          <w:fldChar w:fldCharType="end"/>
        </w:r>
      </w:hyperlink>
    </w:p>
    <w:p w14:paraId="4671F23D"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92" w:history="1">
        <w:r w:rsidR="00E86ACB" w:rsidRPr="00D524DF">
          <w:rPr>
            <w:rStyle w:val="a8"/>
            <w:noProof/>
          </w:rPr>
          <w:t>2.7 URL</w:t>
        </w:r>
        <w:r w:rsidR="00E86ACB" w:rsidRPr="00D524DF">
          <w:rPr>
            <w:rStyle w:val="a8"/>
            <w:rFonts w:hint="eastAsia"/>
            <w:noProof/>
          </w:rPr>
          <w:t>（★）</w:t>
        </w:r>
        <w:r w:rsidR="00E86ACB">
          <w:rPr>
            <w:noProof/>
            <w:webHidden/>
          </w:rPr>
          <w:tab/>
        </w:r>
        <w:r w:rsidR="00E86ACB">
          <w:rPr>
            <w:noProof/>
            <w:webHidden/>
          </w:rPr>
          <w:fldChar w:fldCharType="begin"/>
        </w:r>
        <w:r w:rsidR="00E86ACB">
          <w:rPr>
            <w:noProof/>
            <w:webHidden/>
          </w:rPr>
          <w:instrText xml:space="preserve"> PAGEREF _Toc74672592 \h </w:instrText>
        </w:r>
        <w:r w:rsidR="00E86ACB">
          <w:rPr>
            <w:noProof/>
            <w:webHidden/>
          </w:rPr>
        </w:r>
        <w:r w:rsidR="00E86ACB">
          <w:rPr>
            <w:noProof/>
            <w:webHidden/>
          </w:rPr>
          <w:fldChar w:fldCharType="separate"/>
        </w:r>
        <w:r w:rsidR="00383E64">
          <w:rPr>
            <w:noProof/>
            <w:webHidden/>
          </w:rPr>
          <w:t>40</w:t>
        </w:r>
        <w:r w:rsidR="00E86ACB">
          <w:rPr>
            <w:noProof/>
            <w:webHidden/>
          </w:rPr>
          <w:fldChar w:fldCharType="end"/>
        </w:r>
      </w:hyperlink>
    </w:p>
    <w:p w14:paraId="1C66DBB7"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93" w:history="1">
        <w:r w:rsidR="00E86ACB" w:rsidRPr="00D524DF">
          <w:rPr>
            <w:rStyle w:val="a8"/>
            <w:noProof/>
          </w:rPr>
          <w:t xml:space="preserve">2.8 </w:t>
        </w:r>
        <w:r w:rsidR="00E86ACB" w:rsidRPr="00D524DF">
          <w:rPr>
            <w:rStyle w:val="a8"/>
            <w:rFonts w:hint="eastAsia"/>
            <w:noProof/>
          </w:rPr>
          <w:t>对称加密与非对称加密（★★★）</w:t>
        </w:r>
        <w:r w:rsidR="00E86ACB">
          <w:rPr>
            <w:noProof/>
            <w:webHidden/>
          </w:rPr>
          <w:tab/>
        </w:r>
        <w:r w:rsidR="00E86ACB">
          <w:rPr>
            <w:noProof/>
            <w:webHidden/>
          </w:rPr>
          <w:fldChar w:fldCharType="begin"/>
        </w:r>
        <w:r w:rsidR="00E86ACB">
          <w:rPr>
            <w:noProof/>
            <w:webHidden/>
          </w:rPr>
          <w:instrText xml:space="preserve"> PAGEREF _Toc74672593 \h </w:instrText>
        </w:r>
        <w:r w:rsidR="00E86ACB">
          <w:rPr>
            <w:noProof/>
            <w:webHidden/>
          </w:rPr>
        </w:r>
        <w:r w:rsidR="00E86ACB">
          <w:rPr>
            <w:noProof/>
            <w:webHidden/>
          </w:rPr>
          <w:fldChar w:fldCharType="separate"/>
        </w:r>
        <w:r w:rsidR="00383E64">
          <w:rPr>
            <w:noProof/>
            <w:webHidden/>
          </w:rPr>
          <w:t>41</w:t>
        </w:r>
        <w:r w:rsidR="00E86ACB">
          <w:rPr>
            <w:noProof/>
            <w:webHidden/>
          </w:rPr>
          <w:fldChar w:fldCharType="end"/>
        </w:r>
      </w:hyperlink>
    </w:p>
    <w:p w14:paraId="3107AEE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94" w:history="1">
        <w:r w:rsidR="00E86ACB" w:rsidRPr="00D524DF">
          <w:rPr>
            <w:rStyle w:val="a8"/>
            <w:noProof/>
          </w:rPr>
          <w:t xml:space="preserve">2.9 </w:t>
        </w:r>
        <w:r w:rsidR="00E86ACB" w:rsidRPr="00D524DF">
          <w:rPr>
            <w:rStyle w:val="a8"/>
            <w:rFonts w:hint="eastAsia"/>
            <w:noProof/>
          </w:rPr>
          <w:t>信息摘要与数字签名（★★）</w:t>
        </w:r>
        <w:r w:rsidR="00E86ACB">
          <w:rPr>
            <w:noProof/>
            <w:webHidden/>
          </w:rPr>
          <w:tab/>
        </w:r>
        <w:r w:rsidR="00E86ACB">
          <w:rPr>
            <w:noProof/>
            <w:webHidden/>
          </w:rPr>
          <w:fldChar w:fldCharType="begin"/>
        </w:r>
        <w:r w:rsidR="00E86ACB">
          <w:rPr>
            <w:noProof/>
            <w:webHidden/>
          </w:rPr>
          <w:instrText xml:space="preserve"> PAGEREF _Toc74672594 \h </w:instrText>
        </w:r>
        <w:r w:rsidR="00E86ACB">
          <w:rPr>
            <w:noProof/>
            <w:webHidden/>
          </w:rPr>
        </w:r>
        <w:r w:rsidR="00E86ACB">
          <w:rPr>
            <w:noProof/>
            <w:webHidden/>
          </w:rPr>
          <w:fldChar w:fldCharType="separate"/>
        </w:r>
        <w:r w:rsidR="00383E64">
          <w:rPr>
            <w:noProof/>
            <w:webHidden/>
          </w:rPr>
          <w:t>41</w:t>
        </w:r>
        <w:r w:rsidR="00E86ACB">
          <w:rPr>
            <w:noProof/>
            <w:webHidden/>
          </w:rPr>
          <w:fldChar w:fldCharType="end"/>
        </w:r>
      </w:hyperlink>
    </w:p>
    <w:p w14:paraId="0ECCDECF"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95" w:history="1">
        <w:r w:rsidR="00E86ACB" w:rsidRPr="00D524DF">
          <w:rPr>
            <w:rStyle w:val="a8"/>
            <w:noProof/>
          </w:rPr>
          <w:t xml:space="preserve">2.10 </w:t>
        </w:r>
        <w:r w:rsidR="00E86ACB" w:rsidRPr="00D524DF">
          <w:rPr>
            <w:rStyle w:val="a8"/>
            <w:rFonts w:ascii="宋体" w:hAnsi="宋体" w:hint="eastAsia"/>
            <w:noProof/>
          </w:rPr>
          <w:t>数字证书（★★）</w:t>
        </w:r>
        <w:r w:rsidR="00E86ACB">
          <w:rPr>
            <w:noProof/>
            <w:webHidden/>
          </w:rPr>
          <w:tab/>
        </w:r>
        <w:r w:rsidR="00E86ACB">
          <w:rPr>
            <w:noProof/>
            <w:webHidden/>
          </w:rPr>
          <w:fldChar w:fldCharType="begin"/>
        </w:r>
        <w:r w:rsidR="00E86ACB">
          <w:rPr>
            <w:noProof/>
            <w:webHidden/>
          </w:rPr>
          <w:instrText xml:space="preserve"> PAGEREF _Toc74672595 \h </w:instrText>
        </w:r>
        <w:r w:rsidR="00E86ACB">
          <w:rPr>
            <w:noProof/>
            <w:webHidden/>
          </w:rPr>
        </w:r>
        <w:r w:rsidR="00E86ACB">
          <w:rPr>
            <w:noProof/>
            <w:webHidden/>
          </w:rPr>
          <w:fldChar w:fldCharType="separate"/>
        </w:r>
        <w:r w:rsidR="00383E64">
          <w:rPr>
            <w:noProof/>
            <w:webHidden/>
          </w:rPr>
          <w:t>42</w:t>
        </w:r>
        <w:r w:rsidR="00E86ACB">
          <w:rPr>
            <w:noProof/>
            <w:webHidden/>
          </w:rPr>
          <w:fldChar w:fldCharType="end"/>
        </w:r>
      </w:hyperlink>
    </w:p>
    <w:p w14:paraId="648C6258"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96" w:history="1">
        <w:r w:rsidR="00E86ACB" w:rsidRPr="00D524DF">
          <w:rPr>
            <w:rStyle w:val="a8"/>
            <w:noProof/>
          </w:rPr>
          <w:t xml:space="preserve">2.11 </w:t>
        </w:r>
        <w:r w:rsidR="00E86ACB" w:rsidRPr="00D524DF">
          <w:rPr>
            <w:rStyle w:val="a8"/>
            <w:rFonts w:hint="eastAsia"/>
            <w:noProof/>
          </w:rPr>
          <w:t>网络安全协议（★★★）</w:t>
        </w:r>
        <w:r w:rsidR="00E86ACB">
          <w:rPr>
            <w:noProof/>
            <w:webHidden/>
          </w:rPr>
          <w:tab/>
        </w:r>
        <w:r w:rsidR="00E86ACB">
          <w:rPr>
            <w:noProof/>
            <w:webHidden/>
          </w:rPr>
          <w:fldChar w:fldCharType="begin"/>
        </w:r>
        <w:r w:rsidR="00E86ACB">
          <w:rPr>
            <w:noProof/>
            <w:webHidden/>
          </w:rPr>
          <w:instrText xml:space="preserve"> PAGEREF _Toc74672596 \h </w:instrText>
        </w:r>
        <w:r w:rsidR="00E86ACB">
          <w:rPr>
            <w:noProof/>
            <w:webHidden/>
          </w:rPr>
        </w:r>
        <w:r w:rsidR="00E86ACB">
          <w:rPr>
            <w:noProof/>
            <w:webHidden/>
          </w:rPr>
          <w:fldChar w:fldCharType="separate"/>
        </w:r>
        <w:r w:rsidR="00383E64">
          <w:rPr>
            <w:noProof/>
            <w:webHidden/>
          </w:rPr>
          <w:t>42</w:t>
        </w:r>
        <w:r w:rsidR="00E86ACB">
          <w:rPr>
            <w:noProof/>
            <w:webHidden/>
          </w:rPr>
          <w:fldChar w:fldCharType="end"/>
        </w:r>
      </w:hyperlink>
    </w:p>
    <w:p w14:paraId="78A5BE2E"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97" w:history="1">
        <w:r w:rsidR="00E86ACB" w:rsidRPr="00D524DF">
          <w:rPr>
            <w:rStyle w:val="a8"/>
            <w:noProof/>
          </w:rPr>
          <w:t xml:space="preserve">2.12 </w:t>
        </w:r>
        <w:r w:rsidR="00E86ACB" w:rsidRPr="00D524DF">
          <w:rPr>
            <w:rStyle w:val="a8"/>
            <w:rFonts w:hint="eastAsia"/>
            <w:noProof/>
          </w:rPr>
          <w:t>防火墙技术与网络攻击（★★★）</w:t>
        </w:r>
        <w:r w:rsidR="00E86ACB">
          <w:rPr>
            <w:noProof/>
            <w:webHidden/>
          </w:rPr>
          <w:tab/>
        </w:r>
        <w:r w:rsidR="00E86ACB">
          <w:rPr>
            <w:noProof/>
            <w:webHidden/>
          </w:rPr>
          <w:fldChar w:fldCharType="begin"/>
        </w:r>
        <w:r w:rsidR="00E86ACB">
          <w:rPr>
            <w:noProof/>
            <w:webHidden/>
          </w:rPr>
          <w:instrText xml:space="preserve"> PAGEREF _Toc74672597 \h </w:instrText>
        </w:r>
        <w:r w:rsidR="00E86ACB">
          <w:rPr>
            <w:noProof/>
            <w:webHidden/>
          </w:rPr>
        </w:r>
        <w:r w:rsidR="00E86ACB">
          <w:rPr>
            <w:noProof/>
            <w:webHidden/>
          </w:rPr>
          <w:fldChar w:fldCharType="separate"/>
        </w:r>
        <w:r w:rsidR="00383E64">
          <w:rPr>
            <w:noProof/>
            <w:webHidden/>
          </w:rPr>
          <w:t>43</w:t>
        </w:r>
        <w:r w:rsidR="00E86ACB">
          <w:rPr>
            <w:noProof/>
            <w:webHidden/>
          </w:rPr>
          <w:fldChar w:fldCharType="end"/>
        </w:r>
      </w:hyperlink>
    </w:p>
    <w:p w14:paraId="097DE05A"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598" w:history="1">
        <w:r w:rsidR="00E86ACB" w:rsidRPr="00D524DF">
          <w:rPr>
            <w:rStyle w:val="a8"/>
            <w:noProof/>
          </w:rPr>
          <w:t xml:space="preserve">2.13 </w:t>
        </w:r>
        <w:r w:rsidR="00E86ACB" w:rsidRPr="00D524DF">
          <w:rPr>
            <w:rStyle w:val="a8"/>
            <w:rFonts w:hint="eastAsia"/>
            <w:noProof/>
          </w:rPr>
          <w:t>计算机病毒与木马（★）</w:t>
        </w:r>
        <w:r w:rsidR="00E86ACB">
          <w:rPr>
            <w:noProof/>
            <w:webHidden/>
          </w:rPr>
          <w:tab/>
        </w:r>
        <w:r w:rsidR="00E86ACB">
          <w:rPr>
            <w:noProof/>
            <w:webHidden/>
          </w:rPr>
          <w:fldChar w:fldCharType="begin"/>
        </w:r>
        <w:r w:rsidR="00E86ACB">
          <w:rPr>
            <w:noProof/>
            <w:webHidden/>
          </w:rPr>
          <w:instrText xml:space="preserve"> PAGEREF _Toc74672598 \h </w:instrText>
        </w:r>
        <w:r w:rsidR="00E86ACB">
          <w:rPr>
            <w:noProof/>
            <w:webHidden/>
          </w:rPr>
        </w:r>
        <w:r w:rsidR="00E86ACB">
          <w:rPr>
            <w:noProof/>
            <w:webHidden/>
          </w:rPr>
          <w:fldChar w:fldCharType="separate"/>
        </w:r>
        <w:r w:rsidR="00383E64">
          <w:rPr>
            <w:noProof/>
            <w:webHidden/>
          </w:rPr>
          <w:t>45</w:t>
        </w:r>
        <w:r w:rsidR="00E86ACB">
          <w:rPr>
            <w:noProof/>
            <w:webHidden/>
          </w:rPr>
          <w:fldChar w:fldCharType="end"/>
        </w:r>
      </w:hyperlink>
    </w:p>
    <w:p w14:paraId="3D149711"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599" w:history="1">
        <w:r w:rsidR="00E86ACB" w:rsidRPr="00D524DF">
          <w:rPr>
            <w:rStyle w:val="a8"/>
            <w:noProof/>
          </w:rPr>
          <w:t xml:space="preserve">3 </w:t>
        </w:r>
        <w:r w:rsidR="00E86ACB" w:rsidRPr="00D524DF">
          <w:rPr>
            <w:rStyle w:val="a8"/>
            <w:rFonts w:hint="eastAsia"/>
            <w:noProof/>
          </w:rPr>
          <w:t>章节问答</w:t>
        </w:r>
        <w:r w:rsidR="00E86ACB">
          <w:rPr>
            <w:noProof/>
            <w:webHidden/>
          </w:rPr>
          <w:tab/>
        </w:r>
        <w:r w:rsidR="00E86ACB">
          <w:rPr>
            <w:noProof/>
            <w:webHidden/>
          </w:rPr>
          <w:fldChar w:fldCharType="begin"/>
        </w:r>
        <w:r w:rsidR="00E86ACB">
          <w:rPr>
            <w:noProof/>
            <w:webHidden/>
          </w:rPr>
          <w:instrText xml:space="preserve"> PAGEREF _Toc74672599 \h </w:instrText>
        </w:r>
        <w:r w:rsidR="00E86ACB">
          <w:rPr>
            <w:noProof/>
            <w:webHidden/>
          </w:rPr>
        </w:r>
        <w:r w:rsidR="00E86ACB">
          <w:rPr>
            <w:noProof/>
            <w:webHidden/>
          </w:rPr>
          <w:fldChar w:fldCharType="separate"/>
        </w:r>
        <w:r w:rsidR="00383E64">
          <w:rPr>
            <w:noProof/>
            <w:webHidden/>
          </w:rPr>
          <w:t>45</w:t>
        </w:r>
        <w:r w:rsidR="00E86ACB">
          <w:rPr>
            <w:noProof/>
            <w:webHidden/>
          </w:rPr>
          <w:fldChar w:fldCharType="end"/>
        </w:r>
      </w:hyperlink>
    </w:p>
    <w:p w14:paraId="59F42DC2" w14:textId="77777777" w:rsidR="00E86ACB" w:rsidRDefault="00F60903">
      <w:pPr>
        <w:pStyle w:val="10"/>
        <w:tabs>
          <w:tab w:val="right" w:leader="dot" w:pos="7927"/>
        </w:tabs>
        <w:rPr>
          <w:rFonts w:asciiTheme="minorHAnsi" w:eastAsiaTheme="minorEastAsia" w:hAnsiTheme="minorHAnsi" w:cstheme="minorBidi"/>
          <w:noProof/>
          <w:szCs w:val="22"/>
        </w:rPr>
      </w:pPr>
      <w:hyperlink w:anchor="_Toc74672600" w:history="1">
        <w:r w:rsidR="00E86ACB" w:rsidRPr="00D524DF">
          <w:rPr>
            <w:rStyle w:val="a8"/>
            <w:rFonts w:hint="eastAsia"/>
            <w:noProof/>
          </w:rPr>
          <w:t>第</w:t>
        </w:r>
        <w:r w:rsidR="00E86ACB" w:rsidRPr="00D524DF">
          <w:rPr>
            <w:rStyle w:val="a8"/>
            <w:noProof/>
          </w:rPr>
          <w:t>5</w:t>
        </w:r>
        <w:r w:rsidR="00E86ACB" w:rsidRPr="00D524DF">
          <w:rPr>
            <w:rStyle w:val="a8"/>
            <w:rFonts w:hint="eastAsia"/>
            <w:noProof/>
          </w:rPr>
          <w:t>章、系统开发基础</w:t>
        </w:r>
        <w:r w:rsidR="00E86ACB">
          <w:rPr>
            <w:noProof/>
            <w:webHidden/>
          </w:rPr>
          <w:tab/>
        </w:r>
        <w:r w:rsidR="00E86ACB">
          <w:rPr>
            <w:noProof/>
            <w:webHidden/>
          </w:rPr>
          <w:fldChar w:fldCharType="begin"/>
        </w:r>
        <w:r w:rsidR="00E86ACB">
          <w:rPr>
            <w:noProof/>
            <w:webHidden/>
          </w:rPr>
          <w:instrText xml:space="preserve"> PAGEREF _Toc74672600 \h </w:instrText>
        </w:r>
        <w:r w:rsidR="00E86ACB">
          <w:rPr>
            <w:noProof/>
            <w:webHidden/>
          </w:rPr>
        </w:r>
        <w:r w:rsidR="00E86ACB">
          <w:rPr>
            <w:noProof/>
            <w:webHidden/>
          </w:rPr>
          <w:fldChar w:fldCharType="separate"/>
        </w:r>
        <w:r w:rsidR="00383E64">
          <w:rPr>
            <w:noProof/>
            <w:webHidden/>
          </w:rPr>
          <w:t>47</w:t>
        </w:r>
        <w:r w:rsidR="00E86ACB">
          <w:rPr>
            <w:noProof/>
            <w:webHidden/>
          </w:rPr>
          <w:fldChar w:fldCharType="end"/>
        </w:r>
      </w:hyperlink>
    </w:p>
    <w:p w14:paraId="078C495E"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01"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_Toc74672601 \h </w:instrText>
        </w:r>
        <w:r w:rsidR="00E86ACB">
          <w:rPr>
            <w:noProof/>
            <w:webHidden/>
          </w:rPr>
        </w:r>
        <w:r w:rsidR="00E86ACB">
          <w:rPr>
            <w:noProof/>
            <w:webHidden/>
          </w:rPr>
          <w:fldChar w:fldCharType="separate"/>
        </w:r>
        <w:r w:rsidR="00383E64">
          <w:rPr>
            <w:noProof/>
            <w:webHidden/>
          </w:rPr>
          <w:t>47</w:t>
        </w:r>
        <w:r w:rsidR="00E86ACB">
          <w:rPr>
            <w:noProof/>
            <w:webHidden/>
          </w:rPr>
          <w:fldChar w:fldCharType="end"/>
        </w:r>
      </w:hyperlink>
    </w:p>
    <w:p w14:paraId="2BE73F1E"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02"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_Toc74672602 \h </w:instrText>
        </w:r>
        <w:r w:rsidR="00E86ACB">
          <w:rPr>
            <w:noProof/>
            <w:webHidden/>
          </w:rPr>
        </w:r>
        <w:r w:rsidR="00E86ACB">
          <w:rPr>
            <w:noProof/>
            <w:webHidden/>
          </w:rPr>
          <w:fldChar w:fldCharType="separate"/>
        </w:r>
        <w:r w:rsidR="00383E64">
          <w:rPr>
            <w:noProof/>
            <w:webHidden/>
          </w:rPr>
          <w:t>47</w:t>
        </w:r>
        <w:r w:rsidR="00E86ACB">
          <w:rPr>
            <w:noProof/>
            <w:webHidden/>
          </w:rPr>
          <w:fldChar w:fldCharType="end"/>
        </w:r>
      </w:hyperlink>
    </w:p>
    <w:p w14:paraId="616D1C91"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03" w:history="1">
        <w:r w:rsidR="00E86ACB" w:rsidRPr="00D524DF">
          <w:rPr>
            <w:rStyle w:val="a8"/>
            <w:noProof/>
          </w:rPr>
          <w:t xml:space="preserve">2 </w:t>
        </w:r>
        <w:r w:rsidR="00E86ACB" w:rsidRPr="00D524DF">
          <w:rPr>
            <w:rStyle w:val="a8"/>
            <w:rFonts w:hint="eastAsia"/>
            <w:noProof/>
          </w:rPr>
          <w:t>知识点详情</w:t>
        </w:r>
        <w:r w:rsidR="00E86ACB">
          <w:rPr>
            <w:noProof/>
            <w:webHidden/>
          </w:rPr>
          <w:tab/>
        </w:r>
        <w:r w:rsidR="00E86ACB">
          <w:rPr>
            <w:noProof/>
            <w:webHidden/>
          </w:rPr>
          <w:fldChar w:fldCharType="begin"/>
        </w:r>
        <w:r w:rsidR="00E86ACB">
          <w:rPr>
            <w:noProof/>
            <w:webHidden/>
          </w:rPr>
          <w:instrText xml:space="preserve"> PAGEREF _Toc74672603 \h </w:instrText>
        </w:r>
        <w:r w:rsidR="00E86ACB">
          <w:rPr>
            <w:noProof/>
            <w:webHidden/>
          </w:rPr>
        </w:r>
        <w:r w:rsidR="00E86ACB">
          <w:rPr>
            <w:noProof/>
            <w:webHidden/>
          </w:rPr>
          <w:fldChar w:fldCharType="separate"/>
        </w:r>
        <w:r w:rsidR="00383E64">
          <w:rPr>
            <w:noProof/>
            <w:webHidden/>
          </w:rPr>
          <w:t>48</w:t>
        </w:r>
        <w:r w:rsidR="00E86ACB">
          <w:rPr>
            <w:noProof/>
            <w:webHidden/>
          </w:rPr>
          <w:fldChar w:fldCharType="end"/>
        </w:r>
      </w:hyperlink>
    </w:p>
    <w:p w14:paraId="31EDC92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04" w:history="1">
        <w:r w:rsidR="00E86ACB" w:rsidRPr="00D524DF">
          <w:rPr>
            <w:rStyle w:val="a8"/>
            <w:noProof/>
          </w:rPr>
          <w:t xml:space="preserve">2.1 </w:t>
        </w:r>
        <w:r w:rsidR="00E86ACB" w:rsidRPr="00D524DF">
          <w:rPr>
            <w:rStyle w:val="a8"/>
            <w:rFonts w:hint="eastAsia"/>
            <w:noProof/>
          </w:rPr>
          <w:t>开发模型（★★★★★）</w:t>
        </w:r>
        <w:r w:rsidR="00E86ACB">
          <w:rPr>
            <w:noProof/>
            <w:webHidden/>
          </w:rPr>
          <w:tab/>
        </w:r>
        <w:r w:rsidR="00E86ACB">
          <w:rPr>
            <w:noProof/>
            <w:webHidden/>
          </w:rPr>
          <w:fldChar w:fldCharType="begin"/>
        </w:r>
        <w:r w:rsidR="00E86ACB">
          <w:rPr>
            <w:noProof/>
            <w:webHidden/>
          </w:rPr>
          <w:instrText xml:space="preserve"> PAGEREF _Toc74672604 \h </w:instrText>
        </w:r>
        <w:r w:rsidR="00E86ACB">
          <w:rPr>
            <w:noProof/>
            <w:webHidden/>
          </w:rPr>
        </w:r>
        <w:r w:rsidR="00E86ACB">
          <w:rPr>
            <w:noProof/>
            <w:webHidden/>
          </w:rPr>
          <w:fldChar w:fldCharType="separate"/>
        </w:r>
        <w:r w:rsidR="00383E64">
          <w:rPr>
            <w:noProof/>
            <w:webHidden/>
          </w:rPr>
          <w:t>48</w:t>
        </w:r>
        <w:r w:rsidR="00E86ACB">
          <w:rPr>
            <w:noProof/>
            <w:webHidden/>
          </w:rPr>
          <w:fldChar w:fldCharType="end"/>
        </w:r>
      </w:hyperlink>
    </w:p>
    <w:p w14:paraId="0A49EAC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05" w:history="1">
        <w:r w:rsidR="00E86ACB" w:rsidRPr="00D524DF">
          <w:rPr>
            <w:rStyle w:val="a8"/>
            <w:noProof/>
          </w:rPr>
          <w:t xml:space="preserve">2.2 </w:t>
        </w:r>
        <w:r w:rsidR="00E86ACB" w:rsidRPr="00D524DF">
          <w:rPr>
            <w:rStyle w:val="a8"/>
            <w:rFonts w:hint="eastAsia"/>
            <w:noProof/>
          </w:rPr>
          <w:t>软件开发方法（★）</w:t>
        </w:r>
        <w:r w:rsidR="00E86ACB">
          <w:rPr>
            <w:noProof/>
            <w:webHidden/>
          </w:rPr>
          <w:tab/>
        </w:r>
        <w:r w:rsidR="00E86ACB">
          <w:rPr>
            <w:noProof/>
            <w:webHidden/>
          </w:rPr>
          <w:fldChar w:fldCharType="begin"/>
        </w:r>
        <w:r w:rsidR="00E86ACB">
          <w:rPr>
            <w:noProof/>
            <w:webHidden/>
          </w:rPr>
          <w:instrText xml:space="preserve"> PAGEREF _Toc74672605 \h </w:instrText>
        </w:r>
        <w:r w:rsidR="00E86ACB">
          <w:rPr>
            <w:noProof/>
            <w:webHidden/>
          </w:rPr>
        </w:r>
        <w:r w:rsidR="00E86ACB">
          <w:rPr>
            <w:noProof/>
            <w:webHidden/>
          </w:rPr>
          <w:fldChar w:fldCharType="separate"/>
        </w:r>
        <w:r w:rsidR="00383E64">
          <w:rPr>
            <w:noProof/>
            <w:webHidden/>
          </w:rPr>
          <w:t>49</w:t>
        </w:r>
        <w:r w:rsidR="00E86ACB">
          <w:rPr>
            <w:noProof/>
            <w:webHidden/>
          </w:rPr>
          <w:fldChar w:fldCharType="end"/>
        </w:r>
      </w:hyperlink>
    </w:p>
    <w:p w14:paraId="50BFB9F1"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06" w:history="1">
        <w:r w:rsidR="00E86ACB" w:rsidRPr="00D524DF">
          <w:rPr>
            <w:rStyle w:val="a8"/>
            <w:noProof/>
          </w:rPr>
          <w:t xml:space="preserve">2.3 </w:t>
        </w:r>
        <w:r w:rsidR="00E86ACB" w:rsidRPr="00D524DF">
          <w:rPr>
            <w:rStyle w:val="a8"/>
            <w:rFonts w:hint="eastAsia"/>
            <w:noProof/>
          </w:rPr>
          <w:t>需求分析（★）</w:t>
        </w:r>
        <w:r w:rsidR="00E86ACB">
          <w:rPr>
            <w:noProof/>
            <w:webHidden/>
          </w:rPr>
          <w:tab/>
        </w:r>
        <w:r w:rsidR="00E86ACB">
          <w:rPr>
            <w:noProof/>
            <w:webHidden/>
          </w:rPr>
          <w:fldChar w:fldCharType="begin"/>
        </w:r>
        <w:r w:rsidR="00E86ACB">
          <w:rPr>
            <w:noProof/>
            <w:webHidden/>
          </w:rPr>
          <w:instrText xml:space="preserve"> PAGEREF _Toc74672606 \h </w:instrText>
        </w:r>
        <w:r w:rsidR="00E86ACB">
          <w:rPr>
            <w:noProof/>
            <w:webHidden/>
          </w:rPr>
        </w:r>
        <w:r w:rsidR="00E86ACB">
          <w:rPr>
            <w:noProof/>
            <w:webHidden/>
          </w:rPr>
          <w:fldChar w:fldCharType="separate"/>
        </w:r>
        <w:r w:rsidR="00383E64">
          <w:rPr>
            <w:noProof/>
            <w:webHidden/>
          </w:rPr>
          <w:t>49</w:t>
        </w:r>
        <w:r w:rsidR="00E86ACB">
          <w:rPr>
            <w:noProof/>
            <w:webHidden/>
          </w:rPr>
          <w:fldChar w:fldCharType="end"/>
        </w:r>
      </w:hyperlink>
    </w:p>
    <w:p w14:paraId="664D257F"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07" w:history="1">
        <w:r w:rsidR="00E86ACB" w:rsidRPr="00D524DF">
          <w:rPr>
            <w:rStyle w:val="a8"/>
            <w:noProof/>
          </w:rPr>
          <w:t xml:space="preserve">2.4 </w:t>
        </w:r>
        <w:r w:rsidR="00E86ACB" w:rsidRPr="00D524DF">
          <w:rPr>
            <w:rStyle w:val="a8"/>
            <w:rFonts w:hint="eastAsia"/>
            <w:noProof/>
          </w:rPr>
          <w:t>软件设计（★★）</w:t>
        </w:r>
        <w:r w:rsidR="00E86ACB">
          <w:rPr>
            <w:noProof/>
            <w:webHidden/>
          </w:rPr>
          <w:tab/>
        </w:r>
        <w:r w:rsidR="00E86ACB">
          <w:rPr>
            <w:noProof/>
            <w:webHidden/>
          </w:rPr>
          <w:fldChar w:fldCharType="begin"/>
        </w:r>
        <w:r w:rsidR="00E86ACB">
          <w:rPr>
            <w:noProof/>
            <w:webHidden/>
          </w:rPr>
          <w:instrText xml:space="preserve"> PAGEREF _Toc74672607 \h </w:instrText>
        </w:r>
        <w:r w:rsidR="00E86ACB">
          <w:rPr>
            <w:noProof/>
            <w:webHidden/>
          </w:rPr>
        </w:r>
        <w:r w:rsidR="00E86ACB">
          <w:rPr>
            <w:noProof/>
            <w:webHidden/>
          </w:rPr>
          <w:fldChar w:fldCharType="separate"/>
        </w:r>
        <w:r w:rsidR="00383E64">
          <w:rPr>
            <w:noProof/>
            <w:webHidden/>
          </w:rPr>
          <w:t>49</w:t>
        </w:r>
        <w:r w:rsidR="00E86ACB">
          <w:rPr>
            <w:noProof/>
            <w:webHidden/>
          </w:rPr>
          <w:fldChar w:fldCharType="end"/>
        </w:r>
      </w:hyperlink>
    </w:p>
    <w:p w14:paraId="38A455E6"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08" w:history="1">
        <w:r w:rsidR="00E86ACB" w:rsidRPr="00D524DF">
          <w:rPr>
            <w:rStyle w:val="a8"/>
            <w:noProof/>
          </w:rPr>
          <w:t xml:space="preserve">2.5 </w:t>
        </w:r>
        <w:r w:rsidR="00E86ACB" w:rsidRPr="00D524DF">
          <w:rPr>
            <w:rStyle w:val="a8"/>
            <w:rFonts w:hint="eastAsia"/>
            <w:noProof/>
          </w:rPr>
          <w:t>软件测试（★★★★）</w:t>
        </w:r>
        <w:r w:rsidR="00E86ACB">
          <w:rPr>
            <w:noProof/>
            <w:webHidden/>
          </w:rPr>
          <w:tab/>
        </w:r>
        <w:r w:rsidR="00E86ACB">
          <w:rPr>
            <w:noProof/>
            <w:webHidden/>
          </w:rPr>
          <w:fldChar w:fldCharType="begin"/>
        </w:r>
        <w:r w:rsidR="00E86ACB">
          <w:rPr>
            <w:noProof/>
            <w:webHidden/>
          </w:rPr>
          <w:instrText xml:space="preserve"> PAGEREF _Toc74672608 \h </w:instrText>
        </w:r>
        <w:r w:rsidR="00E86ACB">
          <w:rPr>
            <w:noProof/>
            <w:webHidden/>
          </w:rPr>
        </w:r>
        <w:r w:rsidR="00E86ACB">
          <w:rPr>
            <w:noProof/>
            <w:webHidden/>
          </w:rPr>
          <w:fldChar w:fldCharType="separate"/>
        </w:r>
        <w:r w:rsidR="00383E64">
          <w:rPr>
            <w:noProof/>
            <w:webHidden/>
          </w:rPr>
          <w:t>51</w:t>
        </w:r>
        <w:r w:rsidR="00E86ACB">
          <w:rPr>
            <w:noProof/>
            <w:webHidden/>
          </w:rPr>
          <w:fldChar w:fldCharType="end"/>
        </w:r>
      </w:hyperlink>
    </w:p>
    <w:p w14:paraId="13802D74"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09" w:history="1">
        <w:r w:rsidR="00E86ACB" w:rsidRPr="00D524DF">
          <w:rPr>
            <w:rStyle w:val="a8"/>
            <w:noProof/>
          </w:rPr>
          <w:t>2.6 McCabe</w:t>
        </w:r>
        <w:r w:rsidR="00E86ACB" w:rsidRPr="00D524DF">
          <w:rPr>
            <w:rStyle w:val="a8"/>
            <w:rFonts w:hint="eastAsia"/>
            <w:noProof/>
          </w:rPr>
          <w:t>复杂度计算（★★★）</w:t>
        </w:r>
        <w:r w:rsidR="00E86ACB">
          <w:rPr>
            <w:noProof/>
            <w:webHidden/>
          </w:rPr>
          <w:tab/>
        </w:r>
        <w:r w:rsidR="00E86ACB">
          <w:rPr>
            <w:noProof/>
            <w:webHidden/>
          </w:rPr>
          <w:fldChar w:fldCharType="begin"/>
        </w:r>
        <w:r w:rsidR="00E86ACB">
          <w:rPr>
            <w:noProof/>
            <w:webHidden/>
          </w:rPr>
          <w:instrText xml:space="preserve"> PAGEREF _Toc74672609 \h </w:instrText>
        </w:r>
        <w:r w:rsidR="00E86ACB">
          <w:rPr>
            <w:noProof/>
            <w:webHidden/>
          </w:rPr>
        </w:r>
        <w:r w:rsidR="00E86ACB">
          <w:rPr>
            <w:noProof/>
            <w:webHidden/>
          </w:rPr>
          <w:fldChar w:fldCharType="separate"/>
        </w:r>
        <w:r w:rsidR="00383E64">
          <w:rPr>
            <w:noProof/>
            <w:webHidden/>
          </w:rPr>
          <w:t>52</w:t>
        </w:r>
        <w:r w:rsidR="00E86ACB">
          <w:rPr>
            <w:noProof/>
            <w:webHidden/>
          </w:rPr>
          <w:fldChar w:fldCharType="end"/>
        </w:r>
      </w:hyperlink>
    </w:p>
    <w:p w14:paraId="375C66E6"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10" w:history="1">
        <w:r w:rsidR="00E86ACB" w:rsidRPr="00D524DF">
          <w:rPr>
            <w:rStyle w:val="a8"/>
            <w:noProof/>
          </w:rPr>
          <w:t xml:space="preserve">2.7 </w:t>
        </w:r>
        <w:r w:rsidR="00E86ACB" w:rsidRPr="00D524DF">
          <w:rPr>
            <w:rStyle w:val="a8"/>
            <w:rFonts w:hint="eastAsia"/>
            <w:noProof/>
          </w:rPr>
          <w:t>软件维护类型（★★★★）</w:t>
        </w:r>
        <w:r w:rsidR="00E86ACB">
          <w:rPr>
            <w:noProof/>
            <w:webHidden/>
          </w:rPr>
          <w:tab/>
        </w:r>
        <w:r w:rsidR="00E86ACB">
          <w:rPr>
            <w:noProof/>
            <w:webHidden/>
          </w:rPr>
          <w:fldChar w:fldCharType="begin"/>
        </w:r>
        <w:r w:rsidR="00E86ACB">
          <w:rPr>
            <w:noProof/>
            <w:webHidden/>
          </w:rPr>
          <w:instrText xml:space="preserve"> PAGEREF _Toc74672610 \h </w:instrText>
        </w:r>
        <w:r w:rsidR="00E86ACB">
          <w:rPr>
            <w:noProof/>
            <w:webHidden/>
          </w:rPr>
        </w:r>
        <w:r w:rsidR="00E86ACB">
          <w:rPr>
            <w:noProof/>
            <w:webHidden/>
          </w:rPr>
          <w:fldChar w:fldCharType="separate"/>
        </w:r>
        <w:r w:rsidR="00383E64">
          <w:rPr>
            <w:noProof/>
            <w:webHidden/>
          </w:rPr>
          <w:t>53</w:t>
        </w:r>
        <w:r w:rsidR="00E86ACB">
          <w:rPr>
            <w:noProof/>
            <w:webHidden/>
          </w:rPr>
          <w:fldChar w:fldCharType="end"/>
        </w:r>
      </w:hyperlink>
    </w:p>
    <w:p w14:paraId="6EE46263"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11" w:history="1">
        <w:r w:rsidR="00E86ACB" w:rsidRPr="00D524DF">
          <w:rPr>
            <w:rStyle w:val="a8"/>
            <w:noProof/>
          </w:rPr>
          <w:t xml:space="preserve">2.8 </w:t>
        </w:r>
        <w:r w:rsidR="00E86ACB" w:rsidRPr="00D524DF">
          <w:rPr>
            <w:rStyle w:val="a8"/>
            <w:rFonts w:hint="eastAsia"/>
            <w:noProof/>
          </w:rPr>
          <w:t>软件质量保证（★）</w:t>
        </w:r>
        <w:r w:rsidR="00E86ACB">
          <w:rPr>
            <w:noProof/>
            <w:webHidden/>
          </w:rPr>
          <w:tab/>
        </w:r>
        <w:r w:rsidR="00E86ACB">
          <w:rPr>
            <w:noProof/>
            <w:webHidden/>
          </w:rPr>
          <w:fldChar w:fldCharType="begin"/>
        </w:r>
        <w:r w:rsidR="00E86ACB">
          <w:rPr>
            <w:noProof/>
            <w:webHidden/>
          </w:rPr>
          <w:instrText xml:space="preserve"> PAGEREF _Toc74672611 \h </w:instrText>
        </w:r>
        <w:r w:rsidR="00E86ACB">
          <w:rPr>
            <w:noProof/>
            <w:webHidden/>
          </w:rPr>
        </w:r>
        <w:r w:rsidR="00E86ACB">
          <w:rPr>
            <w:noProof/>
            <w:webHidden/>
          </w:rPr>
          <w:fldChar w:fldCharType="separate"/>
        </w:r>
        <w:r w:rsidR="00383E64">
          <w:rPr>
            <w:noProof/>
            <w:webHidden/>
          </w:rPr>
          <w:t>53</w:t>
        </w:r>
        <w:r w:rsidR="00E86ACB">
          <w:rPr>
            <w:noProof/>
            <w:webHidden/>
          </w:rPr>
          <w:fldChar w:fldCharType="end"/>
        </w:r>
      </w:hyperlink>
    </w:p>
    <w:p w14:paraId="4A9F7231"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12" w:history="1">
        <w:r w:rsidR="00E86ACB" w:rsidRPr="00D524DF">
          <w:rPr>
            <w:rStyle w:val="a8"/>
            <w:noProof/>
          </w:rPr>
          <w:t xml:space="preserve">2.9 </w:t>
        </w:r>
        <w:r w:rsidR="00E86ACB" w:rsidRPr="00D524DF">
          <w:rPr>
            <w:rStyle w:val="a8"/>
            <w:rFonts w:hint="eastAsia"/>
            <w:noProof/>
          </w:rPr>
          <w:t>软件过程改进（★★）</w:t>
        </w:r>
        <w:r w:rsidR="00E86ACB">
          <w:rPr>
            <w:noProof/>
            <w:webHidden/>
          </w:rPr>
          <w:tab/>
        </w:r>
        <w:r w:rsidR="00E86ACB">
          <w:rPr>
            <w:noProof/>
            <w:webHidden/>
          </w:rPr>
          <w:fldChar w:fldCharType="begin"/>
        </w:r>
        <w:r w:rsidR="00E86ACB">
          <w:rPr>
            <w:noProof/>
            <w:webHidden/>
          </w:rPr>
          <w:instrText xml:space="preserve"> PAGEREF _Toc74672612 \h </w:instrText>
        </w:r>
        <w:r w:rsidR="00E86ACB">
          <w:rPr>
            <w:noProof/>
            <w:webHidden/>
          </w:rPr>
        </w:r>
        <w:r w:rsidR="00E86ACB">
          <w:rPr>
            <w:noProof/>
            <w:webHidden/>
          </w:rPr>
          <w:fldChar w:fldCharType="separate"/>
        </w:r>
        <w:r w:rsidR="00383E64">
          <w:rPr>
            <w:noProof/>
            <w:webHidden/>
          </w:rPr>
          <w:t>53</w:t>
        </w:r>
        <w:r w:rsidR="00E86ACB">
          <w:rPr>
            <w:noProof/>
            <w:webHidden/>
          </w:rPr>
          <w:fldChar w:fldCharType="end"/>
        </w:r>
      </w:hyperlink>
    </w:p>
    <w:p w14:paraId="61EC8FF3"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13" w:history="1">
        <w:r w:rsidR="00E86ACB" w:rsidRPr="00D524DF">
          <w:rPr>
            <w:rStyle w:val="a8"/>
            <w:noProof/>
          </w:rPr>
          <w:t>2.10 Gantt</w:t>
        </w:r>
        <w:r w:rsidR="00E86ACB" w:rsidRPr="00D524DF">
          <w:rPr>
            <w:rStyle w:val="a8"/>
            <w:rFonts w:hint="eastAsia"/>
            <w:noProof/>
          </w:rPr>
          <w:t>图与</w:t>
        </w:r>
        <w:r w:rsidR="00E86ACB" w:rsidRPr="00D524DF">
          <w:rPr>
            <w:rStyle w:val="a8"/>
            <w:noProof/>
          </w:rPr>
          <w:t>Pert</w:t>
        </w:r>
        <w:r w:rsidR="00E86ACB" w:rsidRPr="00D524DF">
          <w:rPr>
            <w:rStyle w:val="a8"/>
            <w:rFonts w:hint="eastAsia"/>
            <w:noProof/>
          </w:rPr>
          <w:t>图（★★★★）</w:t>
        </w:r>
        <w:r w:rsidR="00E86ACB">
          <w:rPr>
            <w:noProof/>
            <w:webHidden/>
          </w:rPr>
          <w:tab/>
        </w:r>
        <w:r w:rsidR="00E86ACB">
          <w:rPr>
            <w:noProof/>
            <w:webHidden/>
          </w:rPr>
          <w:fldChar w:fldCharType="begin"/>
        </w:r>
        <w:r w:rsidR="00E86ACB">
          <w:rPr>
            <w:noProof/>
            <w:webHidden/>
          </w:rPr>
          <w:instrText xml:space="preserve"> PAGEREF _Toc74672613 \h </w:instrText>
        </w:r>
        <w:r w:rsidR="00E86ACB">
          <w:rPr>
            <w:noProof/>
            <w:webHidden/>
          </w:rPr>
        </w:r>
        <w:r w:rsidR="00E86ACB">
          <w:rPr>
            <w:noProof/>
            <w:webHidden/>
          </w:rPr>
          <w:fldChar w:fldCharType="separate"/>
        </w:r>
        <w:r w:rsidR="00383E64">
          <w:rPr>
            <w:noProof/>
            <w:webHidden/>
          </w:rPr>
          <w:t>54</w:t>
        </w:r>
        <w:r w:rsidR="00E86ACB">
          <w:rPr>
            <w:noProof/>
            <w:webHidden/>
          </w:rPr>
          <w:fldChar w:fldCharType="end"/>
        </w:r>
      </w:hyperlink>
    </w:p>
    <w:p w14:paraId="4B5B486D"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14" w:history="1">
        <w:r w:rsidR="00E86ACB" w:rsidRPr="00D524DF">
          <w:rPr>
            <w:rStyle w:val="a8"/>
            <w:noProof/>
          </w:rPr>
          <w:t xml:space="preserve">2.11 </w:t>
        </w:r>
        <w:r w:rsidR="00E86ACB" w:rsidRPr="00D524DF">
          <w:rPr>
            <w:rStyle w:val="a8"/>
            <w:rFonts w:hint="eastAsia"/>
            <w:noProof/>
          </w:rPr>
          <w:t>风险管理（★★★）</w:t>
        </w:r>
        <w:r w:rsidR="00E86ACB">
          <w:rPr>
            <w:noProof/>
            <w:webHidden/>
          </w:rPr>
          <w:tab/>
        </w:r>
        <w:r w:rsidR="00E86ACB">
          <w:rPr>
            <w:noProof/>
            <w:webHidden/>
          </w:rPr>
          <w:fldChar w:fldCharType="begin"/>
        </w:r>
        <w:r w:rsidR="00E86ACB">
          <w:rPr>
            <w:noProof/>
            <w:webHidden/>
          </w:rPr>
          <w:instrText xml:space="preserve"> PAGEREF _Toc74672614 \h </w:instrText>
        </w:r>
        <w:r w:rsidR="00E86ACB">
          <w:rPr>
            <w:noProof/>
            <w:webHidden/>
          </w:rPr>
        </w:r>
        <w:r w:rsidR="00E86ACB">
          <w:rPr>
            <w:noProof/>
            <w:webHidden/>
          </w:rPr>
          <w:fldChar w:fldCharType="separate"/>
        </w:r>
        <w:r w:rsidR="00383E64">
          <w:rPr>
            <w:noProof/>
            <w:webHidden/>
          </w:rPr>
          <w:t>56</w:t>
        </w:r>
        <w:r w:rsidR="00E86ACB">
          <w:rPr>
            <w:noProof/>
            <w:webHidden/>
          </w:rPr>
          <w:fldChar w:fldCharType="end"/>
        </w:r>
      </w:hyperlink>
    </w:p>
    <w:p w14:paraId="07F64DB3"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15" w:history="1">
        <w:r w:rsidR="00E86ACB" w:rsidRPr="00D524DF">
          <w:rPr>
            <w:rStyle w:val="a8"/>
            <w:noProof/>
          </w:rPr>
          <w:t xml:space="preserve">2.12 </w:t>
        </w:r>
        <w:r w:rsidR="00E86ACB" w:rsidRPr="00D524DF">
          <w:rPr>
            <w:rStyle w:val="a8"/>
            <w:rFonts w:hint="eastAsia"/>
            <w:noProof/>
          </w:rPr>
          <w:t>沟通管理（★）</w:t>
        </w:r>
        <w:r w:rsidR="00E86ACB">
          <w:rPr>
            <w:noProof/>
            <w:webHidden/>
          </w:rPr>
          <w:tab/>
        </w:r>
        <w:r w:rsidR="00E86ACB">
          <w:rPr>
            <w:noProof/>
            <w:webHidden/>
          </w:rPr>
          <w:fldChar w:fldCharType="begin"/>
        </w:r>
        <w:r w:rsidR="00E86ACB">
          <w:rPr>
            <w:noProof/>
            <w:webHidden/>
          </w:rPr>
          <w:instrText xml:space="preserve"> PAGEREF _Toc74672615 \h </w:instrText>
        </w:r>
        <w:r w:rsidR="00E86ACB">
          <w:rPr>
            <w:noProof/>
            <w:webHidden/>
          </w:rPr>
        </w:r>
        <w:r w:rsidR="00E86ACB">
          <w:rPr>
            <w:noProof/>
            <w:webHidden/>
          </w:rPr>
          <w:fldChar w:fldCharType="separate"/>
        </w:r>
        <w:r w:rsidR="00383E64">
          <w:rPr>
            <w:noProof/>
            <w:webHidden/>
          </w:rPr>
          <w:t>56</w:t>
        </w:r>
        <w:r w:rsidR="00E86ACB">
          <w:rPr>
            <w:noProof/>
            <w:webHidden/>
          </w:rPr>
          <w:fldChar w:fldCharType="end"/>
        </w:r>
      </w:hyperlink>
    </w:p>
    <w:p w14:paraId="0F0F862D"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16" w:history="1">
        <w:r w:rsidR="00E86ACB" w:rsidRPr="00D524DF">
          <w:rPr>
            <w:rStyle w:val="a8"/>
            <w:noProof/>
          </w:rPr>
          <w:t xml:space="preserve">2.13 </w:t>
        </w:r>
        <w:r w:rsidR="00E86ACB" w:rsidRPr="00D524DF">
          <w:rPr>
            <w:rStyle w:val="a8"/>
            <w:rFonts w:hint="eastAsia"/>
            <w:noProof/>
          </w:rPr>
          <w:t>【软件设计】数据流图解题技巧</w:t>
        </w:r>
        <w:r w:rsidR="00E86ACB">
          <w:rPr>
            <w:noProof/>
            <w:webHidden/>
          </w:rPr>
          <w:tab/>
        </w:r>
        <w:r w:rsidR="00E86ACB">
          <w:rPr>
            <w:noProof/>
            <w:webHidden/>
          </w:rPr>
          <w:fldChar w:fldCharType="begin"/>
        </w:r>
        <w:r w:rsidR="00E86ACB">
          <w:rPr>
            <w:noProof/>
            <w:webHidden/>
          </w:rPr>
          <w:instrText xml:space="preserve"> PAGEREF _Toc74672616 \h </w:instrText>
        </w:r>
        <w:r w:rsidR="00E86ACB">
          <w:rPr>
            <w:noProof/>
            <w:webHidden/>
          </w:rPr>
        </w:r>
        <w:r w:rsidR="00E86ACB">
          <w:rPr>
            <w:noProof/>
            <w:webHidden/>
          </w:rPr>
          <w:fldChar w:fldCharType="separate"/>
        </w:r>
        <w:r w:rsidR="00383E64">
          <w:rPr>
            <w:noProof/>
            <w:webHidden/>
          </w:rPr>
          <w:t>56</w:t>
        </w:r>
        <w:r w:rsidR="00E86ACB">
          <w:rPr>
            <w:noProof/>
            <w:webHidden/>
          </w:rPr>
          <w:fldChar w:fldCharType="end"/>
        </w:r>
      </w:hyperlink>
    </w:p>
    <w:p w14:paraId="619B1E06"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17" w:history="1">
        <w:r w:rsidR="00E86ACB" w:rsidRPr="00D524DF">
          <w:rPr>
            <w:rStyle w:val="a8"/>
            <w:noProof/>
          </w:rPr>
          <w:t xml:space="preserve">3 </w:t>
        </w:r>
        <w:r w:rsidR="00E86ACB" w:rsidRPr="00D524DF">
          <w:rPr>
            <w:rStyle w:val="a8"/>
            <w:rFonts w:hint="eastAsia"/>
            <w:noProof/>
          </w:rPr>
          <w:t>章节问答</w:t>
        </w:r>
        <w:r w:rsidR="00E86ACB">
          <w:rPr>
            <w:noProof/>
            <w:webHidden/>
          </w:rPr>
          <w:tab/>
        </w:r>
        <w:r w:rsidR="00E86ACB">
          <w:rPr>
            <w:noProof/>
            <w:webHidden/>
          </w:rPr>
          <w:fldChar w:fldCharType="begin"/>
        </w:r>
        <w:r w:rsidR="00E86ACB">
          <w:rPr>
            <w:noProof/>
            <w:webHidden/>
          </w:rPr>
          <w:instrText xml:space="preserve"> PAGEREF _Toc74672617 \h </w:instrText>
        </w:r>
        <w:r w:rsidR="00E86ACB">
          <w:rPr>
            <w:noProof/>
            <w:webHidden/>
          </w:rPr>
        </w:r>
        <w:r w:rsidR="00E86ACB">
          <w:rPr>
            <w:noProof/>
            <w:webHidden/>
          </w:rPr>
          <w:fldChar w:fldCharType="separate"/>
        </w:r>
        <w:r w:rsidR="00383E64">
          <w:rPr>
            <w:noProof/>
            <w:webHidden/>
          </w:rPr>
          <w:t>58</w:t>
        </w:r>
        <w:r w:rsidR="00E86ACB">
          <w:rPr>
            <w:noProof/>
            <w:webHidden/>
          </w:rPr>
          <w:fldChar w:fldCharType="end"/>
        </w:r>
      </w:hyperlink>
    </w:p>
    <w:p w14:paraId="16DBB66E" w14:textId="77777777" w:rsidR="00E86ACB" w:rsidRDefault="00F60903">
      <w:pPr>
        <w:pStyle w:val="10"/>
        <w:tabs>
          <w:tab w:val="right" w:leader="dot" w:pos="7927"/>
        </w:tabs>
        <w:rPr>
          <w:rFonts w:asciiTheme="minorHAnsi" w:eastAsiaTheme="minorEastAsia" w:hAnsiTheme="minorHAnsi" w:cstheme="minorBidi"/>
          <w:noProof/>
          <w:szCs w:val="22"/>
        </w:rPr>
      </w:pPr>
      <w:hyperlink w:anchor="_Toc74672618" w:history="1">
        <w:r w:rsidR="00E86ACB" w:rsidRPr="00D524DF">
          <w:rPr>
            <w:rStyle w:val="a8"/>
            <w:rFonts w:hint="eastAsia"/>
            <w:noProof/>
          </w:rPr>
          <w:t>第</w:t>
        </w:r>
        <w:r w:rsidR="00E86ACB" w:rsidRPr="00D524DF">
          <w:rPr>
            <w:rStyle w:val="a8"/>
            <w:noProof/>
          </w:rPr>
          <w:t>6</w:t>
        </w:r>
        <w:r w:rsidR="00E86ACB" w:rsidRPr="00D524DF">
          <w:rPr>
            <w:rStyle w:val="a8"/>
            <w:rFonts w:hint="eastAsia"/>
            <w:noProof/>
          </w:rPr>
          <w:t>章、面向对象</w:t>
        </w:r>
        <w:r w:rsidR="00E86ACB">
          <w:rPr>
            <w:noProof/>
            <w:webHidden/>
          </w:rPr>
          <w:tab/>
        </w:r>
        <w:r w:rsidR="00E86ACB">
          <w:rPr>
            <w:noProof/>
            <w:webHidden/>
          </w:rPr>
          <w:fldChar w:fldCharType="begin"/>
        </w:r>
        <w:r w:rsidR="00E86ACB">
          <w:rPr>
            <w:noProof/>
            <w:webHidden/>
          </w:rPr>
          <w:instrText xml:space="preserve"> PAGEREF _Toc74672618 \h </w:instrText>
        </w:r>
        <w:r w:rsidR="00E86ACB">
          <w:rPr>
            <w:noProof/>
            <w:webHidden/>
          </w:rPr>
        </w:r>
        <w:r w:rsidR="00E86ACB">
          <w:rPr>
            <w:noProof/>
            <w:webHidden/>
          </w:rPr>
          <w:fldChar w:fldCharType="separate"/>
        </w:r>
        <w:r w:rsidR="00383E64">
          <w:rPr>
            <w:noProof/>
            <w:webHidden/>
          </w:rPr>
          <w:t>60</w:t>
        </w:r>
        <w:r w:rsidR="00E86ACB">
          <w:rPr>
            <w:noProof/>
            <w:webHidden/>
          </w:rPr>
          <w:fldChar w:fldCharType="end"/>
        </w:r>
      </w:hyperlink>
    </w:p>
    <w:p w14:paraId="05F2632B"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19"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_Toc74672619 \h </w:instrText>
        </w:r>
        <w:r w:rsidR="00E86ACB">
          <w:rPr>
            <w:noProof/>
            <w:webHidden/>
          </w:rPr>
        </w:r>
        <w:r w:rsidR="00E86ACB">
          <w:rPr>
            <w:noProof/>
            <w:webHidden/>
          </w:rPr>
          <w:fldChar w:fldCharType="separate"/>
        </w:r>
        <w:r w:rsidR="00383E64">
          <w:rPr>
            <w:noProof/>
            <w:webHidden/>
          </w:rPr>
          <w:t>60</w:t>
        </w:r>
        <w:r w:rsidR="00E86ACB">
          <w:rPr>
            <w:noProof/>
            <w:webHidden/>
          </w:rPr>
          <w:fldChar w:fldCharType="end"/>
        </w:r>
      </w:hyperlink>
    </w:p>
    <w:p w14:paraId="3ED32DDB"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20"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_Toc74672620 \h </w:instrText>
        </w:r>
        <w:r w:rsidR="00E86ACB">
          <w:rPr>
            <w:noProof/>
            <w:webHidden/>
          </w:rPr>
        </w:r>
        <w:r w:rsidR="00E86ACB">
          <w:rPr>
            <w:noProof/>
            <w:webHidden/>
          </w:rPr>
          <w:fldChar w:fldCharType="separate"/>
        </w:r>
        <w:r w:rsidR="00383E64">
          <w:rPr>
            <w:noProof/>
            <w:webHidden/>
          </w:rPr>
          <w:t>60</w:t>
        </w:r>
        <w:r w:rsidR="00E86ACB">
          <w:rPr>
            <w:noProof/>
            <w:webHidden/>
          </w:rPr>
          <w:fldChar w:fldCharType="end"/>
        </w:r>
      </w:hyperlink>
    </w:p>
    <w:p w14:paraId="4692FE1B"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21" w:history="1">
        <w:r w:rsidR="00E86ACB" w:rsidRPr="00D524DF">
          <w:rPr>
            <w:rStyle w:val="a8"/>
            <w:noProof/>
          </w:rPr>
          <w:t xml:space="preserve">2 </w:t>
        </w:r>
        <w:r w:rsidR="00E86ACB" w:rsidRPr="00D524DF">
          <w:rPr>
            <w:rStyle w:val="a8"/>
            <w:rFonts w:hint="eastAsia"/>
            <w:noProof/>
          </w:rPr>
          <w:t>知识点详情</w:t>
        </w:r>
        <w:r w:rsidR="00E86ACB">
          <w:rPr>
            <w:noProof/>
            <w:webHidden/>
          </w:rPr>
          <w:tab/>
        </w:r>
        <w:r w:rsidR="00E86ACB">
          <w:rPr>
            <w:noProof/>
            <w:webHidden/>
          </w:rPr>
          <w:fldChar w:fldCharType="begin"/>
        </w:r>
        <w:r w:rsidR="00E86ACB">
          <w:rPr>
            <w:noProof/>
            <w:webHidden/>
          </w:rPr>
          <w:instrText xml:space="preserve"> PAGEREF _Toc74672621 \h </w:instrText>
        </w:r>
        <w:r w:rsidR="00E86ACB">
          <w:rPr>
            <w:noProof/>
            <w:webHidden/>
          </w:rPr>
        </w:r>
        <w:r w:rsidR="00E86ACB">
          <w:rPr>
            <w:noProof/>
            <w:webHidden/>
          </w:rPr>
          <w:fldChar w:fldCharType="separate"/>
        </w:r>
        <w:r w:rsidR="00383E64">
          <w:rPr>
            <w:noProof/>
            <w:webHidden/>
          </w:rPr>
          <w:t>60</w:t>
        </w:r>
        <w:r w:rsidR="00E86ACB">
          <w:rPr>
            <w:noProof/>
            <w:webHidden/>
          </w:rPr>
          <w:fldChar w:fldCharType="end"/>
        </w:r>
      </w:hyperlink>
    </w:p>
    <w:p w14:paraId="102B1998"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22" w:history="1">
        <w:r w:rsidR="00E86ACB" w:rsidRPr="00D524DF">
          <w:rPr>
            <w:rStyle w:val="a8"/>
            <w:noProof/>
          </w:rPr>
          <w:t xml:space="preserve">2.1 </w:t>
        </w:r>
        <w:r w:rsidR="00E86ACB" w:rsidRPr="00D524DF">
          <w:rPr>
            <w:rStyle w:val="a8"/>
            <w:rFonts w:hint="eastAsia"/>
            <w:noProof/>
          </w:rPr>
          <w:t>面向对象的概念（★★★★★）</w:t>
        </w:r>
        <w:r w:rsidR="00E86ACB">
          <w:rPr>
            <w:noProof/>
            <w:webHidden/>
          </w:rPr>
          <w:tab/>
        </w:r>
        <w:r w:rsidR="00E86ACB">
          <w:rPr>
            <w:noProof/>
            <w:webHidden/>
          </w:rPr>
          <w:fldChar w:fldCharType="begin"/>
        </w:r>
        <w:r w:rsidR="00E86ACB">
          <w:rPr>
            <w:noProof/>
            <w:webHidden/>
          </w:rPr>
          <w:instrText xml:space="preserve"> PAGEREF _Toc74672622 \h </w:instrText>
        </w:r>
        <w:r w:rsidR="00E86ACB">
          <w:rPr>
            <w:noProof/>
            <w:webHidden/>
          </w:rPr>
        </w:r>
        <w:r w:rsidR="00E86ACB">
          <w:rPr>
            <w:noProof/>
            <w:webHidden/>
          </w:rPr>
          <w:fldChar w:fldCharType="separate"/>
        </w:r>
        <w:r w:rsidR="00383E64">
          <w:rPr>
            <w:noProof/>
            <w:webHidden/>
          </w:rPr>
          <w:t>60</w:t>
        </w:r>
        <w:r w:rsidR="00E86ACB">
          <w:rPr>
            <w:noProof/>
            <w:webHidden/>
          </w:rPr>
          <w:fldChar w:fldCharType="end"/>
        </w:r>
      </w:hyperlink>
    </w:p>
    <w:p w14:paraId="60819024"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23" w:history="1">
        <w:r w:rsidR="00E86ACB" w:rsidRPr="00D524DF">
          <w:rPr>
            <w:rStyle w:val="a8"/>
            <w:noProof/>
          </w:rPr>
          <w:t>2.2 UML</w:t>
        </w:r>
        <w:r w:rsidR="00E86ACB" w:rsidRPr="00D524DF">
          <w:rPr>
            <w:rStyle w:val="a8"/>
            <w:rFonts w:hint="eastAsia"/>
            <w:noProof/>
          </w:rPr>
          <w:t>（★★★★★）</w:t>
        </w:r>
        <w:r w:rsidR="00E86ACB">
          <w:rPr>
            <w:noProof/>
            <w:webHidden/>
          </w:rPr>
          <w:tab/>
        </w:r>
        <w:r w:rsidR="00E86ACB">
          <w:rPr>
            <w:noProof/>
            <w:webHidden/>
          </w:rPr>
          <w:fldChar w:fldCharType="begin"/>
        </w:r>
        <w:r w:rsidR="00E86ACB">
          <w:rPr>
            <w:noProof/>
            <w:webHidden/>
          </w:rPr>
          <w:instrText xml:space="preserve"> PAGEREF _Toc74672623 \h </w:instrText>
        </w:r>
        <w:r w:rsidR="00E86ACB">
          <w:rPr>
            <w:noProof/>
            <w:webHidden/>
          </w:rPr>
        </w:r>
        <w:r w:rsidR="00E86ACB">
          <w:rPr>
            <w:noProof/>
            <w:webHidden/>
          </w:rPr>
          <w:fldChar w:fldCharType="separate"/>
        </w:r>
        <w:r w:rsidR="00383E64">
          <w:rPr>
            <w:noProof/>
            <w:webHidden/>
          </w:rPr>
          <w:t>61</w:t>
        </w:r>
        <w:r w:rsidR="00E86ACB">
          <w:rPr>
            <w:noProof/>
            <w:webHidden/>
          </w:rPr>
          <w:fldChar w:fldCharType="end"/>
        </w:r>
      </w:hyperlink>
    </w:p>
    <w:p w14:paraId="6583B08F"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24" w:history="1">
        <w:r w:rsidR="00E86ACB" w:rsidRPr="00D524DF">
          <w:rPr>
            <w:rStyle w:val="a8"/>
            <w:noProof/>
          </w:rPr>
          <w:t xml:space="preserve">2.3 </w:t>
        </w:r>
        <w:r w:rsidR="00E86ACB" w:rsidRPr="00D524DF">
          <w:rPr>
            <w:rStyle w:val="a8"/>
            <w:rFonts w:hint="eastAsia"/>
            <w:noProof/>
          </w:rPr>
          <w:t>【软件设计】</w:t>
        </w:r>
        <w:r w:rsidR="00E86ACB" w:rsidRPr="00D524DF">
          <w:rPr>
            <w:rStyle w:val="a8"/>
            <w:noProof/>
          </w:rPr>
          <w:t>UML</w:t>
        </w:r>
        <w:r w:rsidR="00E86ACB" w:rsidRPr="00D524DF">
          <w:rPr>
            <w:rStyle w:val="a8"/>
            <w:rFonts w:hint="eastAsia"/>
            <w:noProof/>
          </w:rPr>
          <w:t>建模解题技巧</w:t>
        </w:r>
        <w:r w:rsidR="00E86ACB">
          <w:rPr>
            <w:noProof/>
            <w:webHidden/>
          </w:rPr>
          <w:tab/>
        </w:r>
        <w:r w:rsidR="00E86ACB">
          <w:rPr>
            <w:noProof/>
            <w:webHidden/>
          </w:rPr>
          <w:fldChar w:fldCharType="begin"/>
        </w:r>
        <w:r w:rsidR="00E86ACB">
          <w:rPr>
            <w:noProof/>
            <w:webHidden/>
          </w:rPr>
          <w:instrText xml:space="preserve"> PAGEREF _Toc74672624 \h </w:instrText>
        </w:r>
        <w:r w:rsidR="00E86ACB">
          <w:rPr>
            <w:noProof/>
            <w:webHidden/>
          </w:rPr>
        </w:r>
        <w:r w:rsidR="00E86ACB">
          <w:rPr>
            <w:noProof/>
            <w:webHidden/>
          </w:rPr>
          <w:fldChar w:fldCharType="separate"/>
        </w:r>
        <w:r w:rsidR="00383E64">
          <w:rPr>
            <w:noProof/>
            <w:webHidden/>
          </w:rPr>
          <w:t>66</w:t>
        </w:r>
        <w:r w:rsidR="00E86ACB">
          <w:rPr>
            <w:noProof/>
            <w:webHidden/>
          </w:rPr>
          <w:fldChar w:fldCharType="end"/>
        </w:r>
      </w:hyperlink>
    </w:p>
    <w:p w14:paraId="081944FB"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25" w:history="1">
        <w:r w:rsidR="00E86ACB" w:rsidRPr="00D524DF">
          <w:rPr>
            <w:rStyle w:val="a8"/>
            <w:noProof/>
          </w:rPr>
          <w:t xml:space="preserve">2.4 </w:t>
        </w:r>
        <w:r w:rsidR="00E86ACB" w:rsidRPr="00D524DF">
          <w:rPr>
            <w:rStyle w:val="a8"/>
            <w:rFonts w:hint="eastAsia"/>
            <w:noProof/>
          </w:rPr>
          <w:t>设计模式（★★★★★）</w:t>
        </w:r>
        <w:r w:rsidR="00E86ACB">
          <w:rPr>
            <w:noProof/>
            <w:webHidden/>
          </w:rPr>
          <w:tab/>
        </w:r>
        <w:r w:rsidR="00E86ACB">
          <w:rPr>
            <w:noProof/>
            <w:webHidden/>
          </w:rPr>
          <w:fldChar w:fldCharType="begin"/>
        </w:r>
        <w:r w:rsidR="00E86ACB">
          <w:rPr>
            <w:noProof/>
            <w:webHidden/>
          </w:rPr>
          <w:instrText xml:space="preserve"> PAGEREF _Toc74672625 \h </w:instrText>
        </w:r>
        <w:r w:rsidR="00E86ACB">
          <w:rPr>
            <w:noProof/>
            <w:webHidden/>
          </w:rPr>
        </w:r>
        <w:r w:rsidR="00E86ACB">
          <w:rPr>
            <w:noProof/>
            <w:webHidden/>
          </w:rPr>
          <w:fldChar w:fldCharType="separate"/>
        </w:r>
        <w:r w:rsidR="00383E64">
          <w:rPr>
            <w:noProof/>
            <w:webHidden/>
          </w:rPr>
          <w:t>67</w:t>
        </w:r>
        <w:r w:rsidR="00E86ACB">
          <w:rPr>
            <w:noProof/>
            <w:webHidden/>
          </w:rPr>
          <w:fldChar w:fldCharType="end"/>
        </w:r>
      </w:hyperlink>
    </w:p>
    <w:p w14:paraId="4C77FB4B"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26" w:history="1">
        <w:r w:rsidR="00E86ACB" w:rsidRPr="00D524DF">
          <w:rPr>
            <w:rStyle w:val="a8"/>
            <w:noProof/>
          </w:rPr>
          <w:t xml:space="preserve">2.5 </w:t>
        </w:r>
        <w:r w:rsidR="00E86ACB" w:rsidRPr="00D524DF">
          <w:rPr>
            <w:rStyle w:val="a8"/>
            <w:rFonts w:hint="eastAsia"/>
            <w:noProof/>
          </w:rPr>
          <w:t>【软件设计】面向对象程序设计（</w:t>
        </w:r>
        <w:r w:rsidR="00E86ACB" w:rsidRPr="00D524DF">
          <w:rPr>
            <w:rStyle w:val="a8"/>
            <w:noProof/>
          </w:rPr>
          <w:t>JAVA</w:t>
        </w:r>
        <w:r w:rsidR="00E86ACB" w:rsidRPr="00D524DF">
          <w:rPr>
            <w:rStyle w:val="a8"/>
            <w:rFonts w:hint="eastAsia"/>
            <w:noProof/>
          </w:rPr>
          <w:t>）解题技巧</w:t>
        </w:r>
        <w:r w:rsidR="00E86ACB">
          <w:rPr>
            <w:noProof/>
            <w:webHidden/>
          </w:rPr>
          <w:tab/>
        </w:r>
        <w:r w:rsidR="00E86ACB">
          <w:rPr>
            <w:noProof/>
            <w:webHidden/>
          </w:rPr>
          <w:fldChar w:fldCharType="begin"/>
        </w:r>
        <w:r w:rsidR="00E86ACB">
          <w:rPr>
            <w:noProof/>
            <w:webHidden/>
          </w:rPr>
          <w:instrText xml:space="preserve"> PAGEREF _Toc74672626 \h </w:instrText>
        </w:r>
        <w:r w:rsidR="00E86ACB">
          <w:rPr>
            <w:noProof/>
            <w:webHidden/>
          </w:rPr>
        </w:r>
        <w:r w:rsidR="00E86ACB">
          <w:rPr>
            <w:noProof/>
            <w:webHidden/>
          </w:rPr>
          <w:fldChar w:fldCharType="separate"/>
        </w:r>
        <w:r w:rsidR="00383E64">
          <w:rPr>
            <w:noProof/>
            <w:webHidden/>
          </w:rPr>
          <w:t>70</w:t>
        </w:r>
        <w:r w:rsidR="00E86ACB">
          <w:rPr>
            <w:noProof/>
            <w:webHidden/>
          </w:rPr>
          <w:fldChar w:fldCharType="end"/>
        </w:r>
      </w:hyperlink>
    </w:p>
    <w:p w14:paraId="31F0493C"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27" w:history="1">
        <w:r w:rsidR="00E86ACB" w:rsidRPr="00D524DF">
          <w:rPr>
            <w:rStyle w:val="a8"/>
            <w:noProof/>
          </w:rPr>
          <w:t xml:space="preserve">3 </w:t>
        </w:r>
        <w:r w:rsidR="00E86ACB" w:rsidRPr="00D524DF">
          <w:rPr>
            <w:rStyle w:val="a8"/>
            <w:rFonts w:hint="eastAsia"/>
            <w:noProof/>
          </w:rPr>
          <w:t>章节问答</w:t>
        </w:r>
        <w:r w:rsidR="00E86ACB">
          <w:rPr>
            <w:noProof/>
            <w:webHidden/>
          </w:rPr>
          <w:tab/>
        </w:r>
        <w:r w:rsidR="00E86ACB">
          <w:rPr>
            <w:noProof/>
            <w:webHidden/>
          </w:rPr>
          <w:fldChar w:fldCharType="begin"/>
        </w:r>
        <w:r w:rsidR="00E86ACB">
          <w:rPr>
            <w:noProof/>
            <w:webHidden/>
          </w:rPr>
          <w:instrText xml:space="preserve"> PAGEREF _Toc74672627 \h </w:instrText>
        </w:r>
        <w:r w:rsidR="00E86ACB">
          <w:rPr>
            <w:noProof/>
            <w:webHidden/>
          </w:rPr>
        </w:r>
        <w:r w:rsidR="00E86ACB">
          <w:rPr>
            <w:noProof/>
            <w:webHidden/>
          </w:rPr>
          <w:fldChar w:fldCharType="separate"/>
        </w:r>
        <w:r w:rsidR="00383E64">
          <w:rPr>
            <w:noProof/>
            <w:webHidden/>
          </w:rPr>
          <w:t>73</w:t>
        </w:r>
        <w:r w:rsidR="00E86ACB">
          <w:rPr>
            <w:noProof/>
            <w:webHidden/>
          </w:rPr>
          <w:fldChar w:fldCharType="end"/>
        </w:r>
      </w:hyperlink>
    </w:p>
    <w:p w14:paraId="6A36463B" w14:textId="77777777" w:rsidR="00E86ACB" w:rsidRDefault="00F60903">
      <w:pPr>
        <w:pStyle w:val="10"/>
        <w:tabs>
          <w:tab w:val="right" w:leader="dot" w:pos="7927"/>
        </w:tabs>
        <w:rPr>
          <w:rFonts w:asciiTheme="minorHAnsi" w:eastAsiaTheme="minorEastAsia" w:hAnsiTheme="minorHAnsi" w:cstheme="minorBidi"/>
          <w:noProof/>
          <w:szCs w:val="22"/>
        </w:rPr>
      </w:pPr>
      <w:hyperlink w:anchor="_Toc74672628" w:history="1">
        <w:r w:rsidR="00E86ACB" w:rsidRPr="00D524DF">
          <w:rPr>
            <w:rStyle w:val="a8"/>
            <w:rFonts w:hint="eastAsia"/>
            <w:noProof/>
          </w:rPr>
          <w:t>第</w:t>
        </w:r>
        <w:r w:rsidR="00E86ACB" w:rsidRPr="00D524DF">
          <w:rPr>
            <w:rStyle w:val="a8"/>
            <w:noProof/>
          </w:rPr>
          <w:t>7</w:t>
        </w:r>
        <w:r w:rsidR="00E86ACB" w:rsidRPr="00D524DF">
          <w:rPr>
            <w:rStyle w:val="a8"/>
            <w:rFonts w:hint="eastAsia"/>
            <w:noProof/>
          </w:rPr>
          <w:t>章</w:t>
        </w:r>
        <w:r w:rsidR="00E86ACB" w:rsidRPr="00D524DF">
          <w:rPr>
            <w:rStyle w:val="a8"/>
            <w:noProof/>
          </w:rPr>
          <w:t xml:space="preserve"> </w:t>
        </w:r>
        <w:r w:rsidR="00E86ACB" w:rsidRPr="00D524DF">
          <w:rPr>
            <w:rStyle w:val="a8"/>
            <w:rFonts w:hint="eastAsia"/>
            <w:noProof/>
          </w:rPr>
          <w:t>数据结构</w:t>
        </w:r>
        <w:r w:rsidR="00E86ACB">
          <w:rPr>
            <w:noProof/>
            <w:webHidden/>
          </w:rPr>
          <w:tab/>
        </w:r>
        <w:r w:rsidR="00E86ACB">
          <w:rPr>
            <w:noProof/>
            <w:webHidden/>
          </w:rPr>
          <w:fldChar w:fldCharType="begin"/>
        </w:r>
        <w:r w:rsidR="00E86ACB">
          <w:rPr>
            <w:noProof/>
            <w:webHidden/>
          </w:rPr>
          <w:instrText xml:space="preserve"> PAGEREF _Toc74672628 \h </w:instrText>
        </w:r>
        <w:r w:rsidR="00E86ACB">
          <w:rPr>
            <w:noProof/>
            <w:webHidden/>
          </w:rPr>
        </w:r>
        <w:r w:rsidR="00E86ACB">
          <w:rPr>
            <w:noProof/>
            <w:webHidden/>
          </w:rPr>
          <w:fldChar w:fldCharType="separate"/>
        </w:r>
        <w:r w:rsidR="00383E64">
          <w:rPr>
            <w:noProof/>
            <w:webHidden/>
          </w:rPr>
          <w:t>75</w:t>
        </w:r>
        <w:r w:rsidR="00E86ACB">
          <w:rPr>
            <w:noProof/>
            <w:webHidden/>
          </w:rPr>
          <w:fldChar w:fldCharType="end"/>
        </w:r>
      </w:hyperlink>
    </w:p>
    <w:p w14:paraId="3F31318E"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29"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_Toc74672629 \h </w:instrText>
        </w:r>
        <w:r w:rsidR="00E86ACB">
          <w:rPr>
            <w:noProof/>
            <w:webHidden/>
          </w:rPr>
        </w:r>
        <w:r w:rsidR="00E86ACB">
          <w:rPr>
            <w:noProof/>
            <w:webHidden/>
          </w:rPr>
          <w:fldChar w:fldCharType="separate"/>
        </w:r>
        <w:r w:rsidR="00383E64">
          <w:rPr>
            <w:noProof/>
            <w:webHidden/>
          </w:rPr>
          <w:t>75</w:t>
        </w:r>
        <w:r w:rsidR="00E86ACB">
          <w:rPr>
            <w:noProof/>
            <w:webHidden/>
          </w:rPr>
          <w:fldChar w:fldCharType="end"/>
        </w:r>
      </w:hyperlink>
    </w:p>
    <w:p w14:paraId="5D46F28B"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30"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_Toc74672630 \h </w:instrText>
        </w:r>
        <w:r w:rsidR="00E86ACB">
          <w:rPr>
            <w:noProof/>
            <w:webHidden/>
          </w:rPr>
        </w:r>
        <w:r w:rsidR="00E86ACB">
          <w:rPr>
            <w:noProof/>
            <w:webHidden/>
          </w:rPr>
          <w:fldChar w:fldCharType="separate"/>
        </w:r>
        <w:r w:rsidR="00383E64">
          <w:rPr>
            <w:noProof/>
            <w:webHidden/>
          </w:rPr>
          <w:t>75</w:t>
        </w:r>
        <w:r w:rsidR="00E86ACB">
          <w:rPr>
            <w:noProof/>
            <w:webHidden/>
          </w:rPr>
          <w:fldChar w:fldCharType="end"/>
        </w:r>
      </w:hyperlink>
    </w:p>
    <w:p w14:paraId="05D3B629"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31" w:history="1">
        <w:r w:rsidR="00E86ACB" w:rsidRPr="00D524DF">
          <w:rPr>
            <w:rStyle w:val="a8"/>
            <w:noProof/>
          </w:rPr>
          <w:t xml:space="preserve">2 </w:t>
        </w:r>
        <w:r w:rsidR="00E86ACB" w:rsidRPr="00D524DF">
          <w:rPr>
            <w:rStyle w:val="a8"/>
            <w:rFonts w:hint="eastAsia"/>
            <w:noProof/>
          </w:rPr>
          <w:t>知识点详情</w:t>
        </w:r>
        <w:r w:rsidR="00E86ACB">
          <w:rPr>
            <w:noProof/>
            <w:webHidden/>
          </w:rPr>
          <w:tab/>
        </w:r>
        <w:r w:rsidR="00E86ACB">
          <w:rPr>
            <w:noProof/>
            <w:webHidden/>
          </w:rPr>
          <w:fldChar w:fldCharType="begin"/>
        </w:r>
        <w:r w:rsidR="00E86ACB">
          <w:rPr>
            <w:noProof/>
            <w:webHidden/>
          </w:rPr>
          <w:instrText xml:space="preserve"> PAGEREF _Toc74672631 \h </w:instrText>
        </w:r>
        <w:r w:rsidR="00E86ACB">
          <w:rPr>
            <w:noProof/>
            <w:webHidden/>
          </w:rPr>
        </w:r>
        <w:r w:rsidR="00E86ACB">
          <w:rPr>
            <w:noProof/>
            <w:webHidden/>
          </w:rPr>
          <w:fldChar w:fldCharType="separate"/>
        </w:r>
        <w:r w:rsidR="00383E64">
          <w:rPr>
            <w:noProof/>
            <w:webHidden/>
          </w:rPr>
          <w:t>75</w:t>
        </w:r>
        <w:r w:rsidR="00E86ACB">
          <w:rPr>
            <w:noProof/>
            <w:webHidden/>
          </w:rPr>
          <w:fldChar w:fldCharType="end"/>
        </w:r>
      </w:hyperlink>
    </w:p>
    <w:p w14:paraId="25FFF97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32" w:history="1">
        <w:r w:rsidR="00E86ACB" w:rsidRPr="00D524DF">
          <w:rPr>
            <w:rStyle w:val="a8"/>
            <w:noProof/>
          </w:rPr>
          <w:t xml:space="preserve">2.1 </w:t>
        </w:r>
        <w:r w:rsidR="00E86ACB" w:rsidRPr="00D524DF">
          <w:rPr>
            <w:rStyle w:val="a8"/>
            <w:rFonts w:hint="eastAsia"/>
            <w:noProof/>
          </w:rPr>
          <w:t>数组与矩阵（★★）</w:t>
        </w:r>
        <w:r w:rsidR="00E86ACB">
          <w:rPr>
            <w:noProof/>
            <w:webHidden/>
          </w:rPr>
          <w:tab/>
        </w:r>
        <w:r w:rsidR="00E86ACB">
          <w:rPr>
            <w:noProof/>
            <w:webHidden/>
          </w:rPr>
          <w:fldChar w:fldCharType="begin"/>
        </w:r>
        <w:r w:rsidR="00E86ACB">
          <w:rPr>
            <w:noProof/>
            <w:webHidden/>
          </w:rPr>
          <w:instrText xml:space="preserve"> PAGEREF _Toc74672632 \h </w:instrText>
        </w:r>
        <w:r w:rsidR="00E86ACB">
          <w:rPr>
            <w:noProof/>
            <w:webHidden/>
          </w:rPr>
        </w:r>
        <w:r w:rsidR="00E86ACB">
          <w:rPr>
            <w:noProof/>
            <w:webHidden/>
          </w:rPr>
          <w:fldChar w:fldCharType="separate"/>
        </w:r>
        <w:r w:rsidR="00383E64">
          <w:rPr>
            <w:noProof/>
            <w:webHidden/>
          </w:rPr>
          <w:t>75</w:t>
        </w:r>
        <w:r w:rsidR="00E86ACB">
          <w:rPr>
            <w:noProof/>
            <w:webHidden/>
          </w:rPr>
          <w:fldChar w:fldCharType="end"/>
        </w:r>
      </w:hyperlink>
    </w:p>
    <w:p w14:paraId="681146E1"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33" w:history="1">
        <w:r w:rsidR="00E86ACB" w:rsidRPr="00D524DF">
          <w:rPr>
            <w:rStyle w:val="a8"/>
            <w:noProof/>
          </w:rPr>
          <w:t xml:space="preserve">2.2 </w:t>
        </w:r>
        <w:r w:rsidR="00E86ACB" w:rsidRPr="00D524DF">
          <w:rPr>
            <w:rStyle w:val="a8"/>
            <w:rFonts w:hint="eastAsia"/>
            <w:noProof/>
          </w:rPr>
          <w:t>线性结构（★★★★★）</w:t>
        </w:r>
        <w:r w:rsidR="00E86ACB">
          <w:rPr>
            <w:noProof/>
            <w:webHidden/>
          </w:rPr>
          <w:tab/>
        </w:r>
        <w:r w:rsidR="00E86ACB">
          <w:rPr>
            <w:noProof/>
            <w:webHidden/>
          </w:rPr>
          <w:fldChar w:fldCharType="begin"/>
        </w:r>
        <w:r w:rsidR="00E86ACB">
          <w:rPr>
            <w:noProof/>
            <w:webHidden/>
          </w:rPr>
          <w:instrText xml:space="preserve"> PAGEREF _Toc74672633 \h </w:instrText>
        </w:r>
        <w:r w:rsidR="00E86ACB">
          <w:rPr>
            <w:noProof/>
            <w:webHidden/>
          </w:rPr>
        </w:r>
        <w:r w:rsidR="00E86ACB">
          <w:rPr>
            <w:noProof/>
            <w:webHidden/>
          </w:rPr>
          <w:fldChar w:fldCharType="separate"/>
        </w:r>
        <w:r w:rsidR="00383E64">
          <w:rPr>
            <w:noProof/>
            <w:webHidden/>
          </w:rPr>
          <w:t>76</w:t>
        </w:r>
        <w:r w:rsidR="00E86ACB">
          <w:rPr>
            <w:noProof/>
            <w:webHidden/>
          </w:rPr>
          <w:fldChar w:fldCharType="end"/>
        </w:r>
      </w:hyperlink>
    </w:p>
    <w:p w14:paraId="79D915FA"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34" w:history="1">
        <w:r w:rsidR="00E86ACB" w:rsidRPr="00D524DF">
          <w:rPr>
            <w:rStyle w:val="a8"/>
            <w:noProof/>
          </w:rPr>
          <w:t xml:space="preserve">2.3 </w:t>
        </w:r>
        <w:r w:rsidR="00E86ACB" w:rsidRPr="00D524DF">
          <w:rPr>
            <w:rStyle w:val="a8"/>
            <w:rFonts w:hint="eastAsia"/>
            <w:noProof/>
          </w:rPr>
          <w:t>广义表（★★）</w:t>
        </w:r>
        <w:r w:rsidR="00E86ACB">
          <w:rPr>
            <w:noProof/>
            <w:webHidden/>
          </w:rPr>
          <w:tab/>
        </w:r>
        <w:r w:rsidR="00E86ACB">
          <w:rPr>
            <w:noProof/>
            <w:webHidden/>
          </w:rPr>
          <w:fldChar w:fldCharType="begin"/>
        </w:r>
        <w:r w:rsidR="00E86ACB">
          <w:rPr>
            <w:noProof/>
            <w:webHidden/>
          </w:rPr>
          <w:instrText xml:space="preserve"> PAGEREF _Toc74672634 \h </w:instrText>
        </w:r>
        <w:r w:rsidR="00E86ACB">
          <w:rPr>
            <w:noProof/>
            <w:webHidden/>
          </w:rPr>
        </w:r>
        <w:r w:rsidR="00E86ACB">
          <w:rPr>
            <w:noProof/>
            <w:webHidden/>
          </w:rPr>
          <w:fldChar w:fldCharType="separate"/>
        </w:r>
        <w:r w:rsidR="00383E64">
          <w:rPr>
            <w:noProof/>
            <w:webHidden/>
          </w:rPr>
          <w:t>78</w:t>
        </w:r>
        <w:r w:rsidR="00E86ACB">
          <w:rPr>
            <w:noProof/>
            <w:webHidden/>
          </w:rPr>
          <w:fldChar w:fldCharType="end"/>
        </w:r>
      </w:hyperlink>
    </w:p>
    <w:p w14:paraId="182D1BC6"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35" w:history="1">
        <w:r w:rsidR="00E86ACB" w:rsidRPr="00D524DF">
          <w:rPr>
            <w:rStyle w:val="a8"/>
            <w:noProof/>
          </w:rPr>
          <w:t xml:space="preserve">2.4 </w:t>
        </w:r>
        <w:r w:rsidR="00E86ACB" w:rsidRPr="00D524DF">
          <w:rPr>
            <w:rStyle w:val="a8"/>
            <w:rFonts w:hint="eastAsia"/>
            <w:noProof/>
          </w:rPr>
          <w:t>树与二叉树（★★★★★）</w:t>
        </w:r>
        <w:r w:rsidR="00E86ACB">
          <w:rPr>
            <w:noProof/>
            <w:webHidden/>
          </w:rPr>
          <w:tab/>
        </w:r>
        <w:r w:rsidR="00E86ACB">
          <w:rPr>
            <w:noProof/>
            <w:webHidden/>
          </w:rPr>
          <w:fldChar w:fldCharType="begin"/>
        </w:r>
        <w:r w:rsidR="00E86ACB">
          <w:rPr>
            <w:noProof/>
            <w:webHidden/>
          </w:rPr>
          <w:instrText xml:space="preserve"> PAGEREF _Toc74672635 \h </w:instrText>
        </w:r>
        <w:r w:rsidR="00E86ACB">
          <w:rPr>
            <w:noProof/>
            <w:webHidden/>
          </w:rPr>
        </w:r>
        <w:r w:rsidR="00E86ACB">
          <w:rPr>
            <w:noProof/>
            <w:webHidden/>
          </w:rPr>
          <w:fldChar w:fldCharType="separate"/>
        </w:r>
        <w:r w:rsidR="00383E64">
          <w:rPr>
            <w:noProof/>
            <w:webHidden/>
          </w:rPr>
          <w:t>78</w:t>
        </w:r>
        <w:r w:rsidR="00E86ACB">
          <w:rPr>
            <w:noProof/>
            <w:webHidden/>
          </w:rPr>
          <w:fldChar w:fldCharType="end"/>
        </w:r>
      </w:hyperlink>
    </w:p>
    <w:p w14:paraId="158F2977"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36" w:history="1">
        <w:r w:rsidR="00E86ACB" w:rsidRPr="00D524DF">
          <w:rPr>
            <w:rStyle w:val="a8"/>
            <w:noProof/>
          </w:rPr>
          <w:t xml:space="preserve">2.5 </w:t>
        </w:r>
        <w:r w:rsidR="00E86ACB" w:rsidRPr="00D524DF">
          <w:rPr>
            <w:rStyle w:val="a8"/>
            <w:rFonts w:hint="eastAsia"/>
            <w:noProof/>
          </w:rPr>
          <w:t>图（★★）</w:t>
        </w:r>
        <w:r w:rsidR="00E86ACB">
          <w:rPr>
            <w:noProof/>
            <w:webHidden/>
          </w:rPr>
          <w:tab/>
        </w:r>
        <w:r w:rsidR="00E86ACB">
          <w:rPr>
            <w:noProof/>
            <w:webHidden/>
          </w:rPr>
          <w:fldChar w:fldCharType="begin"/>
        </w:r>
        <w:r w:rsidR="00E86ACB">
          <w:rPr>
            <w:noProof/>
            <w:webHidden/>
          </w:rPr>
          <w:instrText xml:space="preserve"> PAGEREF _Toc74672636 \h </w:instrText>
        </w:r>
        <w:r w:rsidR="00E86ACB">
          <w:rPr>
            <w:noProof/>
            <w:webHidden/>
          </w:rPr>
        </w:r>
        <w:r w:rsidR="00E86ACB">
          <w:rPr>
            <w:noProof/>
            <w:webHidden/>
          </w:rPr>
          <w:fldChar w:fldCharType="separate"/>
        </w:r>
        <w:r w:rsidR="00383E64">
          <w:rPr>
            <w:noProof/>
            <w:webHidden/>
          </w:rPr>
          <w:t>80</w:t>
        </w:r>
        <w:r w:rsidR="00E86ACB">
          <w:rPr>
            <w:noProof/>
            <w:webHidden/>
          </w:rPr>
          <w:fldChar w:fldCharType="end"/>
        </w:r>
      </w:hyperlink>
    </w:p>
    <w:p w14:paraId="303665FD"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37" w:history="1">
        <w:r w:rsidR="00E86ACB" w:rsidRPr="00D524DF">
          <w:rPr>
            <w:rStyle w:val="a8"/>
            <w:noProof/>
          </w:rPr>
          <w:t xml:space="preserve">3 </w:t>
        </w:r>
        <w:r w:rsidR="00E86ACB" w:rsidRPr="00D524DF">
          <w:rPr>
            <w:rStyle w:val="a8"/>
            <w:rFonts w:hint="eastAsia"/>
            <w:noProof/>
          </w:rPr>
          <w:t>章节问答</w:t>
        </w:r>
        <w:r w:rsidR="00E86ACB">
          <w:rPr>
            <w:noProof/>
            <w:webHidden/>
          </w:rPr>
          <w:tab/>
        </w:r>
        <w:r w:rsidR="00E86ACB">
          <w:rPr>
            <w:noProof/>
            <w:webHidden/>
          </w:rPr>
          <w:fldChar w:fldCharType="begin"/>
        </w:r>
        <w:r w:rsidR="00E86ACB">
          <w:rPr>
            <w:noProof/>
            <w:webHidden/>
          </w:rPr>
          <w:instrText xml:space="preserve"> PAGEREF _Toc74672637 \h </w:instrText>
        </w:r>
        <w:r w:rsidR="00E86ACB">
          <w:rPr>
            <w:noProof/>
            <w:webHidden/>
          </w:rPr>
        </w:r>
        <w:r w:rsidR="00E86ACB">
          <w:rPr>
            <w:noProof/>
            <w:webHidden/>
          </w:rPr>
          <w:fldChar w:fldCharType="separate"/>
        </w:r>
        <w:r w:rsidR="00383E64">
          <w:rPr>
            <w:noProof/>
            <w:webHidden/>
          </w:rPr>
          <w:t>81</w:t>
        </w:r>
        <w:r w:rsidR="00E86ACB">
          <w:rPr>
            <w:noProof/>
            <w:webHidden/>
          </w:rPr>
          <w:fldChar w:fldCharType="end"/>
        </w:r>
      </w:hyperlink>
    </w:p>
    <w:p w14:paraId="31F377BF" w14:textId="77777777" w:rsidR="00E86ACB" w:rsidRDefault="00F60903">
      <w:pPr>
        <w:pStyle w:val="10"/>
        <w:tabs>
          <w:tab w:val="right" w:leader="dot" w:pos="7927"/>
        </w:tabs>
        <w:rPr>
          <w:rFonts w:asciiTheme="minorHAnsi" w:eastAsiaTheme="minorEastAsia" w:hAnsiTheme="minorHAnsi" w:cstheme="minorBidi"/>
          <w:noProof/>
          <w:szCs w:val="22"/>
        </w:rPr>
      </w:pPr>
      <w:hyperlink w:anchor="_Toc74672638" w:history="1">
        <w:r w:rsidR="00E86ACB" w:rsidRPr="00D524DF">
          <w:rPr>
            <w:rStyle w:val="a8"/>
            <w:rFonts w:hint="eastAsia"/>
            <w:noProof/>
          </w:rPr>
          <w:t>第</w:t>
        </w:r>
        <w:r w:rsidR="00E86ACB" w:rsidRPr="00D524DF">
          <w:rPr>
            <w:rStyle w:val="a8"/>
            <w:noProof/>
          </w:rPr>
          <w:t>8</w:t>
        </w:r>
        <w:r w:rsidR="00E86ACB" w:rsidRPr="00D524DF">
          <w:rPr>
            <w:rStyle w:val="a8"/>
            <w:rFonts w:hint="eastAsia"/>
            <w:noProof/>
          </w:rPr>
          <w:t>章</w:t>
        </w:r>
        <w:r w:rsidR="00E86ACB" w:rsidRPr="00D524DF">
          <w:rPr>
            <w:rStyle w:val="a8"/>
            <w:noProof/>
          </w:rPr>
          <w:t xml:space="preserve"> </w:t>
        </w:r>
        <w:r w:rsidR="00E86ACB" w:rsidRPr="00D524DF">
          <w:rPr>
            <w:rStyle w:val="a8"/>
            <w:rFonts w:hint="eastAsia"/>
            <w:noProof/>
          </w:rPr>
          <w:t>算法基础</w:t>
        </w:r>
        <w:r w:rsidR="00E86ACB">
          <w:rPr>
            <w:noProof/>
            <w:webHidden/>
          </w:rPr>
          <w:tab/>
        </w:r>
        <w:r w:rsidR="00E86ACB">
          <w:rPr>
            <w:noProof/>
            <w:webHidden/>
          </w:rPr>
          <w:fldChar w:fldCharType="begin"/>
        </w:r>
        <w:r w:rsidR="00E86ACB">
          <w:rPr>
            <w:noProof/>
            <w:webHidden/>
          </w:rPr>
          <w:instrText xml:space="preserve"> PAGEREF _Toc74672638 \h </w:instrText>
        </w:r>
        <w:r w:rsidR="00E86ACB">
          <w:rPr>
            <w:noProof/>
            <w:webHidden/>
          </w:rPr>
        </w:r>
        <w:r w:rsidR="00E86ACB">
          <w:rPr>
            <w:noProof/>
            <w:webHidden/>
          </w:rPr>
          <w:fldChar w:fldCharType="separate"/>
        </w:r>
        <w:r w:rsidR="00383E64">
          <w:rPr>
            <w:noProof/>
            <w:webHidden/>
          </w:rPr>
          <w:t>83</w:t>
        </w:r>
        <w:r w:rsidR="00E86ACB">
          <w:rPr>
            <w:noProof/>
            <w:webHidden/>
          </w:rPr>
          <w:fldChar w:fldCharType="end"/>
        </w:r>
      </w:hyperlink>
    </w:p>
    <w:p w14:paraId="6445B63F"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39"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_Toc74672639 \h </w:instrText>
        </w:r>
        <w:r w:rsidR="00E86ACB">
          <w:rPr>
            <w:noProof/>
            <w:webHidden/>
          </w:rPr>
        </w:r>
        <w:r w:rsidR="00E86ACB">
          <w:rPr>
            <w:noProof/>
            <w:webHidden/>
          </w:rPr>
          <w:fldChar w:fldCharType="separate"/>
        </w:r>
        <w:r w:rsidR="00383E64">
          <w:rPr>
            <w:noProof/>
            <w:webHidden/>
          </w:rPr>
          <w:t>83</w:t>
        </w:r>
        <w:r w:rsidR="00E86ACB">
          <w:rPr>
            <w:noProof/>
            <w:webHidden/>
          </w:rPr>
          <w:fldChar w:fldCharType="end"/>
        </w:r>
      </w:hyperlink>
    </w:p>
    <w:p w14:paraId="616D8340"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40"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_Toc74672640 \h </w:instrText>
        </w:r>
        <w:r w:rsidR="00E86ACB">
          <w:rPr>
            <w:noProof/>
            <w:webHidden/>
          </w:rPr>
        </w:r>
        <w:r w:rsidR="00E86ACB">
          <w:rPr>
            <w:noProof/>
            <w:webHidden/>
          </w:rPr>
          <w:fldChar w:fldCharType="separate"/>
        </w:r>
        <w:r w:rsidR="00383E64">
          <w:rPr>
            <w:noProof/>
            <w:webHidden/>
          </w:rPr>
          <w:t>83</w:t>
        </w:r>
        <w:r w:rsidR="00E86ACB">
          <w:rPr>
            <w:noProof/>
            <w:webHidden/>
          </w:rPr>
          <w:fldChar w:fldCharType="end"/>
        </w:r>
      </w:hyperlink>
    </w:p>
    <w:p w14:paraId="41510B76"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41" w:history="1">
        <w:r w:rsidR="00E86ACB" w:rsidRPr="00D524DF">
          <w:rPr>
            <w:rStyle w:val="a8"/>
            <w:noProof/>
          </w:rPr>
          <w:t xml:space="preserve">2 </w:t>
        </w:r>
        <w:r w:rsidR="00E86ACB" w:rsidRPr="00D524DF">
          <w:rPr>
            <w:rStyle w:val="a8"/>
            <w:rFonts w:hint="eastAsia"/>
            <w:noProof/>
          </w:rPr>
          <w:t>知识点详情</w:t>
        </w:r>
        <w:r w:rsidR="00E86ACB">
          <w:rPr>
            <w:noProof/>
            <w:webHidden/>
          </w:rPr>
          <w:tab/>
        </w:r>
        <w:r w:rsidR="00E86ACB">
          <w:rPr>
            <w:noProof/>
            <w:webHidden/>
          </w:rPr>
          <w:fldChar w:fldCharType="begin"/>
        </w:r>
        <w:r w:rsidR="00E86ACB">
          <w:rPr>
            <w:noProof/>
            <w:webHidden/>
          </w:rPr>
          <w:instrText xml:space="preserve"> PAGEREF _Toc74672641 \h </w:instrText>
        </w:r>
        <w:r w:rsidR="00E86ACB">
          <w:rPr>
            <w:noProof/>
            <w:webHidden/>
          </w:rPr>
        </w:r>
        <w:r w:rsidR="00E86ACB">
          <w:rPr>
            <w:noProof/>
            <w:webHidden/>
          </w:rPr>
          <w:fldChar w:fldCharType="separate"/>
        </w:r>
        <w:r w:rsidR="00383E64">
          <w:rPr>
            <w:noProof/>
            <w:webHidden/>
          </w:rPr>
          <w:t>83</w:t>
        </w:r>
        <w:r w:rsidR="00E86ACB">
          <w:rPr>
            <w:noProof/>
            <w:webHidden/>
          </w:rPr>
          <w:fldChar w:fldCharType="end"/>
        </w:r>
      </w:hyperlink>
    </w:p>
    <w:p w14:paraId="5D318635"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42" w:history="1">
        <w:r w:rsidR="00E86ACB" w:rsidRPr="00D524DF">
          <w:rPr>
            <w:rStyle w:val="a8"/>
            <w:noProof/>
          </w:rPr>
          <w:t xml:space="preserve">2.1 </w:t>
        </w:r>
        <w:r w:rsidR="00E86ACB" w:rsidRPr="00D524DF">
          <w:rPr>
            <w:rStyle w:val="a8"/>
            <w:rFonts w:hint="eastAsia"/>
            <w:noProof/>
          </w:rPr>
          <w:t>算法基础及常见算法（★★★★★）</w:t>
        </w:r>
        <w:r w:rsidR="00E86ACB">
          <w:rPr>
            <w:noProof/>
            <w:webHidden/>
          </w:rPr>
          <w:tab/>
        </w:r>
        <w:r w:rsidR="00E86ACB">
          <w:rPr>
            <w:noProof/>
            <w:webHidden/>
          </w:rPr>
          <w:fldChar w:fldCharType="begin"/>
        </w:r>
        <w:r w:rsidR="00E86ACB">
          <w:rPr>
            <w:noProof/>
            <w:webHidden/>
          </w:rPr>
          <w:instrText xml:space="preserve"> PAGEREF _Toc74672642 \h </w:instrText>
        </w:r>
        <w:r w:rsidR="00E86ACB">
          <w:rPr>
            <w:noProof/>
            <w:webHidden/>
          </w:rPr>
        </w:r>
        <w:r w:rsidR="00E86ACB">
          <w:rPr>
            <w:noProof/>
            <w:webHidden/>
          </w:rPr>
          <w:fldChar w:fldCharType="separate"/>
        </w:r>
        <w:r w:rsidR="00383E64">
          <w:rPr>
            <w:noProof/>
            <w:webHidden/>
          </w:rPr>
          <w:t>83</w:t>
        </w:r>
        <w:r w:rsidR="00E86ACB">
          <w:rPr>
            <w:noProof/>
            <w:webHidden/>
          </w:rPr>
          <w:fldChar w:fldCharType="end"/>
        </w:r>
      </w:hyperlink>
    </w:p>
    <w:p w14:paraId="4FF67F03"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43" w:history="1">
        <w:r w:rsidR="00E86ACB" w:rsidRPr="00D524DF">
          <w:rPr>
            <w:rStyle w:val="a8"/>
            <w:noProof/>
          </w:rPr>
          <w:t xml:space="preserve">2.2 </w:t>
        </w:r>
        <w:r w:rsidR="00E86ACB" w:rsidRPr="00D524DF">
          <w:rPr>
            <w:rStyle w:val="a8"/>
            <w:rFonts w:hint="eastAsia"/>
            <w:noProof/>
          </w:rPr>
          <w:t>时间复杂度与空间复杂度（★★★★★）</w:t>
        </w:r>
        <w:r w:rsidR="00E86ACB">
          <w:rPr>
            <w:noProof/>
            <w:webHidden/>
          </w:rPr>
          <w:tab/>
        </w:r>
        <w:r w:rsidR="00E86ACB">
          <w:rPr>
            <w:noProof/>
            <w:webHidden/>
          </w:rPr>
          <w:fldChar w:fldCharType="begin"/>
        </w:r>
        <w:r w:rsidR="00E86ACB">
          <w:rPr>
            <w:noProof/>
            <w:webHidden/>
          </w:rPr>
          <w:instrText xml:space="preserve"> PAGEREF _Toc74672643 \h </w:instrText>
        </w:r>
        <w:r w:rsidR="00E86ACB">
          <w:rPr>
            <w:noProof/>
            <w:webHidden/>
          </w:rPr>
        </w:r>
        <w:r w:rsidR="00E86ACB">
          <w:rPr>
            <w:noProof/>
            <w:webHidden/>
          </w:rPr>
          <w:fldChar w:fldCharType="separate"/>
        </w:r>
        <w:r w:rsidR="00383E64">
          <w:rPr>
            <w:noProof/>
            <w:webHidden/>
          </w:rPr>
          <w:t>84</w:t>
        </w:r>
        <w:r w:rsidR="00E86ACB">
          <w:rPr>
            <w:noProof/>
            <w:webHidden/>
          </w:rPr>
          <w:fldChar w:fldCharType="end"/>
        </w:r>
      </w:hyperlink>
    </w:p>
    <w:p w14:paraId="3E73752D"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44" w:history="1">
        <w:r w:rsidR="00E86ACB" w:rsidRPr="00D524DF">
          <w:rPr>
            <w:rStyle w:val="a8"/>
            <w:noProof/>
          </w:rPr>
          <w:t>2.3</w:t>
        </w:r>
        <w:r w:rsidR="00E86ACB" w:rsidRPr="00D524DF">
          <w:rPr>
            <w:rStyle w:val="a8"/>
            <w:rFonts w:hint="eastAsia"/>
            <w:noProof/>
          </w:rPr>
          <w:t>查找（★★★★★）</w:t>
        </w:r>
        <w:r w:rsidR="00E86ACB">
          <w:rPr>
            <w:noProof/>
            <w:webHidden/>
          </w:rPr>
          <w:tab/>
        </w:r>
        <w:r w:rsidR="00E86ACB">
          <w:rPr>
            <w:noProof/>
            <w:webHidden/>
          </w:rPr>
          <w:fldChar w:fldCharType="begin"/>
        </w:r>
        <w:r w:rsidR="00E86ACB">
          <w:rPr>
            <w:noProof/>
            <w:webHidden/>
          </w:rPr>
          <w:instrText xml:space="preserve"> PAGEREF _Toc74672644 \h </w:instrText>
        </w:r>
        <w:r w:rsidR="00E86ACB">
          <w:rPr>
            <w:noProof/>
            <w:webHidden/>
          </w:rPr>
        </w:r>
        <w:r w:rsidR="00E86ACB">
          <w:rPr>
            <w:noProof/>
            <w:webHidden/>
          </w:rPr>
          <w:fldChar w:fldCharType="separate"/>
        </w:r>
        <w:r w:rsidR="00383E64">
          <w:rPr>
            <w:noProof/>
            <w:webHidden/>
          </w:rPr>
          <w:t>85</w:t>
        </w:r>
        <w:r w:rsidR="00E86ACB">
          <w:rPr>
            <w:noProof/>
            <w:webHidden/>
          </w:rPr>
          <w:fldChar w:fldCharType="end"/>
        </w:r>
      </w:hyperlink>
    </w:p>
    <w:p w14:paraId="6E630614"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45" w:history="1">
        <w:r w:rsidR="00E86ACB" w:rsidRPr="00D524DF">
          <w:rPr>
            <w:rStyle w:val="a8"/>
            <w:noProof/>
          </w:rPr>
          <w:t xml:space="preserve">2.4 </w:t>
        </w:r>
        <w:r w:rsidR="00E86ACB" w:rsidRPr="00D524DF">
          <w:rPr>
            <w:rStyle w:val="a8"/>
            <w:rFonts w:hint="eastAsia"/>
            <w:noProof/>
          </w:rPr>
          <w:t>排序（★★★★★）</w:t>
        </w:r>
        <w:r w:rsidR="00E86ACB">
          <w:rPr>
            <w:noProof/>
            <w:webHidden/>
          </w:rPr>
          <w:tab/>
        </w:r>
        <w:r w:rsidR="00E86ACB">
          <w:rPr>
            <w:noProof/>
            <w:webHidden/>
          </w:rPr>
          <w:fldChar w:fldCharType="begin"/>
        </w:r>
        <w:r w:rsidR="00E86ACB">
          <w:rPr>
            <w:noProof/>
            <w:webHidden/>
          </w:rPr>
          <w:instrText xml:space="preserve"> PAGEREF _Toc74672645 \h </w:instrText>
        </w:r>
        <w:r w:rsidR="00E86ACB">
          <w:rPr>
            <w:noProof/>
            <w:webHidden/>
          </w:rPr>
        </w:r>
        <w:r w:rsidR="00E86ACB">
          <w:rPr>
            <w:noProof/>
            <w:webHidden/>
          </w:rPr>
          <w:fldChar w:fldCharType="separate"/>
        </w:r>
        <w:r w:rsidR="00383E64">
          <w:rPr>
            <w:noProof/>
            <w:webHidden/>
          </w:rPr>
          <w:t>86</w:t>
        </w:r>
        <w:r w:rsidR="00E86ACB">
          <w:rPr>
            <w:noProof/>
            <w:webHidden/>
          </w:rPr>
          <w:fldChar w:fldCharType="end"/>
        </w:r>
      </w:hyperlink>
    </w:p>
    <w:p w14:paraId="67ED1916" w14:textId="77777777" w:rsidR="00E86ACB" w:rsidRDefault="00F60903">
      <w:pPr>
        <w:pStyle w:val="10"/>
        <w:tabs>
          <w:tab w:val="right" w:leader="dot" w:pos="7927"/>
        </w:tabs>
        <w:rPr>
          <w:rFonts w:asciiTheme="minorHAnsi" w:eastAsiaTheme="minorEastAsia" w:hAnsiTheme="minorHAnsi" w:cstheme="minorBidi"/>
          <w:noProof/>
          <w:szCs w:val="22"/>
        </w:rPr>
      </w:pPr>
      <w:hyperlink w:anchor="_Toc74672646" w:history="1">
        <w:r w:rsidR="00E86ACB" w:rsidRPr="00D524DF">
          <w:rPr>
            <w:rStyle w:val="a8"/>
            <w:rFonts w:hint="eastAsia"/>
            <w:noProof/>
          </w:rPr>
          <w:t>第</w:t>
        </w:r>
        <w:r w:rsidR="00E86ACB" w:rsidRPr="00D524DF">
          <w:rPr>
            <w:rStyle w:val="a8"/>
            <w:noProof/>
          </w:rPr>
          <w:t>9</w:t>
        </w:r>
        <w:r w:rsidR="00E86ACB" w:rsidRPr="00D524DF">
          <w:rPr>
            <w:rStyle w:val="a8"/>
            <w:rFonts w:hint="eastAsia"/>
            <w:noProof/>
          </w:rPr>
          <w:t>章、程序设计语言与语言处理程序基础</w:t>
        </w:r>
        <w:r w:rsidR="00E86ACB">
          <w:rPr>
            <w:noProof/>
            <w:webHidden/>
          </w:rPr>
          <w:tab/>
        </w:r>
        <w:r w:rsidR="00E86ACB">
          <w:rPr>
            <w:noProof/>
            <w:webHidden/>
          </w:rPr>
          <w:fldChar w:fldCharType="begin"/>
        </w:r>
        <w:r w:rsidR="00E86ACB">
          <w:rPr>
            <w:noProof/>
            <w:webHidden/>
          </w:rPr>
          <w:instrText xml:space="preserve"> PAGEREF _Toc74672646 \h </w:instrText>
        </w:r>
        <w:r w:rsidR="00E86ACB">
          <w:rPr>
            <w:noProof/>
            <w:webHidden/>
          </w:rPr>
        </w:r>
        <w:r w:rsidR="00E86ACB">
          <w:rPr>
            <w:noProof/>
            <w:webHidden/>
          </w:rPr>
          <w:fldChar w:fldCharType="separate"/>
        </w:r>
        <w:r w:rsidR="00383E64">
          <w:rPr>
            <w:noProof/>
            <w:webHidden/>
          </w:rPr>
          <w:t>91</w:t>
        </w:r>
        <w:r w:rsidR="00E86ACB">
          <w:rPr>
            <w:noProof/>
            <w:webHidden/>
          </w:rPr>
          <w:fldChar w:fldCharType="end"/>
        </w:r>
      </w:hyperlink>
    </w:p>
    <w:p w14:paraId="0DE84985"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47"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_Toc74672647 \h </w:instrText>
        </w:r>
        <w:r w:rsidR="00E86ACB">
          <w:rPr>
            <w:noProof/>
            <w:webHidden/>
          </w:rPr>
        </w:r>
        <w:r w:rsidR="00E86ACB">
          <w:rPr>
            <w:noProof/>
            <w:webHidden/>
          </w:rPr>
          <w:fldChar w:fldCharType="separate"/>
        </w:r>
        <w:r w:rsidR="00383E64">
          <w:rPr>
            <w:noProof/>
            <w:webHidden/>
          </w:rPr>
          <w:t>91</w:t>
        </w:r>
        <w:r w:rsidR="00E86ACB">
          <w:rPr>
            <w:noProof/>
            <w:webHidden/>
          </w:rPr>
          <w:fldChar w:fldCharType="end"/>
        </w:r>
      </w:hyperlink>
    </w:p>
    <w:p w14:paraId="235935B4"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48"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_Toc74672648 \h </w:instrText>
        </w:r>
        <w:r w:rsidR="00E86ACB">
          <w:rPr>
            <w:noProof/>
            <w:webHidden/>
          </w:rPr>
        </w:r>
        <w:r w:rsidR="00E86ACB">
          <w:rPr>
            <w:noProof/>
            <w:webHidden/>
          </w:rPr>
          <w:fldChar w:fldCharType="separate"/>
        </w:r>
        <w:r w:rsidR="00383E64">
          <w:rPr>
            <w:noProof/>
            <w:webHidden/>
          </w:rPr>
          <w:t>91</w:t>
        </w:r>
        <w:r w:rsidR="00E86ACB">
          <w:rPr>
            <w:noProof/>
            <w:webHidden/>
          </w:rPr>
          <w:fldChar w:fldCharType="end"/>
        </w:r>
      </w:hyperlink>
    </w:p>
    <w:p w14:paraId="306E11AF"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49" w:history="1">
        <w:r w:rsidR="00E86ACB" w:rsidRPr="00D524DF">
          <w:rPr>
            <w:rStyle w:val="a8"/>
            <w:noProof/>
          </w:rPr>
          <w:t xml:space="preserve">2 </w:t>
        </w:r>
        <w:r w:rsidR="00E86ACB" w:rsidRPr="00D524DF">
          <w:rPr>
            <w:rStyle w:val="a8"/>
            <w:rFonts w:hint="eastAsia"/>
            <w:noProof/>
          </w:rPr>
          <w:t>知识点详情</w:t>
        </w:r>
        <w:r w:rsidR="00E86ACB">
          <w:rPr>
            <w:noProof/>
            <w:webHidden/>
          </w:rPr>
          <w:tab/>
        </w:r>
        <w:r w:rsidR="00E86ACB">
          <w:rPr>
            <w:noProof/>
            <w:webHidden/>
          </w:rPr>
          <w:fldChar w:fldCharType="begin"/>
        </w:r>
        <w:r w:rsidR="00E86ACB">
          <w:rPr>
            <w:noProof/>
            <w:webHidden/>
          </w:rPr>
          <w:instrText xml:space="preserve"> PAGEREF _Toc74672649 \h </w:instrText>
        </w:r>
        <w:r w:rsidR="00E86ACB">
          <w:rPr>
            <w:noProof/>
            <w:webHidden/>
          </w:rPr>
        </w:r>
        <w:r w:rsidR="00E86ACB">
          <w:rPr>
            <w:noProof/>
            <w:webHidden/>
          </w:rPr>
          <w:fldChar w:fldCharType="separate"/>
        </w:r>
        <w:r w:rsidR="00383E64">
          <w:rPr>
            <w:noProof/>
            <w:webHidden/>
          </w:rPr>
          <w:t>91</w:t>
        </w:r>
        <w:r w:rsidR="00E86ACB">
          <w:rPr>
            <w:noProof/>
            <w:webHidden/>
          </w:rPr>
          <w:fldChar w:fldCharType="end"/>
        </w:r>
      </w:hyperlink>
    </w:p>
    <w:p w14:paraId="09A9318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50" w:history="1">
        <w:r w:rsidR="00E86ACB" w:rsidRPr="00D524DF">
          <w:rPr>
            <w:rStyle w:val="a8"/>
            <w:noProof/>
          </w:rPr>
          <w:t xml:space="preserve">2.1 </w:t>
        </w:r>
        <w:r w:rsidR="00E86ACB" w:rsidRPr="00D524DF">
          <w:rPr>
            <w:rStyle w:val="a8"/>
            <w:rFonts w:hint="eastAsia"/>
            <w:noProof/>
          </w:rPr>
          <w:t>编译与解释（★★★）</w:t>
        </w:r>
        <w:r w:rsidR="00E86ACB">
          <w:rPr>
            <w:noProof/>
            <w:webHidden/>
          </w:rPr>
          <w:tab/>
        </w:r>
        <w:r w:rsidR="00E86ACB">
          <w:rPr>
            <w:noProof/>
            <w:webHidden/>
          </w:rPr>
          <w:fldChar w:fldCharType="begin"/>
        </w:r>
        <w:r w:rsidR="00E86ACB">
          <w:rPr>
            <w:noProof/>
            <w:webHidden/>
          </w:rPr>
          <w:instrText xml:space="preserve"> PAGEREF _Toc74672650 \h </w:instrText>
        </w:r>
        <w:r w:rsidR="00E86ACB">
          <w:rPr>
            <w:noProof/>
            <w:webHidden/>
          </w:rPr>
        </w:r>
        <w:r w:rsidR="00E86ACB">
          <w:rPr>
            <w:noProof/>
            <w:webHidden/>
          </w:rPr>
          <w:fldChar w:fldCharType="separate"/>
        </w:r>
        <w:r w:rsidR="00383E64">
          <w:rPr>
            <w:noProof/>
            <w:webHidden/>
          </w:rPr>
          <w:t>91</w:t>
        </w:r>
        <w:r w:rsidR="00E86ACB">
          <w:rPr>
            <w:noProof/>
            <w:webHidden/>
          </w:rPr>
          <w:fldChar w:fldCharType="end"/>
        </w:r>
      </w:hyperlink>
    </w:p>
    <w:p w14:paraId="3ADCEDEB"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51" w:history="1">
        <w:r w:rsidR="00E86ACB" w:rsidRPr="00D524DF">
          <w:rPr>
            <w:rStyle w:val="a8"/>
            <w:noProof/>
          </w:rPr>
          <w:t xml:space="preserve">2.2 </w:t>
        </w:r>
        <w:r w:rsidR="00E86ACB" w:rsidRPr="00D524DF">
          <w:rPr>
            <w:rStyle w:val="a8"/>
            <w:rFonts w:hint="eastAsia"/>
            <w:noProof/>
          </w:rPr>
          <w:t>文法（★★）</w:t>
        </w:r>
        <w:r w:rsidR="00E86ACB">
          <w:rPr>
            <w:noProof/>
            <w:webHidden/>
          </w:rPr>
          <w:tab/>
        </w:r>
        <w:r w:rsidR="00E86ACB">
          <w:rPr>
            <w:noProof/>
            <w:webHidden/>
          </w:rPr>
          <w:fldChar w:fldCharType="begin"/>
        </w:r>
        <w:r w:rsidR="00E86ACB">
          <w:rPr>
            <w:noProof/>
            <w:webHidden/>
          </w:rPr>
          <w:instrText xml:space="preserve"> PAGEREF _Toc74672651 \h </w:instrText>
        </w:r>
        <w:r w:rsidR="00E86ACB">
          <w:rPr>
            <w:noProof/>
            <w:webHidden/>
          </w:rPr>
        </w:r>
        <w:r w:rsidR="00E86ACB">
          <w:rPr>
            <w:noProof/>
            <w:webHidden/>
          </w:rPr>
          <w:fldChar w:fldCharType="separate"/>
        </w:r>
        <w:r w:rsidR="00383E64">
          <w:rPr>
            <w:noProof/>
            <w:webHidden/>
          </w:rPr>
          <w:t>93</w:t>
        </w:r>
        <w:r w:rsidR="00E86ACB">
          <w:rPr>
            <w:noProof/>
            <w:webHidden/>
          </w:rPr>
          <w:fldChar w:fldCharType="end"/>
        </w:r>
      </w:hyperlink>
    </w:p>
    <w:p w14:paraId="48A011DC"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52" w:history="1">
        <w:r w:rsidR="00E86ACB" w:rsidRPr="00D524DF">
          <w:rPr>
            <w:rStyle w:val="a8"/>
            <w:noProof/>
          </w:rPr>
          <w:t xml:space="preserve">2.3 </w:t>
        </w:r>
        <w:r w:rsidR="00E86ACB" w:rsidRPr="00D524DF">
          <w:rPr>
            <w:rStyle w:val="a8"/>
            <w:rFonts w:hint="eastAsia"/>
            <w:noProof/>
          </w:rPr>
          <w:t>正规式（★★★★）</w:t>
        </w:r>
        <w:r w:rsidR="00E86ACB">
          <w:rPr>
            <w:noProof/>
            <w:webHidden/>
          </w:rPr>
          <w:tab/>
        </w:r>
        <w:r w:rsidR="00E86ACB">
          <w:rPr>
            <w:noProof/>
            <w:webHidden/>
          </w:rPr>
          <w:fldChar w:fldCharType="begin"/>
        </w:r>
        <w:r w:rsidR="00E86ACB">
          <w:rPr>
            <w:noProof/>
            <w:webHidden/>
          </w:rPr>
          <w:instrText xml:space="preserve"> PAGEREF _Toc74672652 \h </w:instrText>
        </w:r>
        <w:r w:rsidR="00E86ACB">
          <w:rPr>
            <w:noProof/>
            <w:webHidden/>
          </w:rPr>
        </w:r>
        <w:r w:rsidR="00E86ACB">
          <w:rPr>
            <w:noProof/>
            <w:webHidden/>
          </w:rPr>
          <w:fldChar w:fldCharType="separate"/>
        </w:r>
        <w:r w:rsidR="00383E64">
          <w:rPr>
            <w:noProof/>
            <w:webHidden/>
          </w:rPr>
          <w:t>94</w:t>
        </w:r>
        <w:r w:rsidR="00E86ACB">
          <w:rPr>
            <w:noProof/>
            <w:webHidden/>
          </w:rPr>
          <w:fldChar w:fldCharType="end"/>
        </w:r>
      </w:hyperlink>
    </w:p>
    <w:p w14:paraId="3FD9F55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53" w:history="1">
        <w:r w:rsidR="00E86ACB" w:rsidRPr="00D524DF">
          <w:rPr>
            <w:rStyle w:val="a8"/>
            <w:noProof/>
          </w:rPr>
          <w:t xml:space="preserve">2.4 </w:t>
        </w:r>
        <w:r w:rsidR="00E86ACB" w:rsidRPr="00D524DF">
          <w:rPr>
            <w:rStyle w:val="a8"/>
            <w:rFonts w:hint="eastAsia"/>
            <w:noProof/>
          </w:rPr>
          <w:t>有限自动机（★</w:t>
        </w:r>
        <w:r w:rsidR="00E86ACB" w:rsidRPr="00D524DF">
          <w:rPr>
            <w:rStyle w:val="a8"/>
            <w:rFonts w:ascii="Segoe UI Symbol" w:hAnsi="Segoe UI Symbol" w:cs="Segoe UI Symbol" w:hint="eastAsia"/>
            <w:noProof/>
          </w:rPr>
          <w:t>★</w:t>
        </w:r>
        <w:r w:rsidR="00E86ACB" w:rsidRPr="00D524DF">
          <w:rPr>
            <w:rStyle w:val="a8"/>
            <w:rFonts w:hint="eastAsia"/>
            <w:noProof/>
          </w:rPr>
          <w:t>）</w:t>
        </w:r>
        <w:r w:rsidR="00E86ACB">
          <w:rPr>
            <w:noProof/>
            <w:webHidden/>
          </w:rPr>
          <w:tab/>
        </w:r>
        <w:r w:rsidR="00E86ACB">
          <w:rPr>
            <w:noProof/>
            <w:webHidden/>
          </w:rPr>
          <w:fldChar w:fldCharType="begin"/>
        </w:r>
        <w:r w:rsidR="00E86ACB">
          <w:rPr>
            <w:noProof/>
            <w:webHidden/>
          </w:rPr>
          <w:instrText xml:space="preserve"> PAGEREF _Toc74672653 \h </w:instrText>
        </w:r>
        <w:r w:rsidR="00E86ACB">
          <w:rPr>
            <w:noProof/>
            <w:webHidden/>
          </w:rPr>
        </w:r>
        <w:r w:rsidR="00E86ACB">
          <w:rPr>
            <w:noProof/>
            <w:webHidden/>
          </w:rPr>
          <w:fldChar w:fldCharType="separate"/>
        </w:r>
        <w:r w:rsidR="00383E64">
          <w:rPr>
            <w:noProof/>
            <w:webHidden/>
          </w:rPr>
          <w:t>95</w:t>
        </w:r>
        <w:r w:rsidR="00E86ACB">
          <w:rPr>
            <w:noProof/>
            <w:webHidden/>
          </w:rPr>
          <w:fldChar w:fldCharType="end"/>
        </w:r>
      </w:hyperlink>
    </w:p>
    <w:p w14:paraId="27A520CF"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54" w:history="1">
        <w:r w:rsidR="00E86ACB" w:rsidRPr="00D524DF">
          <w:rPr>
            <w:rStyle w:val="a8"/>
            <w:noProof/>
          </w:rPr>
          <w:t xml:space="preserve">2.5 </w:t>
        </w:r>
        <w:r w:rsidR="00E86ACB" w:rsidRPr="00D524DF">
          <w:rPr>
            <w:rStyle w:val="a8"/>
            <w:rFonts w:hint="eastAsia"/>
            <w:noProof/>
          </w:rPr>
          <w:t>后缀表达式（★★★）</w:t>
        </w:r>
        <w:r w:rsidR="00E86ACB">
          <w:rPr>
            <w:noProof/>
            <w:webHidden/>
          </w:rPr>
          <w:tab/>
        </w:r>
        <w:r w:rsidR="00E86ACB">
          <w:rPr>
            <w:noProof/>
            <w:webHidden/>
          </w:rPr>
          <w:fldChar w:fldCharType="begin"/>
        </w:r>
        <w:r w:rsidR="00E86ACB">
          <w:rPr>
            <w:noProof/>
            <w:webHidden/>
          </w:rPr>
          <w:instrText xml:space="preserve"> PAGEREF _Toc74672654 \h </w:instrText>
        </w:r>
        <w:r w:rsidR="00E86ACB">
          <w:rPr>
            <w:noProof/>
            <w:webHidden/>
          </w:rPr>
        </w:r>
        <w:r w:rsidR="00E86ACB">
          <w:rPr>
            <w:noProof/>
            <w:webHidden/>
          </w:rPr>
          <w:fldChar w:fldCharType="separate"/>
        </w:r>
        <w:r w:rsidR="00383E64">
          <w:rPr>
            <w:noProof/>
            <w:webHidden/>
          </w:rPr>
          <w:t>95</w:t>
        </w:r>
        <w:r w:rsidR="00E86ACB">
          <w:rPr>
            <w:noProof/>
            <w:webHidden/>
          </w:rPr>
          <w:fldChar w:fldCharType="end"/>
        </w:r>
      </w:hyperlink>
    </w:p>
    <w:p w14:paraId="04E86CC2"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55" w:history="1">
        <w:r w:rsidR="00E86ACB" w:rsidRPr="00D524DF">
          <w:rPr>
            <w:rStyle w:val="a8"/>
            <w:noProof/>
          </w:rPr>
          <w:t xml:space="preserve">2.6 </w:t>
        </w:r>
        <w:r w:rsidR="00E86ACB" w:rsidRPr="00D524DF">
          <w:rPr>
            <w:rStyle w:val="a8"/>
            <w:rFonts w:hint="eastAsia"/>
            <w:noProof/>
          </w:rPr>
          <w:t>传值与传址（★★★★）</w:t>
        </w:r>
        <w:r w:rsidR="00E86ACB">
          <w:rPr>
            <w:noProof/>
            <w:webHidden/>
          </w:rPr>
          <w:tab/>
        </w:r>
        <w:r w:rsidR="00E86ACB">
          <w:rPr>
            <w:noProof/>
            <w:webHidden/>
          </w:rPr>
          <w:fldChar w:fldCharType="begin"/>
        </w:r>
        <w:r w:rsidR="00E86ACB">
          <w:rPr>
            <w:noProof/>
            <w:webHidden/>
          </w:rPr>
          <w:instrText xml:space="preserve"> PAGEREF _Toc74672655 \h </w:instrText>
        </w:r>
        <w:r w:rsidR="00E86ACB">
          <w:rPr>
            <w:noProof/>
            <w:webHidden/>
          </w:rPr>
        </w:r>
        <w:r w:rsidR="00E86ACB">
          <w:rPr>
            <w:noProof/>
            <w:webHidden/>
          </w:rPr>
          <w:fldChar w:fldCharType="separate"/>
        </w:r>
        <w:r w:rsidR="00383E64">
          <w:rPr>
            <w:noProof/>
            <w:webHidden/>
          </w:rPr>
          <w:t>95</w:t>
        </w:r>
        <w:r w:rsidR="00E86ACB">
          <w:rPr>
            <w:noProof/>
            <w:webHidden/>
          </w:rPr>
          <w:fldChar w:fldCharType="end"/>
        </w:r>
      </w:hyperlink>
    </w:p>
    <w:p w14:paraId="63A113DC"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56" w:history="1">
        <w:r w:rsidR="00E86ACB" w:rsidRPr="00D524DF">
          <w:rPr>
            <w:rStyle w:val="a8"/>
            <w:noProof/>
          </w:rPr>
          <w:t xml:space="preserve">2.7 </w:t>
        </w:r>
        <w:r w:rsidR="00E86ACB" w:rsidRPr="00D524DF">
          <w:rPr>
            <w:rStyle w:val="a8"/>
            <w:rFonts w:hint="eastAsia"/>
            <w:noProof/>
          </w:rPr>
          <w:t>多种程序语言特点（★★★）</w:t>
        </w:r>
        <w:r w:rsidR="00E86ACB">
          <w:rPr>
            <w:noProof/>
            <w:webHidden/>
          </w:rPr>
          <w:tab/>
        </w:r>
        <w:r w:rsidR="00E86ACB">
          <w:rPr>
            <w:noProof/>
            <w:webHidden/>
          </w:rPr>
          <w:fldChar w:fldCharType="begin"/>
        </w:r>
        <w:r w:rsidR="00E86ACB">
          <w:rPr>
            <w:noProof/>
            <w:webHidden/>
          </w:rPr>
          <w:instrText xml:space="preserve"> PAGEREF _Toc74672656 \h </w:instrText>
        </w:r>
        <w:r w:rsidR="00E86ACB">
          <w:rPr>
            <w:noProof/>
            <w:webHidden/>
          </w:rPr>
        </w:r>
        <w:r w:rsidR="00E86ACB">
          <w:rPr>
            <w:noProof/>
            <w:webHidden/>
          </w:rPr>
          <w:fldChar w:fldCharType="separate"/>
        </w:r>
        <w:r w:rsidR="00383E64">
          <w:rPr>
            <w:noProof/>
            <w:webHidden/>
          </w:rPr>
          <w:t>96</w:t>
        </w:r>
        <w:r w:rsidR="00E86ACB">
          <w:rPr>
            <w:noProof/>
            <w:webHidden/>
          </w:rPr>
          <w:fldChar w:fldCharType="end"/>
        </w:r>
      </w:hyperlink>
    </w:p>
    <w:p w14:paraId="3583C068" w14:textId="77777777" w:rsidR="00E86ACB" w:rsidRDefault="00F60903">
      <w:pPr>
        <w:pStyle w:val="10"/>
        <w:tabs>
          <w:tab w:val="right" w:leader="dot" w:pos="7927"/>
        </w:tabs>
        <w:rPr>
          <w:rFonts w:asciiTheme="minorHAnsi" w:eastAsiaTheme="minorEastAsia" w:hAnsiTheme="minorHAnsi" w:cstheme="minorBidi"/>
          <w:noProof/>
          <w:szCs w:val="22"/>
        </w:rPr>
      </w:pPr>
      <w:hyperlink w:anchor="_Toc74672657" w:history="1">
        <w:r w:rsidR="00E86ACB" w:rsidRPr="00D524DF">
          <w:rPr>
            <w:rStyle w:val="a8"/>
            <w:rFonts w:hint="eastAsia"/>
            <w:noProof/>
          </w:rPr>
          <w:t>第</w:t>
        </w:r>
        <w:r w:rsidR="00E86ACB" w:rsidRPr="00D524DF">
          <w:rPr>
            <w:rStyle w:val="a8"/>
            <w:noProof/>
          </w:rPr>
          <w:t>10</w:t>
        </w:r>
        <w:r w:rsidR="00E86ACB" w:rsidRPr="00D524DF">
          <w:rPr>
            <w:rStyle w:val="a8"/>
            <w:rFonts w:hint="eastAsia"/>
            <w:noProof/>
          </w:rPr>
          <w:t>章知识产权与标准化</w:t>
        </w:r>
        <w:r w:rsidR="00E86ACB">
          <w:rPr>
            <w:noProof/>
            <w:webHidden/>
          </w:rPr>
          <w:tab/>
        </w:r>
        <w:r w:rsidR="00E86ACB">
          <w:rPr>
            <w:noProof/>
            <w:webHidden/>
          </w:rPr>
          <w:fldChar w:fldCharType="begin"/>
        </w:r>
        <w:r w:rsidR="00E86ACB">
          <w:rPr>
            <w:noProof/>
            <w:webHidden/>
          </w:rPr>
          <w:instrText xml:space="preserve"> PAGEREF _Toc74672657 \h </w:instrText>
        </w:r>
        <w:r w:rsidR="00E86ACB">
          <w:rPr>
            <w:noProof/>
            <w:webHidden/>
          </w:rPr>
        </w:r>
        <w:r w:rsidR="00E86ACB">
          <w:rPr>
            <w:noProof/>
            <w:webHidden/>
          </w:rPr>
          <w:fldChar w:fldCharType="separate"/>
        </w:r>
        <w:r w:rsidR="00383E64">
          <w:rPr>
            <w:noProof/>
            <w:webHidden/>
          </w:rPr>
          <w:t>98</w:t>
        </w:r>
        <w:r w:rsidR="00E86ACB">
          <w:rPr>
            <w:noProof/>
            <w:webHidden/>
          </w:rPr>
          <w:fldChar w:fldCharType="end"/>
        </w:r>
      </w:hyperlink>
    </w:p>
    <w:p w14:paraId="1A791553"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58" w:history="1">
        <w:r w:rsidR="00E86ACB" w:rsidRPr="00D524DF">
          <w:rPr>
            <w:rStyle w:val="a8"/>
            <w:noProof/>
          </w:rPr>
          <w:t xml:space="preserve">1 </w:t>
        </w:r>
        <w:r w:rsidR="00E86ACB" w:rsidRPr="00D524DF">
          <w:rPr>
            <w:rStyle w:val="a8"/>
            <w:rFonts w:hint="eastAsia"/>
            <w:noProof/>
          </w:rPr>
          <w:t>考情分析</w:t>
        </w:r>
        <w:r w:rsidR="00E86ACB">
          <w:rPr>
            <w:noProof/>
            <w:webHidden/>
          </w:rPr>
          <w:tab/>
        </w:r>
        <w:r w:rsidR="00E86ACB">
          <w:rPr>
            <w:noProof/>
            <w:webHidden/>
          </w:rPr>
          <w:fldChar w:fldCharType="begin"/>
        </w:r>
        <w:r w:rsidR="00E86ACB">
          <w:rPr>
            <w:noProof/>
            <w:webHidden/>
          </w:rPr>
          <w:instrText xml:space="preserve"> PAGEREF _Toc74672658 \h </w:instrText>
        </w:r>
        <w:r w:rsidR="00E86ACB">
          <w:rPr>
            <w:noProof/>
            <w:webHidden/>
          </w:rPr>
        </w:r>
        <w:r w:rsidR="00E86ACB">
          <w:rPr>
            <w:noProof/>
            <w:webHidden/>
          </w:rPr>
          <w:fldChar w:fldCharType="separate"/>
        </w:r>
        <w:r w:rsidR="00383E64">
          <w:rPr>
            <w:noProof/>
            <w:webHidden/>
          </w:rPr>
          <w:t>98</w:t>
        </w:r>
        <w:r w:rsidR="00E86ACB">
          <w:rPr>
            <w:noProof/>
            <w:webHidden/>
          </w:rPr>
          <w:fldChar w:fldCharType="end"/>
        </w:r>
      </w:hyperlink>
    </w:p>
    <w:p w14:paraId="3233C5D4"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59" w:history="1">
        <w:r w:rsidR="00E86ACB" w:rsidRPr="00D524DF">
          <w:rPr>
            <w:rStyle w:val="a8"/>
            <w:noProof/>
          </w:rPr>
          <w:t xml:space="preserve">1.1 </w:t>
        </w:r>
        <w:r w:rsidR="00E86ACB" w:rsidRPr="00D524DF">
          <w:rPr>
            <w:rStyle w:val="a8"/>
            <w:rFonts w:hint="eastAsia"/>
            <w:noProof/>
          </w:rPr>
          <w:t>本章重点</w:t>
        </w:r>
        <w:r w:rsidR="00E86ACB">
          <w:rPr>
            <w:noProof/>
            <w:webHidden/>
          </w:rPr>
          <w:tab/>
        </w:r>
        <w:r w:rsidR="00E86ACB">
          <w:rPr>
            <w:noProof/>
            <w:webHidden/>
          </w:rPr>
          <w:fldChar w:fldCharType="begin"/>
        </w:r>
        <w:r w:rsidR="00E86ACB">
          <w:rPr>
            <w:noProof/>
            <w:webHidden/>
          </w:rPr>
          <w:instrText xml:space="preserve"> PAGEREF _Toc74672659 \h </w:instrText>
        </w:r>
        <w:r w:rsidR="00E86ACB">
          <w:rPr>
            <w:noProof/>
            <w:webHidden/>
          </w:rPr>
        </w:r>
        <w:r w:rsidR="00E86ACB">
          <w:rPr>
            <w:noProof/>
            <w:webHidden/>
          </w:rPr>
          <w:fldChar w:fldCharType="separate"/>
        </w:r>
        <w:r w:rsidR="00383E64">
          <w:rPr>
            <w:noProof/>
            <w:webHidden/>
          </w:rPr>
          <w:t>98</w:t>
        </w:r>
        <w:r w:rsidR="00E86ACB">
          <w:rPr>
            <w:noProof/>
            <w:webHidden/>
          </w:rPr>
          <w:fldChar w:fldCharType="end"/>
        </w:r>
      </w:hyperlink>
    </w:p>
    <w:p w14:paraId="07392418" w14:textId="77777777" w:rsidR="00E86ACB" w:rsidRDefault="00F60903">
      <w:pPr>
        <w:pStyle w:val="20"/>
        <w:tabs>
          <w:tab w:val="right" w:leader="dot" w:pos="7927"/>
        </w:tabs>
        <w:ind w:left="420"/>
        <w:rPr>
          <w:rFonts w:asciiTheme="minorHAnsi" w:eastAsiaTheme="minorEastAsia" w:hAnsiTheme="minorHAnsi" w:cstheme="minorBidi"/>
          <w:noProof/>
          <w:szCs w:val="22"/>
        </w:rPr>
      </w:pPr>
      <w:hyperlink w:anchor="_Toc74672660" w:history="1">
        <w:r w:rsidR="00E86ACB" w:rsidRPr="00D524DF">
          <w:rPr>
            <w:rStyle w:val="a8"/>
            <w:noProof/>
          </w:rPr>
          <w:t xml:space="preserve">2 </w:t>
        </w:r>
        <w:r w:rsidR="00E86ACB" w:rsidRPr="00D524DF">
          <w:rPr>
            <w:rStyle w:val="a8"/>
            <w:rFonts w:hint="eastAsia"/>
            <w:noProof/>
          </w:rPr>
          <w:t>知识点详情</w:t>
        </w:r>
        <w:r w:rsidR="00E86ACB">
          <w:rPr>
            <w:noProof/>
            <w:webHidden/>
          </w:rPr>
          <w:tab/>
        </w:r>
        <w:r w:rsidR="00E86ACB">
          <w:rPr>
            <w:noProof/>
            <w:webHidden/>
          </w:rPr>
          <w:fldChar w:fldCharType="begin"/>
        </w:r>
        <w:r w:rsidR="00E86ACB">
          <w:rPr>
            <w:noProof/>
            <w:webHidden/>
          </w:rPr>
          <w:instrText xml:space="preserve"> PAGEREF _Toc74672660 \h </w:instrText>
        </w:r>
        <w:r w:rsidR="00E86ACB">
          <w:rPr>
            <w:noProof/>
            <w:webHidden/>
          </w:rPr>
        </w:r>
        <w:r w:rsidR="00E86ACB">
          <w:rPr>
            <w:noProof/>
            <w:webHidden/>
          </w:rPr>
          <w:fldChar w:fldCharType="separate"/>
        </w:r>
        <w:r w:rsidR="00383E64">
          <w:rPr>
            <w:noProof/>
            <w:webHidden/>
          </w:rPr>
          <w:t>98</w:t>
        </w:r>
        <w:r w:rsidR="00E86ACB">
          <w:rPr>
            <w:noProof/>
            <w:webHidden/>
          </w:rPr>
          <w:fldChar w:fldCharType="end"/>
        </w:r>
      </w:hyperlink>
    </w:p>
    <w:p w14:paraId="362A6A89"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61" w:history="1">
        <w:r w:rsidR="00E86ACB" w:rsidRPr="00D524DF">
          <w:rPr>
            <w:rStyle w:val="a8"/>
            <w:noProof/>
          </w:rPr>
          <w:t xml:space="preserve">2.1 </w:t>
        </w:r>
        <w:r w:rsidR="00E86ACB" w:rsidRPr="00D524DF">
          <w:rPr>
            <w:rStyle w:val="a8"/>
            <w:rFonts w:hint="eastAsia"/>
            <w:noProof/>
          </w:rPr>
          <w:t>保护对象和保护期限（★★）</w:t>
        </w:r>
        <w:r w:rsidR="00E86ACB">
          <w:rPr>
            <w:noProof/>
            <w:webHidden/>
          </w:rPr>
          <w:tab/>
        </w:r>
        <w:r w:rsidR="00E86ACB">
          <w:rPr>
            <w:noProof/>
            <w:webHidden/>
          </w:rPr>
          <w:fldChar w:fldCharType="begin"/>
        </w:r>
        <w:r w:rsidR="00E86ACB">
          <w:rPr>
            <w:noProof/>
            <w:webHidden/>
          </w:rPr>
          <w:instrText xml:space="preserve"> PAGEREF _Toc74672661 \h </w:instrText>
        </w:r>
        <w:r w:rsidR="00E86ACB">
          <w:rPr>
            <w:noProof/>
            <w:webHidden/>
          </w:rPr>
        </w:r>
        <w:r w:rsidR="00E86ACB">
          <w:rPr>
            <w:noProof/>
            <w:webHidden/>
          </w:rPr>
          <w:fldChar w:fldCharType="separate"/>
        </w:r>
        <w:r w:rsidR="00383E64">
          <w:rPr>
            <w:noProof/>
            <w:webHidden/>
          </w:rPr>
          <w:t>98</w:t>
        </w:r>
        <w:r w:rsidR="00E86ACB">
          <w:rPr>
            <w:noProof/>
            <w:webHidden/>
          </w:rPr>
          <w:fldChar w:fldCharType="end"/>
        </w:r>
      </w:hyperlink>
    </w:p>
    <w:p w14:paraId="1445DDFE"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62" w:history="1">
        <w:r w:rsidR="00E86ACB" w:rsidRPr="00D524DF">
          <w:rPr>
            <w:rStyle w:val="a8"/>
            <w:noProof/>
          </w:rPr>
          <w:t xml:space="preserve">2.2 </w:t>
        </w:r>
        <w:r w:rsidR="00E86ACB" w:rsidRPr="00D524DF">
          <w:rPr>
            <w:rStyle w:val="a8"/>
            <w:rFonts w:hint="eastAsia"/>
            <w:noProof/>
          </w:rPr>
          <w:t>知识产权人确定（★★★）</w:t>
        </w:r>
        <w:r w:rsidR="00E86ACB">
          <w:rPr>
            <w:noProof/>
            <w:webHidden/>
          </w:rPr>
          <w:tab/>
        </w:r>
        <w:r w:rsidR="00E86ACB">
          <w:rPr>
            <w:noProof/>
            <w:webHidden/>
          </w:rPr>
          <w:fldChar w:fldCharType="begin"/>
        </w:r>
        <w:r w:rsidR="00E86ACB">
          <w:rPr>
            <w:noProof/>
            <w:webHidden/>
          </w:rPr>
          <w:instrText xml:space="preserve"> PAGEREF _Toc74672662 \h </w:instrText>
        </w:r>
        <w:r w:rsidR="00E86ACB">
          <w:rPr>
            <w:noProof/>
            <w:webHidden/>
          </w:rPr>
        </w:r>
        <w:r w:rsidR="00E86ACB">
          <w:rPr>
            <w:noProof/>
            <w:webHidden/>
          </w:rPr>
          <w:fldChar w:fldCharType="separate"/>
        </w:r>
        <w:r w:rsidR="00383E64">
          <w:rPr>
            <w:noProof/>
            <w:webHidden/>
          </w:rPr>
          <w:t>99</w:t>
        </w:r>
        <w:r w:rsidR="00E86ACB">
          <w:rPr>
            <w:noProof/>
            <w:webHidden/>
          </w:rPr>
          <w:fldChar w:fldCharType="end"/>
        </w:r>
      </w:hyperlink>
    </w:p>
    <w:p w14:paraId="5762130B"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63" w:history="1">
        <w:r w:rsidR="00E86ACB" w:rsidRPr="00D524DF">
          <w:rPr>
            <w:rStyle w:val="a8"/>
            <w:noProof/>
          </w:rPr>
          <w:t xml:space="preserve">2.3 </w:t>
        </w:r>
        <w:r w:rsidR="00E86ACB" w:rsidRPr="00D524DF">
          <w:rPr>
            <w:rStyle w:val="a8"/>
            <w:rFonts w:hint="eastAsia"/>
            <w:noProof/>
          </w:rPr>
          <w:t>侵权判断（★★★★）</w:t>
        </w:r>
        <w:r w:rsidR="00E86ACB">
          <w:rPr>
            <w:noProof/>
            <w:webHidden/>
          </w:rPr>
          <w:tab/>
        </w:r>
        <w:r w:rsidR="00E86ACB">
          <w:rPr>
            <w:noProof/>
            <w:webHidden/>
          </w:rPr>
          <w:fldChar w:fldCharType="begin"/>
        </w:r>
        <w:r w:rsidR="00E86ACB">
          <w:rPr>
            <w:noProof/>
            <w:webHidden/>
          </w:rPr>
          <w:instrText xml:space="preserve"> PAGEREF _Toc74672663 \h </w:instrText>
        </w:r>
        <w:r w:rsidR="00E86ACB">
          <w:rPr>
            <w:noProof/>
            <w:webHidden/>
          </w:rPr>
        </w:r>
        <w:r w:rsidR="00E86ACB">
          <w:rPr>
            <w:noProof/>
            <w:webHidden/>
          </w:rPr>
          <w:fldChar w:fldCharType="separate"/>
        </w:r>
        <w:r w:rsidR="00383E64">
          <w:rPr>
            <w:noProof/>
            <w:webHidden/>
          </w:rPr>
          <w:t>100</w:t>
        </w:r>
        <w:r w:rsidR="00E86ACB">
          <w:rPr>
            <w:noProof/>
            <w:webHidden/>
          </w:rPr>
          <w:fldChar w:fldCharType="end"/>
        </w:r>
      </w:hyperlink>
    </w:p>
    <w:p w14:paraId="6881688E"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64" w:history="1">
        <w:r w:rsidR="00E86ACB" w:rsidRPr="00D524DF">
          <w:rPr>
            <w:rStyle w:val="a8"/>
            <w:noProof/>
          </w:rPr>
          <w:t xml:space="preserve">2.4 </w:t>
        </w:r>
        <w:r w:rsidR="00E86ACB" w:rsidRPr="00D524DF">
          <w:rPr>
            <w:rStyle w:val="a8"/>
            <w:rFonts w:hint="eastAsia"/>
            <w:noProof/>
          </w:rPr>
          <w:t>标准的分类（★）</w:t>
        </w:r>
        <w:r w:rsidR="00E86ACB">
          <w:rPr>
            <w:noProof/>
            <w:webHidden/>
          </w:rPr>
          <w:tab/>
        </w:r>
        <w:r w:rsidR="00E86ACB">
          <w:rPr>
            <w:noProof/>
            <w:webHidden/>
          </w:rPr>
          <w:fldChar w:fldCharType="begin"/>
        </w:r>
        <w:r w:rsidR="00E86ACB">
          <w:rPr>
            <w:noProof/>
            <w:webHidden/>
          </w:rPr>
          <w:instrText xml:space="preserve"> PAGEREF _Toc74672664 \h </w:instrText>
        </w:r>
        <w:r w:rsidR="00E86ACB">
          <w:rPr>
            <w:noProof/>
            <w:webHidden/>
          </w:rPr>
        </w:r>
        <w:r w:rsidR="00E86ACB">
          <w:rPr>
            <w:noProof/>
            <w:webHidden/>
          </w:rPr>
          <w:fldChar w:fldCharType="separate"/>
        </w:r>
        <w:r w:rsidR="00383E64">
          <w:rPr>
            <w:noProof/>
            <w:webHidden/>
          </w:rPr>
          <w:t>101</w:t>
        </w:r>
        <w:r w:rsidR="00E86ACB">
          <w:rPr>
            <w:noProof/>
            <w:webHidden/>
          </w:rPr>
          <w:fldChar w:fldCharType="end"/>
        </w:r>
      </w:hyperlink>
    </w:p>
    <w:p w14:paraId="47950E70" w14:textId="77777777" w:rsidR="00E86ACB" w:rsidRDefault="00F60903">
      <w:pPr>
        <w:pStyle w:val="30"/>
        <w:tabs>
          <w:tab w:val="right" w:leader="dot" w:pos="7927"/>
        </w:tabs>
        <w:ind w:left="840"/>
        <w:rPr>
          <w:rFonts w:asciiTheme="minorHAnsi" w:eastAsiaTheme="minorEastAsia" w:hAnsiTheme="minorHAnsi" w:cstheme="minorBidi"/>
          <w:noProof/>
          <w:szCs w:val="22"/>
        </w:rPr>
      </w:pPr>
      <w:hyperlink w:anchor="_Toc74672665" w:history="1">
        <w:r w:rsidR="00E86ACB" w:rsidRPr="00D524DF">
          <w:rPr>
            <w:rStyle w:val="a8"/>
            <w:noProof/>
          </w:rPr>
          <w:t xml:space="preserve">2.5 </w:t>
        </w:r>
        <w:r w:rsidR="00E86ACB" w:rsidRPr="00D524DF">
          <w:rPr>
            <w:rStyle w:val="a8"/>
            <w:rFonts w:hint="eastAsia"/>
            <w:noProof/>
          </w:rPr>
          <w:t>标准代号的识别（★）</w:t>
        </w:r>
        <w:r w:rsidR="00E86ACB">
          <w:rPr>
            <w:noProof/>
            <w:webHidden/>
          </w:rPr>
          <w:tab/>
        </w:r>
        <w:r w:rsidR="00E86ACB">
          <w:rPr>
            <w:noProof/>
            <w:webHidden/>
          </w:rPr>
          <w:fldChar w:fldCharType="begin"/>
        </w:r>
        <w:r w:rsidR="00E86ACB">
          <w:rPr>
            <w:noProof/>
            <w:webHidden/>
          </w:rPr>
          <w:instrText xml:space="preserve"> PAGEREF _Toc74672665 \h </w:instrText>
        </w:r>
        <w:r w:rsidR="00E86ACB">
          <w:rPr>
            <w:noProof/>
            <w:webHidden/>
          </w:rPr>
        </w:r>
        <w:r w:rsidR="00E86ACB">
          <w:rPr>
            <w:noProof/>
            <w:webHidden/>
          </w:rPr>
          <w:fldChar w:fldCharType="separate"/>
        </w:r>
        <w:r w:rsidR="00383E64">
          <w:rPr>
            <w:noProof/>
            <w:webHidden/>
          </w:rPr>
          <w:t>101</w:t>
        </w:r>
        <w:r w:rsidR="00E86ACB">
          <w:rPr>
            <w:noProof/>
            <w:webHidden/>
          </w:rPr>
          <w:fldChar w:fldCharType="end"/>
        </w:r>
      </w:hyperlink>
    </w:p>
    <w:p w14:paraId="0F48A272" w14:textId="77777777" w:rsidR="00E86ACB" w:rsidRDefault="00E86ACB" w:rsidP="0013443A">
      <w:pPr>
        <w:pStyle w:val="1"/>
        <w:sectPr w:rsidR="00E86ACB" w:rsidSect="007F5CE8">
          <w:headerReference w:type="even" r:id="rId8"/>
          <w:headerReference w:type="default" r:id="rId9"/>
          <w:footerReference w:type="even" r:id="rId10"/>
          <w:footerReference w:type="default" r:id="rId11"/>
          <w:headerReference w:type="first" r:id="rId12"/>
          <w:footerReference w:type="first" r:id="rId13"/>
          <w:pgSz w:w="9979" w:h="14175" w:code="13"/>
          <w:pgMar w:top="851" w:right="1021" w:bottom="851" w:left="1021" w:header="397" w:footer="397" w:gutter="0"/>
          <w:cols w:space="425"/>
          <w:docGrid w:type="lines" w:linePitch="312"/>
        </w:sectPr>
      </w:pPr>
      <w:r>
        <w:fldChar w:fldCharType="end"/>
      </w:r>
      <w:bookmarkStart w:id="1" w:name="_Toc74672536"/>
    </w:p>
    <w:p w14:paraId="3C952E96" w14:textId="3C57CC62" w:rsidR="00362F2C" w:rsidRPr="00C91120" w:rsidRDefault="00362F2C" w:rsidP="0013443A">
      <w:pPr>
        <w:pStyle w:val="1"/>
      </w:pPr>
      <w:r w:rsidRPr="00C91120">
        <w:rPr>
          <w:rFonts w:hint="eastAsia"/>
        </w:rPr>
        <w:t>第</w:t>
      </w:r>
      <w:r w:rsidRPr="00C91120">
        <w:rPr>
          <w:rFonts w:hint="eastAsia"/>
        </w:rPr>
        <w:t>1</w:t>
      </w:r>
      <w:r w:rsidRPr="00C91120">
        <w:rPr>
          <w:rFonts w:hint="eastAsia"/>
        </w:rPr>
        <w:t>章</w:t>
      </w:r>
      <w:r w:rsidRPr="00C91120">
        <w:rPr>
          <w:rFonts w:hint="eastAsia"/>
        </w:rPr>
        <w:t xml:space="preserve"> </w:t>
      </w:r>
      <w:r w:rsidRPr="00C91120">
        <w:rPr>
          <w:rFonts w:hint="eastAsia"/>
        </w:rPr>
        <w:t>计算机组成与体系结构</w:t>
      </w:r>
      <w:bookmarkEnd w:id="1"/>
    </w:p>
    <w:p w14:paraId="78832433" w14:textId="0AC475F6" w:rsidR="00C56454" w:rsidRPr="00C91120" w:rsidRDefault="00C56454" w:rsidP="00CB6D7E">
      <w:pPr>
        <w:pStyle w:val="2"/>
      </w:pPr>
      <w:bookmarkStart w:id="2" w:name="_Toc74672537"/>
      <w:r w:rsidRPr="00C91120">
        <w:rPr>
          <w:rFonts w:hint="eastAsia"/>
        </w:rPr>
        <w:t>1</w:t>
      </w:r>
      <w:r w:rsidR="0092633A" w:rsidRPr="00C91120">
        <w:rPr>
          <w:rFonts w:hint="eastAsia"/>
        </w:rPr>
        <w:t xml:space="preserve"> </w:t>
      </w:r>
      <w:r w:rsidRPr="00C91120">
        <w:rPr>
          <w:rFonts w:hint="eastAsia"/>
        </w:rPr>
        <w:t>考情分析</w:t>
      </w:r>
      <w:bookmarkEnd w:id="2"/>
    </w:p>
    <w:p w14:paraId="46143175" w14:textId="623E74C2" w:rsidR="00C56454" w:rsidRPr="00C91120" w:rsidRDefault="00BC4297" w:rsidP="007F5CE8">
      <w:pPr>
        <w:ind w:firstLine="420"/>
      </w:pPr>
      <w:r w:rsidRPr="00C91120">
        <w:rPr>
          <w:rFonts w:hint="eastAsia"/>
        </w:rPr>
        <w:t>根据对历年的考试真题进行分析，本章要求考生掌握以下几个方面的知识：</w:t>
      </w:r>
    </w:p>
    <w:p w14:paraId="62A3B4CA" w14:textId="1201985A" w:rsidR="00AA5E04" w:rsidRPr="00C91120" w:rsidRDefault="00AA5E04" w:rsidP="007F5CE8">
      <w:pPr>
        <w:ind w:firstLine="420"/>
      </w:pPr>
      <w:r w:rsidRPr="00C91120">
        <w:rPr>
          <w:rFonts w:hint="eastAsia"/>
        </w:rPr>
        <w:t>（</w:t>
      </w:r>
      <w:r w:rsidRPr="00C91120">
        <w:rPr>
          <w:rFonts w:hint="eastAsia"/>
        </w:rPr>
        <w:t>1</w:t>
      </w:r>
      <w:r w:rsidRPr="00C91120">
        <w:rPr>
          <w:rFonts w:hint="eastAsia"/>
        </w:rPr>
        <w:t>）掌握数据的进制转换（十进制、二进制、十六进制互转）。</w:t>
      </w:r>
    </w:p>
    <w:p w14:paraId="3D5B9C40" w14:textId="24CFB97D" w:rsidR="00AA5E04" w:rsidRPr="00C91120" w:rsidRDefault="00AA5E04" w:rsidP="007F5CE8">
      <w:pPr>
        <w:ind w:firstLine="420"/>
      </w:pPr>
      <w:r w:rsidRPr="00C91120">
        <w:rPr>
          <w:rFonts w:hint="eastAsia"/>
        </w:rPr>
        <w:t>（</w:t>
      </w:r>
      <w:r w:rsidRPr="00C91120">
        <w:rPr>
          <w:rFonts w:hint="eastAsia"/>
        </w:rPr>
        <w:t>2</w:t>
      </w:r>
      <w:r w:rsidRPr="00C91120">
        <w:rPr>
          <w:rFonts w:hint="eastAsia"/>
        </w:rPr>
        <w:t>）掌握原码</w:t>
      </w:r>
      <w:r w:rsidRPr="00C91120">
        <w:rPr>
          <w:rFonts w:hint="eastAsia"/>
        </w:rPr>
        <w:t>/</w:t>
      </w:r>
      <w:r w:rsidRPr="00C91120">
        <w:rPr>
          <w:rFonts w:hint="eastAsia"/>
        </w:rPr>
        <w:t>反码</w:t>
      </w:r>
      <w:r w:rsidRPr="00C91120">
        <w:rPr>
          <w:rFonts w:hint="eastAsia"/>
        </w:rPr>
        <w:t>/</w:t>
      </w:r>
      <w:r w:rsidRPr="00C91120">
        <w:rPr>
          <w:rFonts w:hint="eastAsia"/>
        </w:rPr>
        <w:t>补码</w:t>
      </w:r>
      <w:r w:rsidRPr="00C91120">
        <w:rPr>
          <w:rFonts w:hint="eastAsia"/>
        </w:rPr>
        <w:t>/</w:t>
      </w:r>
      <w:r w:rsidRPr="00C91120">
        <w:rPr>
          <w:rFonts w:hint="eastAsia"/>
        </w:rPr>
        <w:t>移码的转换规则，了解各种码制的表示范围和表示个数</w:t>
      </w:r>
      <w:r w:rsidR="003877A0" w:rsidRPr="00C91120">
        <w:rPr>
          <w:rFonts w:hint="eastAsia"/>
        </w:rPr>
        <w:t>（注意补码和移码的人为定义）</w:t>
      </w:r>
      <w:r w:rsidRPr="00C91120">
        <w:rPr>
          <w:rFonts w:hint="eastAsia"/>
        </w:rPr>
        <w:t>。</w:t>
      </w:r>
    </w:p>
    <w:p w14:paraId="7E86082E" w14:textId="77777777" w:rsidR="00AA5E04" w:rsidRPr="00C91120" w:rsidRDefault="00AA5E04" w:rsidP="007F5CE8">
      <w:pPr>
        <w:ind w:firstLine="420"/>
      </w:pPr>
      <w:r w:rsidRPr="00C91120">
        <w:rPr>
          <w:rFonts w:hint="eastAsia"/>
        </w:rPr>
        <w:t>（</w:t>
      </w:r>
      <w:r w:rsidRPr="00C91120">
        <w:rPr>
          <w:rFonts w:hint="eastAsia"/>
        </w:rPr>
        <w:t>3</w:t>
      </w:r>
      <w:r w:rsidRPr="00C91120">
        <w:rPr>
          <w:rFonts w:hint="eastAsia"/>
        </w:rPr>
        <w:t>）掌握浮点数的格式，及各部分含义，了解浮点数运算的逻辑过程。</w:t>
      </w:r>
    </w:p>
    <w:p w14:paraId="76F4D11B" w14:textId="77777777" w:rsidR="00AA5E04" w:rsidRPr="00C91120" w:rsidRDefault="00AA5E04" w:rsidP="007F5CE8">
      <w:pPr>
        <w:ind w:firstLine="420"/>
      </w:pPr>
      <w:r w:rsidRPr="00C91120">
        <w:rPr>
          <w:rFonts w:hint="eastAsia"/>
        </w:rPr>
        <w:t>（</w:t>
      </w:r>
      <w:r w:rsidRPr="00C91120">
        <w:rPr>
          <w:rFonts w:hint="eastAsia"/>
        </w:rPr>
        <w:t>4</w:t>
      </w:r>
      <w:r w:rsidRPr="00C91120">
        <w:rPr>
          <w:rFonts w:hint="eastAsia"/>
        </w:rPr>
        <w:t>）掌握</w:t>
      </w:r>
      <w:r w:rsidRPr="00C91120">
        <w:rPr>
          <w:rFonts w:hint="eastAsia"/>
        </w:rPr>
        <w:t>CPU</w:t>
      </w:r>
      <w:r w:rsidRPr="00C91120">
        <w:rPr>
          <w:rFonts w:hint="eastAsia"/>
        </w:rPr>
        <w:t>各子部件的功能及其分类。</w:t>
      </w:r>
    </w:p>
    <w:p w14:paraId="2906F784" w14:textId="77777777" w:rsidR="00AA5E04" w:rsidRPr="00C91120" w:rsidRDefault="00AA5E04" w:rsidP="007F5CE8">
      <w:pPr>
        <w:ind w:firstLine="420"/>
      </w:pPr>
      <w:r w:rsidRPr="00C91120">
        <w:rPr>
          <w:rFonts w:hint="eastAsia"/>
        </w:rPr>
        <w:t>（</w:t>
      </w:r>
      <w:r w:rsidRPr="00C91120">
        <w:rPr>
          <w:rFonts w:hint="eastAsia"/>
        </w:rPr>
        <w:t>5</w:t>
      </w:r>
      <w:r w:rsidRPr="00C91120">
        <w:rPr>
          <w:rFonts w:hint="eastAsia"/>
        </w:rPr>
        <w:t>）了解</w:t>
      </w:r>
      <w:r w:rsidRPr="00C91120">
        <w:rPr>
          <w:rFonts w:hint="eastAsia"/>
        </w:rPr>
        <w:t>Flynn</w:t>
      </w:r>
      <w:r w:rsidRPr="00C91120">
        <w:rPr>
          <w:rFonts w:hint="eastAsia"/>
        </w:rPr>
        <w:t>分类法的分类及各类的典型系统。</w:t>
      </w:r>
    </w:p>
    <w:p w14:paraId="0B523C6D" w14:textId="77777777" w:rsidR="00AA5E04" w:rsidRPr="00C91120" w:rsidRDefault="00AA5E04" w:rsidP="007F5CE8">
      <w:pPr>
        <w:ind w:firstLine="420"/>
      </w:pPr>
      <w:r w:rsidRPr="00C91120">
        <w:rPr>
          <w:rFonts w:hint="eastAsia"/>
        </w:rPr>
        <w:t>（</w:t>
      </w:r>
      <w:r w:rsidRPr="00C91120">
        <w:rPr>
          <w:rFonts w:hint="eastAsia"/>
        </w:rPr>
        <w:t>6</w:t>
      </w:r>
      <w:r w:rsidRPr="00C91120">
        <w:rPr>
          <w:rFonts w:hint="eastAsia"/>
        </w:rPr>
        <w:t>）了解指令的基本分类、寻址方式分类。</w:t>
      </w:r>
    </w:p>
    <w:p w14:paraId="6CE4E149" w14:textId="77777777" w:rsidR="00AA5E04" w:rsidRPr="00C91120" w:rsidRDefault="00AA5E04" w:rsidP="007F5CE8">
      <w:pPr>
        <w:ind w:firstLine="420"/>
      </w:pPr>
      <w:r w:rsidRPr="00C91120">
        <w:rPr>
          <w:rFonts w:hint="eastAsia"/>
        </w:rPr>
        <w:t>（</w:t>
      </w:r>
      <w:r w:rsidRPr="00C91120">
        <w:rPr>
          <w:rFonts w:hint="eastAsia"/>
        </w:rPr>
        <w:t>7</w:t>
      </w:r>
      <w:r w:rsidRPr="00C91120">
        <w:rPr>
          <w:rFonts w:hint="eastAsia"/>
        </w:rPr>
        <w:t>）了解</w:t>
      </w:r>
      <w:r w:rsidRPr="00C91120">
        <w:rPr>
          <w:rFonts w:hint="eastAsia"/>
        </w:rPr>
        <w:t>CISC</w:t>
      </w:r>
      <w:r w:rsidRPr="00C91120">
        <w:rPr>
          <w:rFonts w:hint="eastAsia"/>
        </w:rPr>
        <w:t>与</w:t>
      </w:r>
      <w:r w:rsidRPr="00C91120">
        <w:rPr>
          <w:rFonts w:hint="eastAsia"/>
        </w:rPr>
        <w:t>RISC</w:t>
      </w:r>
      <w:r w:rsidRPr="00C91120">
        <w:rPr>
          <w:rFonts w:hint="eastAsia"/>
        </w:rPr>
        <w:t>的特点区别。</w:t>
      </w:r>
    </w:p>
    <w:p w14:paraId="23A3967F" w14:textId="17AEF8A5" w:rsidR="00AA5E04" w:rsidRPr="00C91120" w:rsidRDefault="00AA5E04" w:rsidP="007F5CE8">
      <w:pPr>
        <w:ind w:firstLine="420"/>
      </w:pPr>
      <w:r w:rsidRPr="00C91120">
        <w:rPr>
          <w:rFonts w:hint="eastAsia"/>
        </w:rPr>
        <w:t>（</w:t>
      </w:r>
      <w:r w:rsidRPr="00C91120">
        <w:rPr>
          <w:rFonts w:hint="eastAsia"/>
        </w:rPr>
        <w:t>8</w:t>
      </w:r>
      <w:r w:rsidRPr="00C91120">
        <w:rPr>
          <w:rFonts w:hint="eastAsia"/>
        </w:rPr>
        <w:t>）掌握流水线相关的参数计算（流水线周期、流水线建立时间、流水线执行时间、流水线执行时间实践公、流水线吞吐率、流水线最大吞吐率等）</w:t>
      </w:r>
      <w:r w:rsidR="003877A0" w:rsidRPr="00C91120">
        <w:rPr>
          <w:rFonts w:hint="eastAsia"/>
        </w:rPr>
        <w:t>。</w:t>
      </w:r>
    </w:p>
    <w:p w14:paraId="55D14C0B" w14:textId="4D975B39" w:rsidR="00AA5E04" w:rsidRPr="00C91120" w:rsidRDefault="00AA5E04" w:rsidP="007F5CE8">
      <w:pPr>
        <w:ind w:firstLine="420"/>
      </w:pPr>
      <w:r w:rsidRPr="00C91120">
        <w:rPr>
          <w:rFonts w:hint="eastAsia"/>
        </w:rPr>
        <w:t>（</w:t>
      </w:r>
      <w:r w:rsidRPr="00C91120">
        <w:rPr>
          <w:rFonts w:hint="eastAsia"/>
        </w:rPr>
        <w:t>9</w:t>
      </w:r>
      <w:r w:rsidRPr="00C91120">
        <w:rPr>
          <w:rFonts w:hint="eastAsia"/>
        </w:rPr>
        <w:t>）了解计算机分层存储结构相关概念（效率、容量、成本对比，局部性原理支撑）</w:t>
      </w:r>
      <w:r w:rsidR="003877A0" w:rsidRPr="00C91120">
        <w:rPr>
          <w:rFonts w:hint="eastAsia"/>
        </w:rPr>
        <w:t>。</w:t>
      </w:r>
    </w:p>
    <w:p w14:paraId="595F2DE4" w14:textId="77777777" w:rsidR="00AA5E04" w:rsidRPr="00C91120" w:rsidRDefault="00AA5E04" w:rsidP="007F5CE8">
      <w:pPr>
        <w:ind w:firstLine="420"/>
      </w:pPr>
      <w:r w:rsidRPr="00C91120">
        <w:rPr>
          <w:rFonts w:hint="eastAsia"/>
        </w:rPr>
        <w:t>（</w:t>
      </w:r>
      <w:r w:rsidRPr="00C91120">
        <w:rPr>
          <w:rFonts w:hint="eastAsia"/>
        </w:rPr>
        <w:t>10</w:t>
      </w:r>
      <w:r w:rsidRPr="00C91120">
        <w:rPr>
          <w:rFonts w:hint="eastAsia"/>
        </w:rPr>
        <w:t>）了解局部性原理，熟悉</w:t>
      </w:r>
      <w:r w:rsidRPr="00C91120">
        <w:rPr>
          <w:rFonts w:hint="eastAsia"/>
        </w:rPr>
        <w:t>Cache</w:t>
      </w:r>
      <w:r w:rsidRPr="00C91120">
        <w:rPr>
          <w:rFonts w:hint="eastAsia"/>
        </w:rPr>
        <w:t>的相关概念和特点，区分</w:t>
      </w:r>
      <w:r w:rsidRPr="00C91120">
        <w:rPr>
          <w:rFonts w:hint="eastAsia"/>
        </w:rPr>
        <w:t>Cache</w:t>
      </w:r>
      <w:r w:rsidRPr="00C91120">
        <w:rPr>
          <w:rFonts w:hint="eastAsia"/>
        </w:rPr>
        <w:t>三种映射方式。</w:t>
      </w:r>
    </w:p>
    <w:p w14:paraId="3370733F" w14:textId="11AF4B92" w:rsidR="00AA5E04" w:rsidRPr="00C91120" w:rsidRDefault="00AA5E04" w:rsidP="007F5CE8">
      <w:pPr>
        <w:ind w:firstLine="420"/>
      </w:pPr>
      <w:r w:rsidRPr="00C91120">
        <w:rPr>
          <w:rFonts w:hint="eastAsia"/>
        </w:rPr>
        <w:t>（</w:t>
      </w:r>
      <w:r w:rsidRPr="00C91120">
        <w:rPr>
          <w:rFonts w:hint="eastAsia"/>
        </w:rPr>
        <w:t>11</w:t>
      </w:r>
      <w:r w:rsidRPr="00C91120">
        <w:rPr>
          <w:rFonts w:hint="eastAsia"/>
        </w:rPr>
        <w:t>）掌握主存计算题型，掌握相关参数的计算（存储单元个数，存储总容量，单位芯片容量，芯片个数）</w:t>
      </w:r>
      <w:r w:rsidR="003877A0" w:rsidRPr="00C91120">
        <w:rPr>
          <w:rFonts w:hint="eastAsia"/>
        </w:rPr>
        <w:t>。</w:t>
      </w:r>
    </w:p>
    <w:p w14:paraId="7C02158B" w14:textId="6D090E7D" w:rsidR="00AA5E04" w:rsidRPr="00C91120" w:rsidRDefault="00AA5E04" w:rsidP="007F5CE8">
      <w:pPr>
        <w:ind w:firstLine="420"/>
      </w:pPr>
      <w:r w:rsidRPr="00C91120">
        <w:rPr>
          <w:rFonts w:hint="eastAsia"/>
        </w:rPr>
        <w:t>（</w:t>
      </w:r>
      <w:r w:rsidRPr="00C91120">
        <w:rPr>
          <w:rFonts w:hint="eastAsia"/>
        </w:rPr>
        <w:t>12</w:t>
      </w:r>
      <w:r w:rsidRPr="00C91120">
        <w:rPr>
          <w:rFonts w:hint="eastAsia"/>
        </w:rPr>
        <w:t>）了解总线的分类</w:t>
      </w:r>
      <w:del w:id="3" w:author="Administrator" w:date="2021-06-15T10:15:00Z">
        <w:r w:rsidRPr="00C91120" w:rsidDel="00117EC5">
          <w:rPr>
            <w:rFonts w:hint="eastAsia"/>
          </w:rPr>
          <w:delText>-</w:delText>
        </w:r>
      </w:del>
      <w:ins w:id="4" w:author="Administrator" w:date="2021-06-15T10:15:00Z">
        <w:r w:rsidR="00117EC5">
          <w:rPr>
            <w:rFonts w:hint="eastAsia"/>
          </w:rPr>
          <w:t>——</w:t>
        </w:r>
      </w:ins>
      <w:r w:rsidRPr="00C91120">
        <w:rPr>
          <w:rFonts w:hint="eastAsia"/>
        </w:rPr>
        <w:t>数据总线、控制总线、地址总线。</w:t>
      </w:r>
    </w:p>
    <w:p w14:paraId="770177A5" w14:textId="5CA6DE5B" w:rsidR="00AA5E04" w:rsidRPr="00C91120" w:rsidRDefault="00AA5E04" w:rsidP="007F5CE8">
      <w:pPr>
        <w:ind w:firstLine="420"/>
      </w:pPr>
      <w:r w:rsidRPr="00C91120">
        <w:rPr>
          <w:rFonts w:hint="eastAsia"/>
        </w:rPr>
        <w:t>（</w:t>
      </w:r>
      <w:r w:rsidRPr="00C91120">
        <w:rPr>
          <w:rFonts w:hint="eastAsia"/>
        </w:rPr>
        <w:t>13</w:t>
      </w:r>
      <w:r w:rsidRPr="00C91120">
        <w:rPr>
          <w:rFonts w:hint="eastAsia"/>
        </w:rPr>
        <w:t>）掌握系统可靠性计算（串联系统、并联系统、混联系统）</w:t>
      </w:r>
      <w:r w:rsidR="003877A0" w:rsidRPr="00C91120">
        <w:rPr>
          <w:rFonts w:hint="eastAsia"/>
        </w:rPr>
        <w:t>。</w:t>
      </w:r>
    </w:p>
    <w:p w14:paraId="04B4E982" w14:textId="77777777" w:rsidR="00E62DF0" w:rsidRPr="00C91120" w:rsidRDefault="00AA5E04" w:rsidP="007F5CE8">
      <w:pPr>
        <w:ind w:firstLine="420"/>
      </w:pPr>
      <w:r w:rsidRPr="00C91120">
        <w:rPr>
          <w:rFonts w:hint="eastAsia"/>
        </w:rPr>
        <w:t>（</w:t>
      </w:r>
      <w:r w:rsidRPr="00C91120">
        <w:rPr>
          <w:rFonts w:hint="eastAsia"/>
        </w:rPr>
        <w:t>14</w:t>
      </w:r>
      <w:r w:rsidRPr="00C91120">
        <w:rPr>
          <w:rFonts w:hint="eastAsia"/>
        </w:rPr>
        <w:t>）了解奇偶校验，了解</w:t>
      </w:r>
      <w:r w:rsidRPr="00C91120">
        <w:rPr>
          <w:rFonts w:hint="eastAsia"/>
        </w:rPr>
        <w:t>CRC</w:t>
      </w:r>
      <w:r w:rsidRPr="00C91120">
        <w:rPr>
          <w:rFonts w:hint="eastAsia"/>
        </w:rPr>
        <w:t>校验（利用模二除计算），掌握海明校验位计算，区分三种校验方式对检错和纠错的特点。</w:t>
      </w:r>
    </w:p>
    <w:p w14:paraId="23C42760" w14:textId="708CB6E5" w:rsidR="00E86ACB" w:rsidRDefault="00E62DF0" w:rsidP="007F5CE8">
      <w:pPr>
        <w:ind w:firstLine="420"/>
      </w:pPr>
      <w:r w:rsidRPr="00C91120">
        <w:rPr>
          <w:rFonts w:hint="eastAsia"/>
        </w:rPr>
        <w:t>（</w:t>
      </w:r>
      <w:r w:rsidRPr="00C91120">
        <w:rPr>
          <w:rFonts w:hint="eastAsia"/>
        </w:rPr>
        <w:t>1</w:t>
      </w:r>
      <w:r w:rsidRPr="00C91120">
        <w:t>5</w:t>
      </w:r>
      <w:r w:rsidRPr="00C91120">
        <w:rPr>
          <w:rFonts w:hint="eastAsia"/>
        </w:rPr>
        <w:t>）了解常见的计算机性能指标。</w:t>
      </w:r>
      <w:r w:rsidR="00BC4297" w:rsidRPr="00C91120">
        <w:tab/>
      </w:r>
    </w:p>
    <w:p w14:paraId="56693354" w14:textId="44F9A8FF" w:rsidR="000A07EA" w:rsidRPr="00E86ACB" w:rsidRDefault="00E86ACB" w:rsidP="00E86ACB">
      <w:pPr>
        <w:tabs>
          <w:tab w:val="left" w:pos="7153"/>
        </w:tabs>
        <w:ind w:firstLine="420"/>
      </w:pPr>
      <w:r>
        <w:tab/>
      </w:r>
    </w:p>
    <w:p w14:paraId="66C51400" w14:textId="63B14C2C" w:rsidR="000F0898" w:rsidRPr="00C91120" w:rsidRDefault="00BC4297" w:rsidP="008D2842">
      <w:pPr>
        <w:pStyle w:val="3"/>
      </w:pPr>
      <w:bookmarkStart w:id="5" w:name="_Toc74672538"/>
      <w:r w:rsidRPr="00C91120">
        <w:t>1</w:t>
      </w:r>
      <w:r w:rsidRPr="00C91120">
        <w:rPr>
          <w:rFonts w:hint="eastAsia"/>
        </w:rPr>
        <w:t>.</w:t>
      </w:r>
      <w:r w:rsidRPr="00C91120">
        <w:t xml:space="preserve">1 </w:t>
      </w:r>
      <w:r w:rsidRPr="00C91120">
        <w:rPr>
          <w:rFonts w:hint="eastAsia"/>
        </w:rPr>
        <w:t>本章重点</w:t>
      </w:r>
      <w:bookmarkEnd w:id="5"/>
    </w:p>
    <w:tbl>
      <w:tblPr>
        <w:tblStyle w:val="a7"/>
        <w:tblW w:w="5000" w:type="pct"/>
        <w:jc w:val="center"/>
        <w:tblLook w:val="04A0" w:firstRow="1" w:lastRow="0" w:firstColumn="1" w:lastColumn="0" w:noHBand="0" w:noVBand="1"/>
      </w:tblPr>
      <w:tblGrid>
        <w:gridCol w:w="904"/>
        <w:gridCol w:w="3288"/>
        <w:gridCol w:w="3735"/>
      </w:tblGrid>
      <w:tr w:rsidR="000F0898" w:rsidRPr="00FC013B" w14:paraId="10D605ED" w14:textId="77777777" w:rsidTr="00FC013B">
        <w:trPr>
          <w:trHeight w:val="23"/>
          <w:jc w:val="center"/>
        </w:trPr>
        <w:tc>
          <w:tcPr>
            <w:tcW w:w="570" w:type="pct"/>
            <w:vAlign w:val="center"/>
          </w:tcPr>
          <w:p w14:paraId="33A027A4" w14:textId="365E1AA8" w:rsidR="000F0898" w:rsidRPr="00FC013B" w:rsidRDefault="000F0898" w:rsidP="00FC013B">
            <w:pPr>
              <w:pStyle w:val="aa"/>
            </w:pPr>
            <w:r w:rsidRPr="00FC013B">
              <w:rPr>
                <w:rFonts w:hint="eastAsia"/>
              </w:rPr>
              <w:t>序号</w:t>
            </w:r>
          </w:p>
        </w:tc>
        <w:tc>
          <w:tcPr>
            <w:tcW w:w="2074" w:type="pct"/>
            <w:vAlign w:val="center"/>
          </w:tcPr>
          <w:p w14:paraId="221D8277" w14:textId="26F97B97" w:rsidR="000F0898" w:rsidRPr="00FC013B" w:rsidRDefault="000F0898" w:rsidP="00FC013B">
            <w:pPr>
              <w:pStyle w:val="aa"/>
            </w:pPr>
            <w:r w:rsidRPr="00FC013B">
              <w:rPr>
                <w:rFonts w:hint="eastAsia"/>
              </w:rPr>
              <w:t>知识领域</w:t>
            </w:r>
          </w:p>
        </w:tc>
        <w:tc>
          <w:tcPr>
            <w:tcW w:w="2356" w:type="pct"/>
            <w:vAlign w:val="center"/>
          </w:tcPr>
          <w:p w14:paraId="6122D86F" w14:textId="6B35C884" w:rsidR="000F0898" w:rsidRPr="00FC013B" w:rsidRDefault="000F0898" w:rsidP="00FC013B">
            <w:pPr>
              <w:pStyle w:val="aa"/>
            </w:pPr>
            <w:r w:rsidRPr="00FC013B">
              <w:rPr>
                <w:rFonts w:hint="eastAsia"/>
              </w:rPr>
              <w:t>知识点详情</w:t>
            </w:r>
          </w:p>
        </w:tc>
      </w:tr>
      <w:tr w:rsidR="0049199C" w:rsidRPr="00FC013B" w14:paraId="216AAD2F" w14:textId="77777777" w:rsidTr="00FC013B">
        <w:trPr>
          <w:trHeight w:val="23"/>
          <w:jc w:val="center"/>
        </w:trPr>
        <w:tc>
          <w:tcPr>
            <w:tcW w:w="570" w:type="pct"/>
            <w:vAlign w:val="center"/>
          </w:tcPr>
          <w:p w14:paraId="7DAE0247" w14:textId="095A503D" w:rsidR="0049199C" w:rsidRPr="00FC013B" w:rsidRDefault="0049199C" w:rsidP="00FC013B">
            <w:pPr>
              <w:pStyle w:val="aa"/>
            </w:pPr>
            <w:r w:rsidRPr="00FC013B">
              <w:rPr>
                <w:rFonts w:hint="eastAsia"/>
              </w:rPr>
              <w:t>1</w:t>
            </w:r>
          </w:p>
        </w:tc>
        <w:tc>
          <w:tcPr>
            <w:tcW w:w="2074" w:type="pct"/>
            <w:vMerge w:val="restart"/>
            <w:vAlign w:val="center"/>
          </w:tcPr>
          <w:p w14:paraId="179A4BF1" w14:textId="4552B85C" w:rsidR="0049199C" w:rsidRPr="00FC013B" w:rsidRDefault="0049199C" w:rsidP="00D83CCB">
            <w:pPr>
              <w:pStyle w:val="aa"/>
            </w:pPr>
            <w:r w:rsidRPr="00FC013B">
              <w:rPr>
                <w:rFonts w:hint="eastAsia"/>
              </w:rPr>
              <w:t>数据的表示（★★★★）</w:t>
            </w:r>
          </w:p>
        </w:tc>
        <w:tc>
          <w:tcPr>
            <w:tcW w:w="2356" w:type="pct"/>
            <w:vAlign w:val="center"/>
          </w:tcPr>
          <w:p w14:paraId="156010A1" w14:textId="0EDA5B35" w:rsidR="0049199C" w:rsidRPr="00FC013B" w:rsidRDefault="0049199C" w:rsidP="00FC013B">
            <w:pPr>
              <w:pStyle w:val="aa"/>
            </w:pPr>
            <w:r w:rsidRPr="00FC013B">
              <w:rPr>
                <w:rFonts w:hint="eastAsia"/>
              </w:rPr>
              <w:t>进制的转换</w:t>
            </w:r>
          </w:p>
        </w:tc>
      </w:tr>
      <w:tr w:rsidR="0049199C" w:rsidRPr="00FC013B" w14:paraId="7D8BEDEC" w14:textId="77777777" w:rsidTr="00FC013B">
        <w:trPr>
          <w:trHeight w:val="23"/>
          <w:jc w:val="center"/>
        </w:trPr>
        <w:tc>
          <w:tcPr>
            <w:tcW w:w="570" w:type="pct"/>
            <w:vAlign w:val="center"/>
          </w:tcPr>
          <w:p w14:paraId="4B2CB470" w14:textId="17E58292" w:rsidR="0049199C" w:rsidRPr="00FC013B" w:rsidRDefault="0049199C" w:rsidP="00FC013B">
            <w:pPr>
              <w:pStyle w:val="aa"/>
            </w:pPr>
            <w:r w:rsidRPr="00FC013B">
              <w:rPr>
                <w:rFonts w:hint="eastAsia"/>
              </w:rPr>
              <w:t>2</w:t>
            </w:r>
          </w:p>
        </w:tc>
        <w:tc>
          <w:tcPr>
            <w:tcW w:w="2074" w:type="pct"/>
            <w:vMerge/>
            <w:vAlign w:val="center"/>
          </w:tcPr>
          <w:p w14:paraId="0D1316F0" w14:textId="77777777" w:rsidR="0049199C" w:rsidRPr="00FC013B" w:rsidRDefault="0049199C" w:rsidP="00FC013B">
            <w:pPr>
              <w:pStyle w:val="aa"/>
            </w:pPr>
          </w:p>
        </w:tc>
        <w:tc>
          <w:tcPr>
            <w:tcW w:w="2356" w:type="pct"/>
            <w:vAlign w:val="center"/>
          </w:tcPr>
          <w:p w14:paraId="3063BE65" w14:textId="37F323A6" w:rsidR="0049199C" w:rsidRPr="00FC013B" w:rsidRDefault="0049199C" w:rsidP="00FC013B">
            <w:pPr>
              <w:pStyle w:val="aa"/>
            </w:pPr>
            <w:r w:rsidRPr="00FC013B">
              <w:rPr>
                <w:rFonts w:hint="eastAsia"/>
              </w:rPr>
              <w:t>原码</w:t>
            </w:r>
            <w:r w:rsidRPr="00FC013B">
              <w:rPr>
                <w:rFonts w:hint="eastAsia"/>
              </w:rPr>
              <w:t>/</w:t>
            </w:r>
            <w:r w:rsidRPr="00FC013B">
              <w:rPr>
                <w:rFonts w:hint="eastAsia"/>
              </w:rPr>
              <w:t>反码</w:t>
            </w:r>
            <w:r w:rsidRPr="00FC013B">
              <w:rPr>
                <w:rFonts w:hint="eastAsia"/>
              </w:rPr>
              <w:t>/</w:t>
            </w:r>
            <w:r w:rsidRPr="00FC013B">
              <w:rPr>
                <w:rFonts w:hint="eastAsia"/>
              </w:rPr>
              <w:t>补码</w:t>
            </w:r>
            <w:r w:rsidRPr="00FC013B">
              <w:rPr>
                <w:rFonts w:hint="eastAsia"/>
              </w:rPr>
              <w:t>/</w:t>
            </w:r>
            <w:r w:rsidRPr="00FC013B">
              <w:rPr>
                <w:rFonts w:hint="eastAsia"/>
              </w:rPr>
              <w:t>移码表示</w:t>
            </w:r>
          </w:p>
        </w:tc>
      </w:tr>
      <w:tr w:rsidR="0049199C" w:rsidRPr="00FC013B" w14:paraId="1464B2FD" w14:textId="77777777" w:rsidTr="00FC013B">
        <w:trPr>
          <w:trHeight w:val="23"/>
          <w:jc w:val="center"/>
        </w:trPr>
        <w:tc>
          <w:tcPr>
            <w:tcW w:w="570" w:type="pct"/>
            <w:vAlign w:val="center"/>
          </w:tcPr>
          <w:p w14:paraId="19290705" w14:textId="5ACEDA47" w:rsidR="0049199C" w:rsidRPr="00FC013B" w:rsidRDefault="0049199C" w:rsidP="00FC013B">
            <w:pPr>
              <w:pStyle w:val="aa"/>
            </w:pPr>
            <w:r w:rsidRPr="00FC013B">
              <w:rPr>
                <w:rFonts w:hint="eastAsia"/>
              </w:rPr>
              <w:t>3</w:t>
            </w:r>
          </w:p>
        </w:tc>
        <w:tc>
          <w:tcPr>
            <w:tcW w:w="2074" w:type="pct"/>
            <w:vMerge/>
            <w:vAlign w:val="center"/>
          </w:tcPr>
          <w:p w14:paraId="55FF07BB" w14:textId="77777777" w:rsidR="0049199C" w:rsidRPr="00FC013B" w:rsidRDefault="0049199C" w:rsidP="00FC013B">
            <w:pPr>
              <w:pStyle w:val="aa"/>
            </w:pPr>
          </w:p>
        </w:tc>
        <w:tc>
          <w:tcPr>
            <w:tcW w:w="2356" w:type="pct"/>
            <w:vAlign w:val="center"/>
          </w:tcPr>
          <w:p w14:paraId="33D884A0" w14:textId="3E4E25CD" w:rsidR="0049199C" w:rsidRPr="00FC013B" w:rsidRDefault="0049199C" w:rsidP="00FC013B">
            <w:pPr>
              <w:pStyle w:val="aa"/>
            </w:pPr>
            <w:r w:rsidRPr="00FC013B">
              <w:rPr>
                <w:rFonts w:hint="eastAsia"/>
              </w:rPr>
              <w:t>浮点数的表示</w:t>
            </w:r>
          </w:p>
        </w:tc>
      </w:tr>
      <w:tr w:rsidR="000F0898" w:rsidRPr="00FC013B" w14:paraId="220406D0" w14:textId="77777777" w:rsidTr="00FC013B">
        <w:trPr>
          <w:trHeight w:val="23"/>
          <w:jc w:val="center"/>
        </w:trPr>
        <w:tc>
          <w:tcPr>
            <w:tcW w:w="570" w:type="pct"/>
            <w:vAlign w:val="center"/>
          </w:tcPr>
          <w:p w14:paraId="14829C80" w14:textId="08F16F08" w:rsidR="000F0898" w:rsidRPr="00FC013B" w:rsidRDefault="000F0898" w:rsidP="00FC013B">
            <w:pPr>
              <w:pStyle w:val="aa"/>
            </w:pPr>
            <w:r w:rsidRPr="00FC013B">
              <w:rPr>
                <w:rFonts w:hint="eastAsia"/>
              </w:rPr>
              <w:t>1</w:t>
            </w:r>
          </w:p>
        </w:tc>
        <w:tc>
          <w:tcPr>
            <w:tcW w:w="2074" w:type="pct"/>
            <w:vAlign w:val="center"/>
          </w:tcPr>
          <w:p w14:paraId="71BA855B" w14:textId="750E6C03" w:rsidR="000F0898" w:rsidRPr="00FC013B" w:rsidRDefault="0049199C" w:rsidP="00D83CCB">
            <w:pPr>
              <w:pStyle w:val="aa"/>
            </w:pPr>
            <w:r w:rsidRPr="00FC013B">
              <w:rPr>
                <w:rFonts w:hint="eastAsia"/>
              </w:rPr>
              <w:t>运算器与控制器（★★★★）</w:t>
            </w:r>
          </w:p>
        </w:tc>
        <w:tc>
          <w:tcPr>
            <w:tcW w:w="2356" w:type="pct"/>
            <w:vAlign w:val="center"/>
          </w:tcPr>
          <w:p w14:paraId="1B9AF05E" w14:textId="58D75B2A" w:rsidR="000F0898" w:rsidRPr="00FC013B" w:rsidRDefault="0049199C" w:rsidP="00FC013B">
            <w:pPr>
              <w:pStyle w:val="aa"/>
            </w:pPr>
            <w:r w:rsidRPr="00FC013B">
              <w:rPr>
                <w:rFonts w:hint="eastAsia"/>
              </w:rPr>
              <w:t>运算器与控制器</w:t>
            </w:r>
          </w:p>
        </w:tc>
      </w:tr>
      <w:tr w:rsidR="000F0898" w:rsidRPr="00FC013B" w14:paraId="11968B45" w14:textId="77777777" w:rsidTr="00FC013B">
        <w:trPr>
          <w:trHeight w:val="23"/>
          <w:jc w:val="center"/>
        </w:trPr>
        <w:tc>
          <w:tcPr>
            <w:tcW w:w="570" w:type="pct"/>
            <w:vAlign w:val="center"/>
          </w:tcPr>
          <w:p w14:paraId="0F862A0A" w14:textId="4C66AAC7" w:rsidR="000F0898" w:rsidRPr="00FC013B" w:rsidRDefault="000F0898" w:rsidP="00FC013B">
            <w:pPr>
              <w:pStyle w:val="aa"/>
            </w:pPr>
            <w:r w:rsidRPr="00FC013B">
              <w:rPr>
                <w:rFonts w:hint="eastAsia"/>
              </w:rPr>
              <w:t>1</w:t>
            </w:r>
          </w:p>
        </w:tc>
        <w:tc>
          <w:tcPr>
            <w:tcW w:w="2074" w:type="pct"/>
            <w:vAlign w:val="center"/>
          </w:tcPr>
          <w:p w14:paraId="29077842" w14:textId="0EE8FE90" w:rsidR="000F0898" w:rsidRPr="00FC013B" w:rsidRDefault="0049199C" w:rsidP="00FC013B">
            <w:pPr>
              <w:pStyle w:val="aa"/>
            </w:pPr>
            <w:r w:rsidRPr="00FC013B">
              <w:rPr>
                <w:rFonts w:hint="eastAsia"/>
              </w:rPr>
              <w:t>F</w:t>
            </w:r>
            <w:r w:rsidRPr="00FC013B">
              <w:t>lynn</w:t>
            </w:r>
            <w:r w:rsidRPr="00FC013B">
              <w:t>分类法（</w:t>
            </w:r>
            <w:r w:rsidRPr="00FC013B">
              <w:rPr>
                <w:rFonts w:hint="eastAsia"/>
              </w:rPr>
              <w:t>★★</w:t>
            </w:r>
            <w:r w:rsidRPr="00FC013B">
              <w:t>）</w:t>
            </w:r>
          </w:p>
        </w:tc>
        <w:tc>
          <w:tcPr>
            <w:tcW w:w="2356" w:type="pct"/>
            <w:vAlign w:val="center"/>
          </w:tcPr>
          <w:p w14:paraId="1E9D3F6A" w14:textId="1376130C" w:rsidR="000F0898" w:rsidRPr="00FC013B" w:rsidRDefault="0049199C" w:rsidP="00FC013B">
            <w:pPr>
              <w:pStyle w:val="aa"/>
            </w:pPr>
            <w:r w:rsidRPr="00FC013B">
              <w:rPr>
                <w:rFonts w:hint="eastAsia"/>
              </w:rPr>
              <w:t>F</w:t>
            </w:r>
            <w:r w:rsidRPr="00FC013B">
              <w:t>lynn</w:t>
            </w:r>
            <w:r w:rsidRPr="00FC013B">
              <w:t>分类法</w:t>
            </w:r>
          </w:p>
        </w:tc>
      </w:tr>
      <w:tr w:rsidR="000F0898" w:rsidRPr="00FC013B" w14:paraId="158AEED2" w14:textId="77777777" w:rsidTr="00FC013B">
        <w:trPr>
          <w:trHeight w:val="23"/>
          <w:jc w:val="center"/>
        </w:trPr>
        <w:tc>
          <w:tcPr>
            <w:tcW w:w="570" w:type="pct"/>
            <w:vAlign w:val="center"/>
          </w:tcPr>
          <w:p w14:paraId="35883A4C" w14:textId="02CEFF5D" w:rsidR="000F0898" w:rsidRPr="00FC013B" w:rsidRDefault="000F0898" w:rsidP="00FC013B">
            <w:pPr>
              <w:pStyle w:val="aa"/>
            </w:pPr>
            <w:r w:rsidRPr="00FC013B">
              <w:rPr>
                <w:rFonts w:hint="eastAsia"/>
              </w:rPr>
              <w:t>1</w:t>
            </w:r>
          </w:p>
        </w:tc>
        <w:tc>
          <w:tcPr>
            <w:tcW w:w="2074" w:type="pct"/>
            <w:vAlign w:val="center"/>
          </w:tcPr>
          <w:p w14:paraId="4631409D" w14:textId="26D131E0" w:rsidR="000F0898" w:rsidRPr="00FC013B" w:rsidRDefault="0049199C" w:rsidP="00FC013B">
            <w:pPr>
              <w:pStyle w:val="aa"/>
            </w:pPr>
            <w:r w:rsidRPr="00FC013B">
              <w:rPr>
                <w:rFonts w:hint="eastAsia"/>
              </w:rPr>
              <w:t>C</w:t>
            </w:r>
            <w:r w:rsidRPr="00FC013B">
              <w:t>ISC</w:t>
            </w:r>
            <w:r w:rsidRPr="00FC013B">
              <w:t>与</w:t>
            </w:r>
            <w:r w:rsidRPr="00FC013B">
              <w:rPr>
                <w:rFonts w:hint="eastAsia"/>
              </w:rPr>
              <w:t>R</w:t>
            </w:r>
            <w:r w:rsidRPr="00FC013B">
              <w:t>ISC</w:t>
            </w:r>
            <w:r w:rsidRPr="00FC013B">
              <w:t>（</w:t>
            </w:r>
            <w:r w:rsidRPr="00FC013B">
              <w:rPr>
                <w:rFonts w:hint="eastAsia"/>
              </w:rPr>
              <w:t>★★</w:t>
            </w:r>
            <w:r w:rsidRPr="00FC013B">
              <w:t>）</w:t>
            </w:r>
          </w:p>
        </w:tc>
        <w:tc>
          <w:tcPr>
            <w:tcW w:w="2356" w:type="pct"/>
            <w:vAlign w:val="center"/>
          </w:tcPr>
          <w:p w14:paraId="6A889A0E" w14:textId="4B16C7CA" w:rsidR="000F0898" w:rsidRPr="00FC013B" w:rsidRDefault="0049199C" w:rsidP="00FC013B">
            <w:pPr>
              <w:pStyle w:val="aa"/>
            </w:pPr>
            <w:r w:rsidRPr="00FC013B">
              <w:rPr>
                <w:rFonts w:hint="eastAsia"/>
              </w:rPr>
              <w:t>C</w:t>
            </w:r>
            <w:r w:rsidRPr="00FC013B">
              <w:t>ISC</w:t>
            </w:r>
            <w:r w:rsidRPr="00FC013B">
              <w:t>与</w:t>
            </w:r>
            <w:r w:rsidRPr="00FC013B">
              <w:rPr>
                <w:rFonts w:hint="eastAsia"/>
              </w:rPr>
              <w:t>R</w:t>
            </w:r>
            <w:r w:rsidRPr="00FC013B">
              <w:t>ISC</w:t>
            </w:r>
          </w:p>
        </w:tc>
      </w:tr>
      <w:tr w:rsidR="000F0898" w:rsidRPr="00FC013B" w14:paraId="0AA333F8" w14:textId="77777777" w:rsidTr="00FC013B">
        <w:trPr>
          <w:trHeight w:val="23"/>
          <w:jc w:val="center"/>
        </w:trPr>
        <w:tc>
          <w:tcPr>
            <w:tcW w:w="570" w:type="pct"/>
            <w:vAlign w:val="center"/>
          </w:tcPr>
          <w:p w14:paraId="02C2F84A" w14:textId="5FE1C760" w:rsidR="000F0898" w:rsidRPr="00FC013B" w:rsidRDefault="000F0898" w:rsidP="00FC013B">
            <w:pPr>
              <w:pStyle w:val="aa"/>
            </w:pPr>
            <w:r w:rsidRPr="00FC013B">
              <w:t>1</w:t>
            </w:r>
          </w:p>
        </w:tc>
        <w:tc>
          <w:tcPr>
            <w:tcW w:w="2074" w:type="pct"/>
            <w:vAlign w:val="center"/>
          </w:tcPr>
          <w:p w14:paraId="0CBBEAAE" w14:textId="0D0C2B7E" w:rsidR="000F0898" w:rsidRPr="00FC013B" w:rsidRDefault="0049199C" w:rsidP="00D83CCB">
            <w:pPr>
              <w:pStyle w:val="aa"/>
            </w:pPr>
            <w:r w:rsidRPr="00FC013B">
              <w:t>流水线技术（</w:t>
            </w:r>
            <w:r w:rsidRPr="00FC013B">
              <w:rPr>
                <w:rFonts w:hint="eastAsia"/>
              </w:rPr>
              <w:t>★★★★</w:t>
            </w:r>
            <w:r w:rsidRPr="00FC013B">
              <w:t>）</w:t>
            </w:r>
          </w:p>
        </w:tc>
        <w:tc>
          <w:tcPr>
            <w:tcW w:w="2356" w:type="pct"/>
            <w:vAlign w:val="center"/>
          </w:tcPr>
          <w:p w14:paraId="2026C6BE" w14:textId="325EDFF9" w:rsidR="000F0898" w:rsidRPr="00FC013B" w:rsidRDefault="0049199C" w:rsidP="00FC013B">
            <w:pPr>
              <w:pStyle w:val="aa"/>
            </w:pPr>
            <w:r w:rsidRPr="00FC013B">
              <w:t>流水线技术</w:t>
            </w:r>
          </w:p>
        </w:tc>
      </w:tr>
      <w:tr w:rsidR="0049199C" w:rsidRPr="00FC013B" w14:paraId="3C59E9CC" w14:textId="77777777" w:rsidTr="00FC013B">
        <w:trPr>
          <w:trHeight w:val="23"/>
          <w:jc w:val="center"/>
        </w:trPr>
        <w:tc>
          <w:tcPr>
            <w:tcW w:w="570" w:type="pct"/>
            <w:vAlign w:val="center"/>
          </w:tcPr>
          <w:p w14:paraId="320D6A3A" w14:textId="5267FBF4" w:rsidR="0049199C" w:rsidRPr="00FC013B" w:rsidRDefault="0049199C" w:rsidP="00FC013B">
            <w:pPr>
              <w:pStyle w:val="aa"/>
            </w:pPr>
            <w:r w:rsidRPr="00FC013B">
              <w:rPr>
                <w:rFonts w:hint="eastAsia"/>
              </w:rPr>
              <w:t>1</w:t>
            </w:r>
          </w:p>
        </w:tc>
        <w:tc>
          <w:tcPr>
            <w:tcW w:w="2074" w:type="pct"/>
            <w:vMerge w:val="restart"/>
            <w:vAlign w:val="center"/>
          </w:tcPr>
          <w:p w14:paraId="47B10CF2" w14:textId="26ED34C7" w:rsidR="0049199C" w:rsidRPr="00FC013B" w:rsidRDefault="0049199C" w:rsidP="00D83CCB">
            <w:pPr>
              <w:pStyle w:val="aa"/>
            </w:pPr>
            <w:r w:rsidRPr="00FC013B">
              <w:rPr>
                <w:rFonts w:hint="eastAsia"/>
              </w:rPr>
              <w:t>存储系统（★★★★）</w:t>
            </w:r>
          </w:p>
        </w:tc>
        <w:tc>
          <w:tcPr>
            <w:tcW w:w="2356" w:type="pct"/>
            <w:vAlign w:val="center"/>
          </w:tcPr>
          <w:p w14:paraId="6E4A8840" w14:textId="6DD3AF58" w:rsidR="0049199C" w:rsidRPr="00FC013B" w:rsidRDefault="0049199C" w:rsidP="00FC013B">
            <w:pPr>
              <w:pStyle w:val="aa"/>
            </w:pPr>
            <w:r w:rsidRPr="00FC013B">
              <w:rPr>
                <w:rFonts w:hint="eastAsia"/>
              </w:rPr>
              <w:t>分级存储体系</w:t>
            </w:r>
          </w:p>
        </w:tc>
      </w:tr>
      <w:tr w:rsidR="0049199C" w:rsidRPr="00FC013B" w14:paraId="2252C14C" w14:textId="77777777" w:rsidTr="00FC013B">
        <w:trPr>
          <w:trHeight w:val="23"/>
          <w:jc w:val="center"/>
        </w:trPr>
        <w:tc>
          <w:tcPr>
            <w:tcW w:w="570" w:type="pct"/>
            <w:vAlign w:val="center"/>
          </w:tcPr>
          <w:p w14:paraId="62400804" w14:textId="4356904C" w:rsidR="0049199C" w:rsidRPr="00FC013B" w:rsidRDefault="0049199C" w:rsidP="00FC013B">
            <w:pPr>
              <w:pStyle w:val="aa"/>
            </w:pPr>
            <w:r w:rsidRPr="00FC013B">
              <w:rPr>
                <w:rFonts w:hint="eastAsia"/>
              </w:rPr>
              <w:t>2</w:t>
            </w:r>
          </w:p>
        </w:tc>
        <w:tc>
          <w:tcPr>
            <w:tcW w:w="2074" w:type="pct"/>
            <w:vMerge/>
            <w:vAlign w:val="center"/>
          </w:tcPr>
          <w:p w14:paraId="4D8063D5" w14:textId="77777777" w:rsidR="0049199C" w:rsidRPr="00FC013B" w:rsidRDefault="0049199C" w:rsidP="00FC013B">
            <w:pPr>
              <w:pStyle w:val="aa"/>
            </w:pPr>
          </w:p>
        </w:tc>
        <w:tc>
          <w:tcPr>
            <w:tcW w:w="2356" w:type="pct"/>
            <w:vAlign w:val="center"/>
          </w:tcPr>
          <w:p w14:paraId="5182CF2D" w14:textId="3EAE1D2E" w:rsidR="0049199C" w:rsidRPr="00FC013B" w:rsidRDefault="0049199C" w:rsidP="00FC013B">
            <w:pPr>
              <w:pStyle w:val="aa"/>
            </w:pPr>
            <w:r w:rsidRPr="00FC013B">
              <w:rPr>
                <w:rFonts w:hint="eastAsia"/>
              </w:rPr>
              <w:t>Cache</w:t>
            </w:r>
          </w:p>
        </w:tc>
      </w:tr>
      <w:tr w:rsidR="0049199C" w:rsidRPr="00FC013B" w14:paraId="4B597E7E" w14:textId="77777777" w:rsidTr="00FC013B">
        <w:trPr>
          <w:trHeight w:val="23"/>
          <w:jc w:val="center"/>
        </w:trPr>
        <w:tc>
          <w:tcPr>
            <w:tcW w:w="570" w:type="pct"/>
            <w:vAlign w:val="center"/>
          </w:tcPr>
          <w:p w14:paraId="08BD742E" w14:textId="6AEA9C5B" w:rsidR="0049199C" w:rsidRPr="00FC013B" w:rsidRDefault="0049199C" w:rsidP="00FC013B">
            <w:pPr>
              <w:pStyle w:val="aa"/>
            </w:pPr>
            <w:r w:rsidRPr="00FC013B">
              <w:rPr>
                <w:rFonts w:hint="eastAsia"/>
              </w:rPr>
              <w:t>3</w:t>
            </w:r>
          </w:p>
        </w:tc>
        <w:tc>
          <w:tcPr>
            <w:tcW w:w="2074" w:type="pct"/>
            <w:vMerge/>
            <w:vAlign w:val="center"/>
          </w:tcPr>
          <w:p w14:paraId="671ED0CA" w14:textId="77777777" w:rsidR="0049199C" w:rsidRPr="00FC013B" w:rsidRDefault="0049199C" w:rsidP="00FC013B">
            <w:pPr>
              <w:pStyle w:val="aa"/>
            </w:pPr>
          </w:p>
        </w:tc>
        <w:tc>
          <w:tcPr>
            <w:tcW w:w="2356" w:type="pct"/>
            <w:vAlign w:val="center"/>
          </w:tcPr>
          <w:p w14:paraId="243CCB8C" w14:textId="6DACA54F" w:rsidR="0049199C" w:rsidRPr="00FC013B" w:rsidRDefault="0049199C" w:rsidP="00FC013B">
            <w:pPr>
              <w:pStyle w:val="aa"/>
            </w:pPr>
            <w:r w:rsidRPr="00FC013B">
              <w:rPr>
                <w:rFonts w:hint="eastAsia"/>
              </w:rPr>
              <w:t>内存</w:t>
            </w:r>
          </w:p>
        </w:tc>
      </w:tr>
      <w:tr w:rsidR="000F0898" w:rsidRPr="00FC013B" w14:paraId="2F1B072B" w14:textId="77777777" w:rsidTr="00FC013B">
        <w:trPr>
          <w:trHeight w:val="23"/>
          <w:jc w:val="center"/>
        </w:trPr>
        <w:tc>
          <w:tcPr>
            <w:tcW w:w="570" w:type="pct"/>
            <w:vAlign w:val="center"/>
          </w:tcPr>
          <w:p w14:paraId="606B1C56" w14:textId="6C939E09" w:rsidR="000F0898" w:rsidRPr="00FC013B" w:rsidRDefault="0049199C" w:rsidP="00FC013B">
            <w:pPr>
              <w:pStyle w:val="aa"/>
            </w:pPr>
            <w:r w:rsidRPr="00FC013B">
              <w:t>1</w:t>
            </w:r>
          </w:p>
        </w:tc>
        <w:tc>
          <w:tcPr>
            <w:tcW w:w="2074" w:type="pct"/>
            <w:vAlign w:val="center"/>
          </w:tcPr>
          <w:p w14:paraId="082AF84C" w14:textId="0F913CDA" w:rsidR="000F0898" w:rsidRPr="00FC013B" w:rsidRDefault="0049199C" w:rsidP="00FC013B">
            <w:pPr>
              <w:pStyle w:val="aa"/>
            </w:pPr>
            <w:r w:rsidRPr="00FC013B">
              <w:t>总线系统（</w:t>
            </w:r>
            <w:r w:rsidRPr="00FC013B">
              <w:rPr>
                <w:rFonts w:hint="eastAsia"/>
              </w:rPr>
              <w:t>★</w:t>
            </w:r>
            <w:r w:rsidRPr="00FC013B">
              <w:t>）</w:t>
            </w:r>
          </w:p>
        </w:tc>
        <w:tc>
          <w:tcPr>
            <w:tcW w:w="2356" w:type="pct"/>
            <w:vAlign w:val="center"/>
          </w:tcPr>
          <w:p w14:paraId="7384220B" w14:textId="6C886124" w:rsidR="000F0898" w:rsidRPr="00FC013B" w:rsidRDefault="0049199C" w:rsidP="00FC013B">
            <w:pPr>
              <w:pStyle w:val="aa"/>
            </w:pPr>
            <w:r w:rsidRPr="00FC013B">
              <w:t>总线系统</w:t>
            </w:r>
          </w:p>
        </w:tc>
      </w:tr>
      <w:tr w:rsidR="000F0898" w:rsidRPr="00FC013B" w14:paraId="42C23ABA" w14:textId="77777777" w:rsidTr="00FC013B">
        <w:trPr>
          <w:trHeight w:val="23"/>
          <w:jc w:val="center"/>
        </w:trPr>
        <w:tc>
          <w:tcPr>
            <w:tcW w:w="570" w:type="pct"/>
            <w:vAlign w:val="center"/>
          </w:tcPr>
          <w:p w14:paraId="3AEECA2C" w14:textId="12E99824" w:rsidR="000F0898" w:rsidRPr="00FC013B" w:rsidRDefault="0049199C" w:rsidP="00FC013B">
            <w:pPr>
              <w:pStyle w:val="aa"/>
            </w:pPr>
            <w:r w:rsidRPr="00FC013B">
              <w:t>1</w:t>
            </w:r>
          </w:p>
        </w:tc>
        <w:tc>
          <w:tcPr>
            <w:tcW w:w="2074" w:type="pct"/>
            <w:vAlign w:val="center"/>
          </w:tcPr>
          <w:p w14:paraId="75CED3BF" w14:textId="2DC7A516" w:rsidR="000F0898" w:rsidRPr="00FC013B" w:rsidRDefault="0049199C" w:rsidP="00FC013B">
            <w:pPr>
              <w:pStyle w:val="aa"/>
            </w:pPr>
            <w:r w:rsidRPr="00FC013B">
              <w:rPr>
                <w:rFonts w:hint="eastAsia"/>
              </w:rPr>
              <w:t>可靠性（★）</w:t>
            </w:r>
          </w:p>
        </w:tc>
        <w:tc>
          <w:tcPr>
            <w:tcW w:w="2356" w:type="pct"/>
            <w:vAlign w:val="center"/>
          </w:tcPr>
          <w:p w14:paraId="1A9E3775" w14:textId="0252AA2F" w:rsidR="000F0898" w:rsidRPr="00FC013B" w:rsidRDefault="0049199C" w:rsidP="00FC013B">
            <w:pPr>
              <w:pStyle w:val="aa"/>
            </w:pPr>
            <w:r w:rsidRPr="00FC013B">
              <w:rPr>
                <w:rFonts w:hint="eastAsia"/>
              </w:rPr>
              <w:t>可靠性</w:t>
            </w:r>
          </w:p>
        </w:tc>
      </w:tr>
      <w:tr w:rsidR="000F0898" w:rsidRPr="00FC013B" w14:paraId="754C3F10" w14:textId="77777777" w:rsidTr="00FC013B">
        <w:trPr>
          <w:trHeight w:val="23"/>
          <w:jc w:val="center"/>
        </w:trPr>
        <w:tc>
          <w:tcPr>
            <w:tcW w:w="570" w:type="pct"/>
            <w:vAlign w:val="center"/>
          </w:tcPr>
          <w:p w14:paraId="3053C664" w14:textId="40AD81B1" w:rsidR="000F0898" w:rsidRPr="00FC013B" w:rsidRDefault="00380F91" w:rsidP="00FC013B">
            <w:pPr>
              <w:pStyle w:val="aa"/>
            </w:pPr>
            <w:r w:rsidRPr="00FC013B">
              <w:t>1</w:t>
            </w:r>
          </w:p>
        </w:tc>
        <w:tc>
          <w:tcPr>
            <w:tcW w:w="2074" w:type="pct"/>
            <w:vAlign w:val="center"/>
          </w:tcPr>
          <w:p w14:paraId="18EEB57C" w14:textId="157210E4" w:rsidR="000F0898" w:rsidRPr="00FC013B" w:rsidRDefault="0049199C" w:rsidP="00FC013B">
            <w:pPr>
              <w:pStyle w:val="aa"/>
            </w:pPr>
            <w:r w:rsidRPr="00FC013B">
              <w:rPr>
                <w:rFonts w:hint="eastAsia"/>
              </w:rPr>
              <w:t>校验码（★★★）</w:t>
            </w:r>
          </w:p>
        </w:tc>
        <w:tc>
          <w:tcPr>
            <w:tcW w:w="2356" w:type="pct"/>
            <w:vAlign w:val="center"/>
          </w:tcPr>
          <w:p w14:paraId="18B510A5" w14:textId="08DD6468" w:rsidR="000F0898" w:rsidRPr="00FC013B" w:rsidRDefault="0049199C" w:rsidP="00FC013B">
            <w:pPr>
              <w:pStyle w:val="aa"/>
            </w:pPr>
            <w:r w:rsidRPr="00FC013B">
              <w:rPr>
                <w:rFonts w:hint="eastAsia"/>
              </w:rPr>
              <w:t>校验码</w:t>
            </w:r>
          </w:p>
        </w:tc>
      </w:tr>
      <w:tr w:rsidR="00E62DF0" w:rsidRPr="00FC013B" w14:paraId="092973CC" w14:textId="77777777" w:rsidTr="00FC013B">
        <w:trPr>
          <w:trHeight w:val="23"/>
          <w:jc w:val="center"/>
        </w:trPr>
        <w:tc>
          <w:tcPr>
            <w:tcW w:w="570" w:type="pct"/>
            <w:vAlign w:val="center"/>
          </w:tcPr>
          <w:p w14:paraId="4D8A0BA1" w14:textId="164C1A60" w:rsidR="00E62DF0" w:rsidRPr="00FC013B" w:rsidRDefault="00E62DF0" w:rsidP="00FC013B">
            <w:pPr>
              <w:pStyle w:val="aa"/>
            </w:pPr>
            <w:r w:rsidRPr="00FC013B">
              <w:rPr>
                <w:rFonts w:hint="eastAsia"/>
              </w:rPr>
              <w:t>1</w:t>
            </w:r>
          </w:p>
        </w:tc>
        <w:tc>
          <w:tcPr>
            <w:tcW w:w="2074" w:type="pct"/>
            <w:vAlign w:val="center"/>
          </w:tcPr>
          <w:p w14:paraId="43ED01B8" w14:textId="0B6D58AF" w:rsidR="00E62DF0" w:rsidRPr="00FC013B" w:rsidRDefault="00E62DF0" w:rsidP="00FC013B">
            <w:pPr>
              <w:pStyle w:val="aa"/>
            </w:pPr>
            <w:r w:rsidRPr="00FC013B">
              <w:rPr>
                <w:rFonts w:hint="eastAsia"/>
              </w:rPr>
              <w:t>计算机性能指标（★）</w:t>
            </w:r>
          </w:p>
        </w:tc>
        <w:tc>
          <w:tcPr>
            <w:tcW w:w="2356" w:type="pct"/>
            <w:vAlign w:val="center"/>
          </w:tcPr>
          <w:p w14:paraId="7667DA2A" w14:textId="6F83E527" w:rsidR="00E62DF0" w:rsidRPr="00FC013B" w:rsidRDefault="00E62DF0" w:rsidP="00FC013B">
            <w:pPr>
              <w:pStyle w:val="aa"/>
            </w:pPr>
            <w:r w:rsidRPr="00FC013B">
              <w:rPr>
                <w:rFonts w:hint="eastAsia"/>
              </w:rPr>
              <w:t>性能指标</w:t>
            </w:r>
          </w:p>
        </w:tc>
      </w:tr>
    </w:tbl>
    <w:p w14:paraId="192A1A1D" w14:textId="77777777" w:rsidR="005B2DBC" w:rsidRDefault="005B2DBC" w:rsidP="005B2DBC">
      <w:pPr>
        <w:ind w:firstLine="420"/>
        <w:rPr>
          <w:ins w:id="6" w:author="Administrator" w:date="2021-06-15T11:30:00Z"/>
        </w:rPr>
      </w:pPr>
    </w:p>
    <w:p w14:paraId="0BF01EAD" w14:textId="1F944FA3" w:rsidR="00BC4297" w:rsidRPr="00C91120" w:rsidRDefault="00BC4297" w:rsidP="00CB6D7E">
      <w:pPr>
        <w:pStyle w:val="2"/>
      </w:pPr>
      <w:bookmarkStart w:id="7" w:name="_Toc74672539"/>
      <w:r w:rsidRPr="00C91120">
        <w:rPr>
          <w:rFonts w:hint="eastAsia"/>
        </w:rPr>
        <w:t>2</w:t>
      </w:r>
      <w:r w:rsidR="0092633A" w:rsidRPr="00C91120">
        <w:rPr>
          <w:rFonts w:hint="eastAsia"/>
        </w:rPr>
        <w:t xml:space="preserve"> </w:t>
      </w:r>
      <w:r w:rsidRPr="00C91120">
        <w:rPr>
          <w:rFonts w:hint="eastAsia"/>
        </w:rPr>
        <w:t>考点精讲</w:t>
      </w:r>
      <w:bookmarkEnd w:id="7"/>
    </w:p>
    <w:p w14:paraId="566553E2" w14:textId="4F0E9D58" w:rsidR="00B441AE" w:rsidRPr="00CB6D7E" w:rsidRDefault="00B441AE" w:rsidP="00CB6D7E">
      <w:pPr>
        <w:pStyle w:val="3"/>
      </w:pPr>
      <w:bookmarkStart w:id="8" w:name="_Toc74672540"/>
      <w:r w:rsidRPr="00CB6D7E">
        <w:rPr>
          <w:rFonts w:hint="eastAsia"/>
        </w:rPr>
        <w:t>2</w:t>
      </w:r>
      <w:r w:rsidRPr="00CB6D7E">
        <w:t>.1</w:t>
      </w:r>
      <w:r w:rsidR="00483755" w:rsidRPr="00CB6D7E">
        <w:t xml:space="preserve"> </w:t>
      </w:r>
      <w:r w:rsidRPr="00CB6D7E">
        <w:rPr>
          <w:rFonts w:hint="eastAsia"/>
        </w:rPr>
        <w:t>数据的表示（★★★★）</w:t>
      </w:r>
      <w:bookmarkEnd w:id="8"/>
    </w:p>
    <w:p w14:paraId="084FFB58" w14:textId="4EB2D3E2" w:rsidR="00B441AE" w:rsidRPr="00C91120" w:rsidRDefault="00B441AE" w:rsidP="00CB6D7E">
      <w:pPr>
        <w:pStyle w:val="4"/>
      </w:pPr>
      <w:r w:rsidRPr="00C91120">
        <w:t>2.1</w:t>
      </w:r>
      <w:r w:rsidRPr="00C91120">
        <w:rPr>
          <w:rFonts w:hint="eastAsia"/>
        </w:rPr>
        <w:t>.</w:t>
      </w:r>
      <w:r w:rsidRPr="00C91120">
        <w:t>1</w:t>
      </w:r>
      <w:r w:rsidR="00483755" w:rsidRPr="00C91120">
        <w:rPr>
          <w:rFonts w:hint="eastAsia"/>
        </w:rPr>
        <w:t xml:space="preserve"> </w:t>
      </w:r>
      <w:r w:rsidRPr="00C91120">
        <w:t>进制的转换</w:t>
      </w:r>
    </w:p>
    <w:p w14:paraId="7F6A0434" w14:textId="31CD8A4A" w:rsidR="00B441AE" w:rsidRPr="00C91120" w:rsidRDefault="00D80682" w:rsidP="007F5CE8">
      <w:pPr>
        <w:ind w:firstLine="420"/>
      </w:pPr>
      <w:r w:rsidRPr="00C91120">
        <w:rPr>
          <w:rFonts w:hint="eastAsia"/>
        </w:rPr>
        <w:t>【考法分析】</w:t>
      </w:r>
    </w:p>
    <w:p w14:paraId="213049A9" w14:textId="77777777" w:rsidR="00B441AE" w:rsidRPr="00C91120" w:rsidRDefault="00B441AE" w:rsidP="007F5CE8">
      <w:pPr>
        <w:ind w:firstLine="420"/>
      </w:pPr>
      <w:r w:rsidRPr="00C91120">
        <w:rPr>
          <w:rFonts w:hint="eastAsia"/>
        </w:rPr>
        <w:t>本考点的基本考法是与内存地址计算、</w:t>
      </w:r>
      <w:r w:rsidRPr="00C91120">
        <w:rPr>
          <w:rFonts w:hint="eastAsia"/>
        </w:rPr>
        <w:t>I</w:t>
      </w:r>
      <w:r w:rsidRPr="00C91120">
        <w:t>P</w:t>
      </w:r>
      <w:r w:rsidRPr="00C91120">
        <w:rPr>
          <w:rFonts w:hint="eastAsia"/>
        </w:rPr>
        <w:t>地址计算结合考查。</w:t>
      </w:r>
    </w:p>
    <w:p w14:paraId="54869B28" w14:textId="6570493F" w:rsidR="00B441AE" w:rsidRPr="00C91120" w:rsidRDefault="00D80682" w:rsidP="007F5CE8">
      <w:pPr>
        <w:ind w:firstLine="420"/>
        <w:rPr>
          <w:b/>
        </w:rPr>
      </w:pPr>
      <w:r w:rsidRPr="00C91120">
        <w:rPr>
          <w:rFonts w:hint="eastAsia"/>
        </w:rPr>
        <w:t>【要点分析】</w:t>
      </w:r>
    </w:p>
    <w:p w14:paraId="4AFB214D" w14:textId="77777777" w:rsidR="00B441AE" w:rsidRPr="00C91120" w:rsidRDefault="00B441AE" w:rsidP="007F5CE8">
      <w:pPr>
        <w:ind w:firstLine="420"/>
      </w:pPr>
      <w:r w:rsidRPr="00C91120">
        <w:rPr>
          <w:rFonts w:hint="eastAsia"/>
        </w:rPr>
        <w:t>1</w:t>
      </w:r>
      <w:r w:rsidRPr="00C91120">
        <w:rPr>
          <w:rFonts w:hint="eastAsia"/>
        </w:rPr>
        <w:t>、十进制转</w:t>
      </w:r>
      <w:r w:rsidRPr="00C91120">
        <w:rPr>
          <w:rFonts w:hint="eastAsia"/>
        </w:rPr>
        <w:t>R</w:t>
      </w:r>
      <w:r w:rsidRPr="00C91120">
        <w:rPr>
          <w:rFonts w:hint="eastAsia"/>
        </w:rPr>
        <w:t>进制（短除法）；</w:t>
      </w:r>
    </w:p>
    <w:p w14:paraId="1F3963A9" w14:textId="77777777" w:rsidR="00B441AE" w:rsidRPr="00C91120" w:rsidRDefault="00B441AE" w:rsidP="007F5CE8">
      <w:pPr>
        <w:ind w:firstLine="420"/>
      </w:pPr>
      <w:r w:rsidRPr="00C91120">
        <w:t>2</w:t>
      </w:r>
      <w:r w:rsidRPr="00C91120">
        <w:t>、</w:t>
      </w:r>
      <w:r w:rsidRPr="00C91120">
        <w:rPr>
          <w:rFonts w:hint="eastAsia"/>
        </w:rPr>
        <w:t>R</w:t>
      </w:r>
      <w:r w:rsidRPr="00C91120">
        <w:rPr>
          <w:rFonts w:hint="eastAsia"/>
        </w:rPr>
        <w:t>进制转十进制（按权展开法）；</w:t>
      </w:r>
    </w:p>
    <w:p w14:paraId="77B11851" w14:textId="2C19FC66" w:rsidR="00B441AE" w:rsidRPr="00C91120" w:rsidRDefault="00B441AE" w:rsidP="007F5CE8">
      <w:pPr>
        <w:ind w:firstLine="420"/>
      </w:pPr>
      <w:r w:rsidRPr="00C91120">
        <w:rPr>
          <w:rFonts w:hint="eastAsia"/>
        </w:rPr>
        <w:t>3</w:t>
      </w:r>
      <w:r w:rsidRPr="00C91120">
        <w:rPr>
          <w:rFonts w:hint="eastAsia"/>
        </w:rPr>
        <w:t>、二进制转八进制、转十六进制（分组快速转换）。</w:t>
      </w:r>
    </w:p>
    <w:p w14:paraId="5FFED808" w14:textId="2E119009" w:rsidR="00B441AE" w:rsidRPr="00C91120" w:rsidRDefault="00D80682" w:rsidP="007F5CE8">
      <w:pPr>
        <w:ind w:firstLine="420"/>
        <w:rPr>
          <w:b/>
        </w:rPr>
      </w:pPr>
      <w:r w:rsidRPr="00C91120">
        <w:rPr>
          <w:rFonts w:hint="eastAsia"/>
        </w:rPr>
        <w:t>【备考点拨】</w:t>
      </w:r>
    </w:p>
    <w:p w14:paraId="4EB28771" w14:textId="134E5ABF" w:rsidR="00B441AE" w:rsidRPr="00C91120" w:rsidRDefault="00654CF4" w:rsidP="007F5CE8">
      <w:pPr>
        <w:ind w:firstLine="420"/>
      </w:pPr>
      <w:r w:rsidRPr="00C91120">
        <w:rPr>
          <w:rFonts w:hint="eastAsia"/>
        </w:rPr>
        <w:t>1</w:t>
      </w:r>
      <w:r w:rsidRPr="00C91120">
        <w:rPr>
          <w:rFonts w:hint="eastAsia"/>
        </w:rPr>
        <w:t>、</w:t>
      </w:r>
      <w:r w:rsidR="00B441AE" w:rsidRPr="00C91120">
        <w:rPr>
          <w:rFonts w:hint="eastAsia"/>
        </w:rPr>
        <w:t>掌握二进制数与十进制数的互转，熟练计算</w:t>
      </w:r>
      <w:r w:rsidR="00B441AE" w:rsidRPr="00C91120">
        <w:rPr>
          <w:rFonts w:hint="eastAsia"/>
        </w:rPr>
        <w:t>I</w:t>
      </w:r>
      <w:r w:rsidR="00B441AE" w:rsidRPr="00C91120">
        <w:t>P</w:t>
      </w:r>
      <w:r w:rsidR="00B441AE" w:rsidRPr="00C91120">
        <w:rPr>
          <w:rFonts w:hint="eastAsia"/>
        </w:rPr>
        <w:t>地址转换；</w:t>
      </w:r>
    </w:p>
    <w:p w14:paraId="3202E067" w14:textId="77777777" w:rsidR="00B441AE" w:rsidRPr="00C91120" w:rsidRDefault="00B441AE" w:rsidP="007F5CE8">
      <w:pPr>
        <w:ind w:firstLine="420"/>
      </w:pPr>
      <w:r w:rsidRPr="00C91120">
        <w:rPr>
          <w:rFonts w:hint="eastAsia"/>
        </w:rPr>
        <w:t>2</w:t>
      </w:r>
      <w:r w:rsidRPr="00C91120">
        <w:rPr>
          <w:rFonts w:hint="eastAsia"/>
        </w:rPr>
        <w:t>、掌握二进制与十六进制的互转，熟练掌握内存地址转换。</w:t>
      </w:r>
    </w:p>
    <w:p w14:paraId="3367ADE7" w14:textId="264023B6" w:rsidR="00B441AE" w:rsidRPr="00C91120" w:rsidRDefault="00B441AE" w:rsidP="00CB6D7E">
      <w:pPr>
        <w:pStyle w:val="4"/>
      </w:pPr>
      <w:r w:rsidRPr="00C91120">
        <w:t>2.1</w:t>
      </w:r>
      <w:r w:rsidRPr="00C91120">
        <w:rPr>
          <w:rFonts w:hint="eastAsia"/>
        </w:rPr>
        <w:t>.</w:t>
      </w:r>
      <w:r w:rsidRPr="00C91120">
        <w:t>2</w:t>
      </w:r>
      <w:r w:rsidR="00483755" w:rsidRPr="00C91120">
        <w:rPr>
          <w:rFonts w:hint="eastAsia"/>
        </w:rPr>
        <w:t xml:space="preserve"> </w:t>
      </w:r>
      <w:r w:rsidRPr="00C91120">
        <w:t>原码</w:t>
      </w:r>
      <w:r w:rsidRPr="00C91120">
        <w:rPr>
          <w:rFonts w:hint="eastAsia"/>
        </w:rPr>
        <w:t>/</w:t>
      </w:r>
      <w:r w:rsidRPr="00C91120">
        <w:rPr>
          <w:rFonts w:hint="eastAsia"/>
        </w:rPr>
        <w:t>反码</w:t>
      </w:r>
      <w:r w:rsidRPr="00C91120">
        <w:rPr>
          <w:rFonts w:hint="eastAsia"/>
        </w:rPr>
        <w:t>/</w:t>
      </w:r>
      <w:r w:rsidRPr="00C91120">
        <w:rPr>
          <w:rFonts w:hint="eastAsia"/>
        </w:rPr>
        <w:t>补码</w:t>
      </w:r>
      <w:r w:rsidRPr="00C91120">
        <w:rPr>
          <w:rFonts w:hint="eastAsia"/>
        </w:rPr>
        <w:t>/</w:t>
      </w:r>
      <w:r w:rsidRPr="00C91120">
        <w:rPr>
          <w:rFonts w:hint="eastAsia"/>
        </w:rPr>
        <w:t>移码表示</w:t>
      </w:r>
    </w:p>
    <w:p w14:paraId="67E621EC" w14:textId="4E960233" w:rsidR="00264C9E" w:rsidRPr="00C91120" w:rsidRDefault="00D80682" w:rsidP="007F5CE8">
      <w:pPr>
        <w:ind w:firstLine="420"/>
      </w:pPr>
      <w:r w:rsidRPr="00C91120">
        <w:rPr>
          <w:rFonts w:hint="eastAsia"/>
        </w:rPr>
        <w:t>【考法分析】</w:t>
      </w:r>
    </w:p>
    <w:p w14:paraId="0179D0EB" w14:textId="631CEE12" w:rsidR="00B441AE" w:rsidRPr="00C91120" w:rsidRDefault="00B441AE" w:rsidP="007F5CE8">
      <w:pPr>
        <w:ind w:firstLine="420"/>
        <w:rPr>
          <w:b/>
          <w:bCs/>
        </w:rPr>
      </w:pPr>
      <w:r w:rsidRPr="00C91120">
        <w:rPr>
          <w:rFonts w:hint="eastAsia"/>
        </w:rPr>
        <w:t>本考点的主要查考方式有：给定一些描述，让考生判断是否正确；计算某种码制的表示范围或表示数值的个数；不同码制的表示。</w:t>
      </w:r>
    </w:p>
    <w:p w14:paraId="39508676" w14:textId="47793422" w:rsidR="00B441AE" w:rsidRPr="00C91120" w:rsidRDefault="00D80682" w:rsidP="007F5CE8">
      <w:pPr>
        <w:ind w:firstLine="420"/>
        <w:rPr>
          <w:b/>
        </w:rPr>
      </w:pPr>
      <w:r w:rsidRPr="00C91120">
        <w:rPr>
          <w:rFonts w:hint="eastAsia"/>
        </w:rPr>
        <w:t>【要点分析】</w:t>
      </w:r>
    </w:p>
    <w:p w14:paraId="717100B1" w14:textId="77777777" w:rsidR="002A6538" w:rsidRPr="00C91120" w:rsidRDefault="00B441AE" w:rsidP="007F5CE8">
      <w:pPr>
        <w:ind w:firstLine="420"/>
      </w:pPr>
      <w:r w:rsidRPr="00C91120">
        <w:rPr>
          <w:rFonts w:hint="eastAsia"/>
        </w:rPr>
        <w:t>1</w:t>
      </w:r>
      <w:r w:rsidRPr="00C91120">
        <w:rPr>
          <w:rFonts w:hint="eastAsia"/>
        </w:rPr>
        <w:t>、原码</w:t>
      </w:r>
      <w:r w:rsidRPr="00C91120">
        <w:rPr>
          <w:rFonts w:hint="eastAsia"/>
        </w:rPr>
        <w:t>/</w:t>
      </w:r>
      <w:r w:rsidRPr="00C91120">
        <w:rPr>
          <w:rFonts w:hint="eastAsia"/>
        </w:rPr>
        <w:t>反码</w:t>
      </w:r>
      <w:r w:rsidRPr="00C91120">
        <w:rPr>
          <w:rFonts w:hint="eastAsia"/>
        </w:rPr>
        <w:t>/</w:t>
      </w:r>
      <w:r w:rsidRPr="00C91120">
        <w:rPr>
          <w:rFonts w:hint="eastAsia"/>
        </w:rPr>
        <w:t>补码</w:t>
      </w:r>
      <w:r w:rsidRPr="00C91120">
        <w:rPr>
          <w:rFonts w:hint="eastAsia"/>
        </w:rPr>
        <w:t>/</w:t>
      </w:r>
      <w:r w:rsidRPr="00C91120">
        <w:rPr>
          <w:rFonts w:hint="eastAsia"/>
        </w:rPr>
        <w:t>移码的转换规则</w:t>
      </w:r>
      <w:r w:rsidR="00AA5E04" w:rsidRPr="00C91120">
        <w:rPr>
          <w:rFonts w:hint="eastAsia"/>
        </w:rPr>
        <w:t>：</w:t>
      </w:r>
    </w:p>
    <w:p w14:paraId="523F55A3" w14:textId="05C74314" w:rsidR="002A6538" w:rsidRPr="00C91120" w:rsidRDefault="00AA5E04" w:rsidP="007F5CE8">
      <w:pPr>
        <w:ind w:firstLine="422"/>
      </w:pPr>
      <w:r w:rsidRPr="00C91120">
        <w:rPr>
          <w:rFonts w:hint="eastAsia"/>
          <w:b/>
          <w:bCs/>
        </w:rPr>
        <w:t>原码</w:t>
      </w:r>
      <w:r w:rsidR="00BB299B" w:rsidRPr="00C91120">
        <w:rPr>
          <w:rFonts w:hint="eastAsia"/>
        </w:rPr>
        <w:t>：</w:t>
      </w:r>
      <w:r w:rsidRPr="00C91120">
        <w:rPr>
          <w:rFonts w:hint="eastAsia"/>
        </w:rPr>
        <w:t>符号位</w:t>
      </w:r>
      <w:r w:rsidRPr="00C91120">
        <w:rPr>
          <w:rFonts w:hint="eastAsia"/>
        </w:rPr>
        <w:t>+</w:t>
      </w:r>
      <w:r w:rsidRPr="00C91120">
        <w:rPr>
          <w:rFonts w:hint="eastAsia"/>
        </w:rPr>
        <w:t>数值位绝对值</w:t>
      </w:r>
      <w:r w:rsidR="00BB299B" w:rsidRPr="00C91120">
        <w:rPr>
          <w:rFonts w:hint="eastAsia"/>
        </w:rPr>
        <w:t>。</w:t>
      </w:r>
    </w:p>
    <w:p w14:paraId="44502836" w14:textId="6789CBD0" w:rsidR="002A6538" w:rsidRPr="00C91120" w:rsidRDefault="00AA5E04" w:rsidP="007F5CE8">
      <w:pPr>
        <w:ind w:firstLine="422"/>
      </w:pPr>
      <w:r w:rsidRPr="00C91120">
        <w:rPr>
          <w:rFonts w:hint="eastAsia"/>
          <w:b/>
          <w:bCs/>
        </w:rPr>
        <w:t>反码</w:t>
      </w:r>
      <w:r w:rsidR="00BB299B" w:rsidRPr="00C91120">
        <w:rPr>
          <w:rFonts w:hint="eastAsia"/>
        </w:rPr>
        <w:t>：</w:t>
      </w:r>
      <w:r w:rsidRPr="00C91120">
        <w:rPr>
          <w:rFonts w:hint="eastAsia"/>
        </w:rPr>
        <w:t>正数的反码是原码本身，负数的反码是符号位不变数值位按位取反</w:t>
      </w:r>
      <w:r w:rsidR="00BB299B" w:rsidRPr="00C91120">
        <w:rPr>
          <w:rFonts w:hint="eastAsia"/>
        </w:rPr>
        <w:t>。</w:t>
      </w:r>
    </w:p>
    <w:p w14:paraId="33EF0696" w14:textId="024E4266" w:rsidR="002A6538" w:rsidRPr="00C91120" w:rsidRDefault="00AA5E04" w:rsidP="007F5CE8">
      <w:pPr>
        <w:ind w:firstLine="422"/>
      </w:pPr>
      <w:r w:rsidRPr="00C91120">
        <w:rPr>
          <w:rFonts w:hint="eastAsia"/>
          <w:b/>
          <w:bCs/>
        </w:rPr>
        <w:t>补码</w:t>
      </w:r>
      <w:r w:rsidR="00BB299B" w:rsidRPr="00C91120">
        <w:rPr>
          <w:rFonts w:hint="eastAsia"/>
          <w:b/>
          <w:bCs/>
        </w:rPr>
        <w:t>：</w:t>
      </w:r>
      <w:r w:rsidRPr="00C91120">
        <w:rPr>
          <w:rFonts w:hint="eastAsia"/>
        </w:rPr>
        <w:t>正数的补码是原码本身，负数的补码是符号位不变数值位在反码基础上加</w:t>
      </w:r>
      <w:r w:rsidRPr="00C91120">
        <w:rPr>
          <w:rFonts w:hint="eastAsia"/>
        </w:rPr>
        <w:t>1</w:t>
      </w:r>
      <w:r w:rsidR="00BB299B" w:rsidRPr="00C91120">
        <w:rPr>
          <w:rFonts w:hint="eastAsia"/>
        </w:rPr>
        <w:t>。</w:t>
      </w:r>
    </w:p>
    <w:p w14:paraId="61433475" w14:textId="2FCE5C8D" w:rsidR="00B441AE" w:rsidRPr="00C91120" w:rsidRDefault="009150D4" w:rsidP="007F5CE8">
      <w:pPr>
        <w:ind w:firstLine="422"/>
      </w:pPr>
      <w:r w:rsidRPr="00C91120">
        <w:rPr>
          <w:rFonts w:hint="eastAsia"/>
          <w:b/>
          <w:bCs/>
        </w:rPr>
        <w:t>移码</w:t>
      </w:r>
      <w:r w:rsidR="00BB299B" w:rsidRPr="00C91120">
        <w:rPr>
          <w:rFonts w:hint="eastAsia"/>
        </w:rPr>
        <w:t>：</w:t>
      </w:r>
      <w:r w:rsidRPr="00C91120">
        <w:rPr>
          <w:rFonts w:hint="eastAsia"/>
        </w:rPr>
        <w:t>正数和负数的移码都是在补码基础上符号位取反。</w:t>
      </w:r>
    </w:p>
    <w:p w14:paraId="6A405EC4" w14:textId="7A0B2AB2" w:rsidR="00B441AE" w:rsidRPr="00C91120" w:rsidRDefault="00B441AE" w:rsidP="007F5CE8">
      <w:pPr>
        <w:ind w:firstLine="420"/>
      </w:pPr>
      <w:r w:rsidRPr="00C91120">
        <w:rPr>
          <w:rFonts w:hint="eastAsia"/>
        </w:rPr>
        <w:t>2</w:t>
      </w:r>
      <w:r w:rsidRPr="00C91120">
        <w:rPr>
          <w:rFonts w:hint="eastAsia"/>
        </w:rPr>
        <w:t>、原码</w:t>
      </w:r>
      <w:r w:rsidRPr="00C91120">
        <w:rPr>
          <w:rFonts w:hint="eastAsia"/>
        </w:rPr>
        <w:t>/</w:t>
      </w:r>
      <w:r w:rsidRPr="00C91120">
        <w:rPr>
          <w:rFonts w:hint="eastAsia"/>
        </w:rPr>
        <w:t>反码</w:t>
      </w:r>
      <w:r w:rsidRPr="00C91120">
        <w:rPr>
          <w:rFonts w:hint="eastAsia"/>
        </w:rPr>
        <w:t>/</w:t>
      </w:r>
      <w:r w:rsidRPr="00C91120">
        <w:rPr>
          <w:rFonts w:hint="eastAsia"/>
        </w:rPr>
        <w:t>补码</w:t>
      </w:r>
      <w:r w:rsidRPr="00C91120">
        <w:rPr>
          <w:rFonts w:hint="eastAsia"/>
        </w:rPr>
        <w:t>/</w:t>
      </w:r>
      <w:r w:rsidRPr="00C91120">
        <w:rPr>
          <w:rFonts w:hint="eastAsia"/>
        </w:rPr>
        <w:t>移码的表示范围（如下图所示）：</w:t>
      </w:r>
    </w:p>
    <w:tbl>
      <w:tblPr>
        <w:tblStyle w:val="a7"/>
        <w:tblW w:w="5000" w:type="pct"/>
        <w:tblLook w:val="0420" w:firstRow="1" w:lastRow="0" w:firstColumn="0" w:lastColumn="0" w:noHBand="0" w:noVBand="1"/>
      </w:tblPr>
      <w:tblGrid>
        <w:gridCol w:w="825"/>
        <w:gridCol w:w="2619"/>
        <w:gridCol w:w="2931"/>
        <w:gridCol w:w="1552"/>
      </w:tblGrid>
      <w:tr w:rsidR="00B658DA" w:rsidRPr="002268FE" w14:paraId="2CF125C8" w14:textId="0D354C2F" w:rsidTr="00CB6D7E">
        <w:trPr>
          <w:trHeight w:val="23"/>
        </w:trPr>
        <w:tc>
          <w:tcPr>
            <w:tcW w:w="520" w:type="pct"/>
            <w:vAlign w:val="center"/>
            <w:hideMark/>
          </w:tcPr>
          <w:p w14:paraId="4E22475A" w14:textId="77777777" w:rsidR="00B658DA" w:rsidRPr="002268FE" w:rsidRDefault="00B658DA" w:rsidP="00CB6D7E">
            <w:pPr>
              <w:pStyle w:val="aa"/>
            </w:pPr>
            <w:r w:rsidRPr="002268FE">
              <w:rPr>
                <w:rFonts w:hint="eastAsia"/>
              </w:rPr>
              <w:t>码制</w:t>
            </w:r>
          </w:p>
        </w:tc>
        <w:tc>
          <w:tcPr>
            <w:tcW w:w="1652" w:type="pct"/>
            <w:vAlign w:val="center"/>
            <w:hideMark/>
          </w:tcPr>
          <w:p w14:paraId="1418394A" w14:textId="77777777" w:rsidR="00B658DA" w:rsidRPr="002268FE" w:rsidRDefault="00B658DA" w:rsidP="00CB6D7E">
            <w:pPr>
              <w:pStyle w:val="aa"/>
            </w:pPr>
            <w:r w:rsidRPr="002268FE">
              <w:rPr>
                <w:rFonts w:hint="eastAsia"/>
              </w:rPr>
              <w:t>定点整数</w:t>
            </w:r>
          </w:p>
        </w:tc>
        <w:tc>
          <w:tcPr>
            <w:tcW w:w="1849" w:type="pct"/>
            <w:vAlign w:val="center"/>
            <w:hideMark/>
          </w:tcPr>
          <w:p w14:paraId="005A8D73" w14:textId="77777777" w:rsidR="00B658DA" w:rsidRPr="002268FE" w:rsidRDefault="00B658DA" w:rsidP="00CB6D7E">
            <w:pPr>
              <w:pStyle w:val="aa"/>
            </w:pPr>
            <w:r w:rsidRPr="002268FE">
              <w:rPr>
                <w:rFonts w:hint="eastAsia"/>
              </w:rPr>
              <w:t>定点小数</w:t>
            </w:r>
          </w:p>
        </w:tc>
        <w:tc>
          <w:tcPr>
            <w:tcW w:w="980" w:type="pct"/>
            <w:vAlign w:val="center"/>
          </w:tcPr>
          <w:p w14:paraId="50B86C62" w14:textId="2EB0B0D7" w:rsidR="00B658DA" w:rsidRPr="002268FE" w:rsidRDefault="00B658DA" w:rsidP="00CB6D7E">
            <w:pPr>
              <w:pStyle w:val="aa"/>
            </w:pPr>
            <w:r>
              <w:t>表示数码个数</w:t>
            </w:r>
          </w:p>
        </w:tc>
      </w:tr>
      <w:tr w:rsidR="00B658DA" w:rsidRPr="002268FE" w14:paraId="731BFA98" w14:textId="4E22C61D" w:rsidTr="00CB6D7E">
        <w:trPr>
          <w:trHeight w:val="23"/>
        </w:trPr>
        <w:tc>
          <w:tcPr>
            <w:tcW w:w="520" w:type="pct"/>
            <w:vAlign w:val="center"/>
            <w:hideMark/>
          </w:tcPr>
          <w:p w14:paraId="3A433B8E" w14:textId="77777777" w:rsidR="00B658DA" w:rsidRPr="002268FE" w:rsidRDefault="00B658DA" w:rsidP="00CB6D7E">
            <w:pPr>
              <w:pStyle w:val="aa"/>
            </w:pPr>
            <w:r w:rsidRPr="002268FE">
              <w:rPr>
                <w:rFonts w:hint="eastAsia"/>
              </w:rPr>
              <w:t>原码</w:t>
            </w:r>
          </w:p>
        </w:tc>
        <w:tc>
          <w:tcPr>
            <w:tcW w:w="1652" w:type="pct"/>
            <w:vAlign w:val="center"/>
            <w:hideMark/>
          </w:tcPr>
          <w:p w14:paraId="40508CE7" w14:textId="77777777" w:rsidR="00B658DA" w:rsidRPr="002268FE" w:rsidRDefault="00B658DA" w:rsidP="00CB6D7E">
            <w:pPr>
              <w:pStyle w:val="aa"/>
            </w:pPr>
            <w:r w:rsidRPr="002268FE">
              <w:rPr>
                <w:rFonts w:hint="eastAsia"/>
              </w:rPr>
              <w:t>-</w:t>
            </w:r>
            <w:r w:rsidRPr="002268FE">
              <w:rPr>
                <w:rFonts w:hint="eastAsia"/>
              </w:rPr>
              <w:t>（</w:t>
            </w:r>
            <w:r w:rsidRPr="002268FE">
              <w:rPr>
                <w:rFonts w:hint="eastAsia"/>
              </w:rPr>
              <w:t>2</w:t>
            </w:r>
            <w:r w:rsidRPr="002268FE">
              <w:rPr>
                <w:rFonts w:hint="eastAsia"/>
                <w:vertAlign w:val="superscript"/>
              </w:rPr>
              <w:t>n-1</w:t>
            </w:r>
            <w:r w:rsidRPr="002268FE">
              <w:rPr>
                <w:rFonts w:hint="eastAsia"/>
              </w:rPr>
              <w:t>-1</w:t>
            </w:r>
            <w:r w:rsidRPr="002268FE">
              <w:rPr>
                <w:rFonts w:hint="eastAsia"/>
              </w:rPr>
              <w:t>）～</w:t>
            </w:r>
            <w:r w:rsidRPr="002268FE">
              <w:rPr>
                <w:rFonts w:hint="eastAsia"/>
              </w:rPr>
              <w:t>+</w:t>
            </w:r>
            <w:r w:rsidRPr="002268FE">
              <w:rPr>
                <w:rFonts w:hint="eastAsia"/>
              </w:rPr>
              <w:t>（</w:t>
            </w:r>
            <w:r w:rsidRPr="002268FE">
              <w:rPr>
                <w:rFonts w:hint="eastAsia"/>
              </w:rPr>
              <w:t>2</w:t>
            </w:r>
            <w:r w:rsidRPr="002268FE">
              <w:rPr>
                <w:rFonts w:hint="eastAsia"/>
                <w:vertAlign w:val="superscript"/>
              </w:rPr>
              <w:t>n-1</w:t>
            </w:r>
            <w:r w:rsidRPr="002268FE">
              <w:rPr>
                <w:rFonts w:hint="eastAsia"/>
              </w:rPr>
              <w:t>-1</w:t>
            </w:r>
            <w:r w:rsidRPr="002268FE">
              <w:rPr>
                <w:rFonts w:hint="eastAsia"/>
              </w:rPr>
              <w:t>）</w:t>
            </w:r>
          </w:p>
        </w:tc>
        <w:tc>
          <w:tcPr>
            <w:tcW w:w="1849" w:type="pct"/>
            <w:vAlign w:val="center"/>
            <w:hideMark/>
          </w:tcPr>
          <w:p w14:paraId="6D3A5D58" w14:textId="77777777" w:rsidR="00B658DA" w:rsidRPr="002268FE" w:rsidRDefault="00B658DA" w:rsidP="00CB6D7E">
            <w:pPr>
              <w:pStyle w:val="aa"/>
            </w:pPr>
            <w:r w:rsidRPr="002268FE">
              <w:rPr>
                <w:rFonts w:hint="eastAsia"/>
              </w:rPr>
              <w:t>-</w:t>
            </w:r>
            <w:r w:rsidRPr="002268FE">
              <w:rPr>
                <w:rFonts w:hint="eastAsia"/>
              </w:rPr>
              <w:t>（</w:t>
            </w:r>
            <w:r w:rsidRPr="002268FE">
              <w:rPr>
                <w:rFonts w:hint="eastAsia"/>
              </w:rPr>
              <w:t xml:space="preserve">1-2 </w:t>
            </w:r>
            <w:r w:rsidRPr="002268FE">
              <w:rPr>
                <w:rFonts w:hint="eastAsia"/>
                <w:vertAlign w:val="superscript"/>
              </w:rPr>
              <w:t>-</w:t>
            </w:r>
            <w:r w:rsidRPr="002268FE">
              <w:rPr>
                <w:rFonts w:hint="eastAsia"/>
                <w:vertAlign w:val="superscript"/>
              </w:rPr>
              <w:t>（</w:t>
            </w:r>
            <w:r w:rsidRPr="002268FE">
              <w:rPr>
                <w:rFonts w:hint="eastAsia"/>
                <w:vertAlign w:val="superscript"/>
              </w:rPr>
              <w:t>n-1</w:t>
            </w:r>
            <w:r w:rsidRPr="002268FE">
              <w:rPr>
                <w:rFonts w:hint="eastAsia"/>
                <w:vertAlign w:val="superscript"/>
              </w:rPr>
              <w:t>）</w:t>
            </w:r>
            <w:r w:rsidRPr="002268FE">
              <w:rPr>
                <w:rFonts w:hint="eastAsia"/>
              </w:rPr>
              <w:t>）～</w:t>
            </w:r>
            <w:r w:rsidRPr="002268FE">
              <w:rPr>
                <w:rFonts w:hint="eastAsia"/>
              </w:rPr>
              <w:t>+</w:t>
            </w:r>
            <w:r w:rsidRPr="002268FE">
              <w:rPr>
                <w:rFonts w:hint="eastAsia"/>
              </w:rPr>
              <w:t>（</w:t>
            </w:r>
            <w:r w:rsidRPr="002268FE">
              <w:rPr>
                <w:rFonts w:hint="eastAsia"/>
              </w:rPr>
              <w:t xml:space="preserve">1-2 </w:t>
            </w:r>
            <w:r w:rsidRPr="002268FE">
              <w:rPr>
                <w:rFonts w:hint="eastAsia"/>
                <w:vertAlign w:val="superscript"/>
              </w:rPr>
              <w:t>-</w:t>
            </w:r>
            <w:r w:rsidRPr="002268FE">
              <w:rPr>
                <w:rFonts w:hint="eastAsia"/>
                <w:vertAlign w:val="superscript"/>
              </w:rPr>
              <w:t>（</w:t>
            </w:r>
            <w:r w:rsidRPr="002268FE">
              <w:rPr>
                <w:rFonts w:hint="eastAsia"/>
                <w:vertAlign w:val="superscript"/>
              </w:rPr>
              <w:t>n-1</w:t>
            </w:r>
            <w:r w:rsidRPr="002268FE">
              <w:rPr>
                <w:rFonts w:hint="eastAsia"/>
                <w:vertAlign w:val="superscript"/>
              </w:rPr>
              <w:t>）</w:t>
            </w:r>
            <w:r w:rsidRPr="002268FE">
              <w:rPr>
                <w:rFonts w:hint="eastAsia"/>
              </w:rPr>
              <w:t>）</w:t>
            </w:r>
          </w:p>
        </w:tc>
        <w:tc>
          <w:tcPr>
            <w:tcW w:w="980" w:type="pct"/>
            <w:vAlign w:val="center"/>
          </w:tcPr>
          <w:p w14:paraId="2717308F" w14:textId="6CD7283C" w:rsidR="00B658DA" w:rsidRPr="002268FE" w:rsidRDefault="00B658DA" w:rsidP="00CB6D7E">
            <w:pPr>
              <w:pStyle w:val="aa"/>
            </w:pPr>
            <w:r w:rsidRPr="002268FE">
              <w:rPr>
                <w:rFonts w:hint="eastAsia"/>
              </w:rPr>
              <w:t>2</w:t>
            </w:r>
            <w:r w:rsidRPr="002268FE">
              <w:rPr>
                <w:rFonts w:hint="eastAsia"/>
                <w:vertAlign w:val="superscript"/>
              </w:rPr>
              <w:t>n</w:t>
            </w:r>
            <w:r w:rsidRPr="00B658DA">
              <w:rPr>
                <w:rFonts w:hint="eastAsia"/>
              </w:rPr>
              <w:t>-1</w:t>
            </w:r>
          </w:p>
        </w:tc>
      </w:tr>
      <w:tr w:rsidR="00B658DA" w:rsidRPr="002268FE" w14:paraId="29BA75EE" w14:textId="3FAEB89D" w:rsidTr="00CB6D7E">
        <w:trPr>
          <w:trHeight w:val="23"/>
        </w:trPr>
        <w:tc>
          <w:tcPr>
            <w:tcW w:w="520" w:type="pct"/>
            <w:vAlign w:val="center"/>
            <w:hideMark/>
          </w:tcPr>
          <w:p w14:paraId="13697C5A" w14:textId="77777777" w:rsidR="00B658DA" w:rsidRPr="002268FE" w:rsidRDefault="00B658DA" w:rsidP="00CB6D7E">
            <w:pPr>
              <w:pStyle w:val="aa"/>
            </w:pPr>
            <w:r w:rsidRPr="002268FE">
              <w:rPr>
                <w:rFonts w:hint="eastAsia"/>
              </w:rPr>
              <w:t>反码</w:t>
            </w:r>
          </w:p>
        </w:tc>
        <w:tc>
          <w:tcPr>
            <w:tcW w:w="1652" w:type="pct"/>
            <w:vAlign w:val="center"/>
            <w:hideMark/>
          </w:tcPr>
          <w:p w14:paraId="50D44829" w14:textId="77777777" w:rsidR="00B658DA" w:rsidRPr="002268FE" w:rsidRDefault="00B658DA" w:rsidP="00CB6D7E">
            <w:pPr>
              <w:pStyle w:val="aa"/>
            </w:pPr>
            <w:r w:rsidRPr="002268FE">
              <w:rPr>
                <w:rFonts w:hint="eastAsia"/>
              </w:rPr>
              <w:t>-</w:t>
            </w:r>
            <w:r w:rsidRPr="002268FE">
              <w:rPr>
                <w:rFonts w:hint="eastAsia"/>
              </w:rPr>
              <w:t>（</w:t>
            </w:r>
            <w:r w:rsidRPr="002268FE">
              <w:rPr>
                <w:rFonts w:hint="eastAsia"/>
              </w:rPr>
              <w:t>2</w:t>
            </w:r>
            <w:r w:rsidRPr="002268FE">
              <w:rPr>
                <w:rFonts w:hint="eastAsia"/>
                <w:vertAlign w:val="superscript"/>
              </w:rPr>
              <w:t>n-1</w:t>
            </w:r>
            <w:r w:rsidRPr="002268FE">
              <w:rPr>
                <w:rFonts w:hint="eastAsia"/>
              </w:rPr>
              <w:t>-1</w:t>
            </w:r>
            <w:r w:rsidRPr="002268FE">
              <w:rPr>
                <w:rFonts w:hint="eastAsia"/>
              </w:rPr>
              <w:t>）～</w:t>
            </w:r>
            <w:r w:rsidRPr="002268FE">
              <w:rPr>
                <w:rFonts w:hint="eastAsia"/>
              </w:rPr>
              <w:t>+</w:t>
            </w:r>
            <w:r w:rsidRPr="002268FE">
              <w:rPr>
                <w:rFonts w:hint="eastAsia"/>
              </w:rPr>
              <w:t>（</w:t>
            </w:r>
            <w:r w:rsidRPr="002268FE">
              <w:rPr>
                <w:rFonts w:hint="eastAsia"/>
              </w:rPr>
              <w:t>2</w:t>
            </w:r>
            <w:r w:rsidRPr="002268FE">
              <w:rPr>
                <w:rFonts w:hint="eastAsia"/>
                <w:vertAlign w:val="superscript"/>
              </w:rPr>
              <w:t>n-1</w:t>
            </w:r>
            <w:r w:rsidRPr="002268FE">
              <w:rPr>
                <w:rFonts w:hint="eastAsia"/>
              </w:rPr>
              <w:t>-1</w:t>
            </w:r>
            <w:r w:rsidRPr="002268FE">
              <w:rPr>
                <w:rFonts w:hint="eastAsia"/>
              </w:rPr>
              <w:t>）</w:t>
            </w:r>
          </w:p>
        </w:tc>
        <w:tc>
          <w:tcPr>
            <w:tcW w:w="1849" w:type="pct"/>
            <w:vAlign w:val="center"/>
            <w:hideMark/>
          </w:tcPr>
          <w:p w14:paraId="7AE120F6" w14:textId="77777777" w:rsidR="00B658DA" w:rsidRPr="002268FE" w:rsidRDefault="00B658DA" w:rsidP="00CB6D7E">
            <w:pPr>
              <w:pStyle w:val="aa"/>
            </w:pPr>
            <w:r w:rsidRPr="002268FE">
              <w:rPr>
                <w:rFonts w:hint="eastAsia"/>
              </w:rPr>
              <w:t>-</w:t>
            </w:r>
            <w:r w:rsidRPr="002268FE">
              <w:rPr>
                <w:rFonts w:hint="eastAsia"/>
              </w:rPr>
              <w:t>（</w:t>
            </w:r>
            <w:r w:rsidRPr="002268FE">
              <w:rPr>
                <w:rFonts w:hint="eastAsia"/>
              </w:rPr>
              <w:t xml:space="preserve">1-2 </w:t>
            </w:r>
            <w:r w:rsidRPr="002268FE">
              <w:rPr>
                <w:rFonts w:hint="eastAsia"/>
                <w:vertAlign w:val="superscript"/>
              </w:rPr>
              <w:t>-</w:t>
            </w:r>
            <w:r w:rsidRPr="002268FE">
              <w:rPr>
                <w:rFonts w:hint="eastAsia"/>
                <w:vertAlign w:val="superscript"/>
              </w:rPr>
              <w:t>（</w:t>
            </w:r>
            <w:r w:rsidRPr="002268FE">
              <w:rPr>
                <w:rFonts w:hint="eastAsia"/>
                <w:vertAlign w:val="superscript"/>
              </w:rPr>
              <w:t>n-1</w:t>
            </w:r>
            <w:r w:rsidRPr="002268FE">
              <w:rPr>
                <w:rFonts w:hint="eastAsia"/>
                <w:vertAlign w:val="superscript"/>
              </w:rPr>
              <w:t>）</w:t>
            </w:r>
            <w:r w:rsidRPr="002268FE">
              <w:rPr>
                <w:rFonts w:hint="eastAsia"/>
              </w:rPr>
              <w:t>）～</w:t>
            </w:r>
            <w:r w:rsidRPr="002268FE">
              <w:rPr>
                <w:rFonts w:hint="eastAsia"/>
              </w:rPr>
              <w:t>+</w:t>
            </w:r>
            <w:r w:rsidRPr="002268FE">
              <w:rPr>
                <w:rFonts w:hint="eastAsia"/>
              </w:rPr>
              <w:t>（</w:t>
            </w:r>
            <w:r w:rsidRPr="002268FE">
              <w:rPr>
                <w:rFonts w:hint="eastAsia"/>
              </w:rPr>
              <w:t xml:space="preserve">1-2 </w:t>
            </w:r>
            <w:r w:rsidRPr="002268FE">
              <w:rPr>
                <w:rFonts w:hint="eastAsia"/>
                <w:vertAlign w:val="superscript"/>
              </w:rPr>
              <w:t>-</w:t>
            </w:r>
            <w:r w:rsidRPr="002268FE">
              <w:rPr>
                <w:rFonts w:hint="eastAsia"/>
                <w:vertAlign w:val="superscript"/>
              </w:rPr>
              <w:t>（</w:t>
            </w:r>
            <w:r w:rsidRPr="002268FE">
              <w:rPr>
                <w:rFonts w:hint="eastAsia"/>
                <w:vertAlign w:val="superscript"/>
              </w:rPr>
              <w:t>n-1</w:t>
            </w:r>
            <w:r w:rsidRPr="002268FE">
              <w:rPr>
                <w:rFonts w:hint="eastAsia"/>
                <w:vertAlign w:val="superscript"/>
              </w:rPr>
              <w:t>）</w:t>
            </w:r>
            <w:r w:rsidRPr="002268FE">
              <w:rPr>
                <w:rFonts w:hint="eastAsia"/>
              </w:rPr>
              <w:t>）</w:t>
            </w:r>
          </w:p>
        </w:tc>
        <w:tc>
          <w:tcPr>
            <w:tcW w:w="980" w:type="pct"/>
            <w:vAlign w:val="center"/>
          </w:tcPr>
          <w:p w14:paraId="2CED30A2" w14:textId="0A9AF838" w:rsidR="00B658DA" w:rsidRPr="002268FE" w:rsidRDefault="00B658DA" w:rsidP="00CB6D7E">
            <w:pPr>
              <w:pStyle w:val="aa"/>
            </w:pPr>
            <w:r w:rsidRPr="002268FE">
              <w:rPr>
                <w:rFonts w:hint="eastAsia"/>
              </w:rPr>
              <w:t>2</w:t>
            </w:r>
            <w:r w:rsidRPr="002268FE">
              <w:rPr>
                <w:rFonts w:hint="eastAsia"/>
                <w:vertAlign w:val="superscript"/>
              </w:rPr>
              <w:t>n</w:t>
            </w:r>
            <w:r w:rsidRPr="00B658DA">
              <w:rPr>
                <w:rFonts w:hint="eastAsia"/>
              </w:rPr>
              <w:t>-1</w:t>
            </w:r>
          </w:p>
        </w:tc>
      </w:tr>
      <w:tr w:rsidR="00B658DA" w:rsidRPr="002268FE" w14:paraId="44911175" w14:textId="226F8946" w:rsidTr="00CB6D7E">
        <w:trPr>
          <w:trHeight w:val="23"/>
        </w:trPr>
        <w:tc>
          <w:tcPr>
            <w:tcW w:w="520" w:type="pct"/>
            <w:vAlign w:val="center"/>
            <w:hideMark/>
          </w:tcPr>
          <w:p w14:paraId="714AE8F9" w14:textId="77777777" w:rsidR="00B658DA" w:rsidRPr="002268FE" w:rsidRDefault="00B658DA" w:rsidP="00CB6D7E">
            <w:pPr>
              <w:pStyle w:val="aa"/>
            </w:pPr>
            <w:r w:rsidRPr="002268FE">
              <w:rPr>
                <w:rFonts w:hint="eastAsia"/>
              </w:rPr>
              <w:t>补码</w:t>
            </w:r>
          </w:p>
        </w:tc>
        <w:tc>
          <w:tcPr>
            <w:tcW w:w="1652" w:type="pct"/>
            <w:vAlign w:val="center"/>
            <w:hideMark/>
          </w:tcPr>
          <w:p w14:paraId="61D89D87" w14:textId="77777777" w:rsidR="00B658DA" w:rsidRPr="002268FE" w:rsidRDefault="00B658DA" w:rsidP="00CB6D7E">
            <w:pPr>
              <w:pStyle w:val="aa"/>
            </w:pPr>
            <w:r w:rsidRPr="002268FE">
              <w:rPr>
                <w:rFonts w:hint="eastAsia"/>
              </w:rPr>
              <w:t>- 2</w:t>
            </w:r>
            <w:r w:rsidRPr="002268FE">
              <w:rPr>
                <w:rFonts w:hint="eastAsia"/>
                <w:vertAlign w:val="superscript"/>
              </w:rPr>
              <w:t>n-1</w:t>
            </w:r>
            <w:r w:rsidRPr="002268FE">
              <w:rPr>
                <w:rFonts w:hint="eastAsia"/>
              </w:rPr>
              <w:t>～</w:t>
            </w:r>
            <w:r w:rsidRPr="002268FE">
              <w:rPr>
                <w:rFonts w:hint="eastAsia"/>
              </w:rPr>
              <w:t>+</w:t>
            </w:r>
            <w:r w:rsidRPr="002268FE">
              <w:rPr>
                <w:rFonts w:hint="eastAsia"/>
              </w:rPr>
              <w:t>（</w:t>
            </w:r>
            <w:r w:rsidRPr="002268FE">
              <w:rPr>
                <w:rFonts w:hint="eastAsia"/>
              </w:rPr>
              <w:t>2</w:t>
            </w:r>
            <w:r w:rsidRPr="002268FE">
              <w:rPr>
                <w:rFonts w:hint="eastAsia"/>
                <w:vertAlign w:val="superscript"/>
              </w:rPr>
              <w:t>n-1</w:t>
            </w:r>
            <w:r w:rsidRPr="002268FE">
              <w:rPr>
                <w:rFonts w:hint="eastAsia"/>
              </w:rPr>
              <w:t>-1</w:t>
            </w:r>
            <w:r w:rsidRPr="002268FE">
              <w:rPr>
                <w:rFonts w:hint="eastAsia"/>
              </w:rPr>
              <w:t>）</w:t>
            </w:r>
          </w:p>
        </w:tc>
        <w:tc>
          <w:tcPr>
            <w:tcW w:w="1849" w:type="pct"/>
            <w:vAlign w:val="center"/>
            <w:hideMark/>
          </w:tcPr>
          <w:p w14:paraId="4E2034A9" w14:textId="77777777" w:rsidR="00B658DA" w:rsidRPr="002268FE" w:rsidRDefault="00B658DA" w:rsidP="00CB6D7E">
            <w:pPr>
              <w:pStyle w:val="aa"/>
            </w:pPr>
            <w:r w:rsidRPr="002268FE">
              <w:rPr>
                <w:rFonts w:hint="eastAsia"/>
              </w:rPr>
              <w:t>-1</w:t>
            </w:r>
            <w:r w:rsidRPr="002268FE">
              <w:rPr>
                <w:rFonts w:hint="eastAsia"/>
              </w:rPr>
              <w:t>～</w:t>
            </w:r>
            <w:r w:rsidRPr="002268FE">
              <w:rPr>
                <w:rFonts w:hint="eastAsia"/>
              </w:rPr>
              <w:t>+</w:t>
            </w:r>
            <w:r w:rsidRPr="002268FE">
              <w:rPr>
                <w:rFonts w:hint="eastAsia"/>
              </w:rPr>
              <w:t>（</w:t>
            </w:r>
            <w:r w:rsidRPr="002268FE">
              <w:rPr>
                <w:rFonts w:hint="eastAsia"/>
              </w:rPr>
              <w:t xml:space="preserve">1-2 </w:t>
            </w:r>
            <w:r w:rsidRPr="002268FE">
              <w:rPr>
                <w:rFonts w:hint="eastAsia"/>
                <w:vertAlign w:val="superscript"/>
              </w:rPr>
              <w:t>-</w:t>
            </w:r>
            <w:r w:rsidRPr="002268FE">
              <w:rPr>
                <w:rFonts w:hint="eastAsia"/>
                <w:vertAlign w:val="superscript"/>
              </w:rPr>
              <w:t>（</w:t>
            </w:r>
            <w:r w:rsidRPr="002268FE">
              <w:rPr>
                <w:rFonts w:hint="eastAsia"/>
                <w:vertAlign w:val="superscript"/>
              </w:rPr>
              <w:t>n-1</w:t>
            </w:r>
            <w:r w:rsidRPr="002268FE">
              <w:rPr>
                <w:rFonts w:hint="eastAsia"/>
                <w:vertAlign w:val="superscript"/>
              </w:rPr>
              <w:t>）</w:t>
            </w:r>
            <w:r w:rsidRPr="002268FE">
              <w:rPr>
                <w:rFonts w:hint="eastAsia"/>
              </w:rPr>
              <w:t>）</w:t>
            </w:r>
          </w:p>
        </w:tc>
        <w:tc>
          <w:tcPr>
            <w:tcW w:w="980" w:type="pct"/>
            <w:vAlign w:val="center"/>
          </w:tcPr>
          <w:p w14:paraId="2BF214C7" w14:textId="16B6B76C" w:rsidR="00B658DA" w:rsidRPr="002268FE" w:rsidRDefault="00B658DA" w:rsidP="00CB6D7E">
            <w:pPr>
              <w:pStyle w:val="aa"/>
            </w:pPr>
            <w:r w:rsidRPr="002268FE">
              <w:rPr>
                <w:rFonts w:hint="eastAsia"/>
              </w:rPr>
              <w:t>2</w:t>
            </w:r>
            <w:r w:rsidRPr="002268FE">
              <w:rPr>
                <w:rFonts w:hint="eastAsia"/>
                <w:vertAlign w:val="superscript"/>
              </w:rPr>
              <w:t>n</w:t>
            </w:r>
          </w:p>
        </w:tc>
      </w:tr>
      <w:tr w:rsidR="00B658DA" w:rsidRPr="002268FE" w14:paraId="72150AC9" w14:textId="0113E1AD" w:rsidTr="00CB6D7E">
        <w:trPr>
          <w:trHeight w:val="23"/>
        </w:trPr>
        <w:tc>
          <w:tcPr>
            <w:tcW w:w="520" w:type="pct"/>
            <w:vAlign w:val="center"/>
            <w:hideMark/>
          </w:tcPr>
          <w:p w14:paraId="0C579C16" w14:textId="77777777" w:rsidR="00B658DA" w:rsidRPr="002268FE" w:rsidRDefault="00B658DA" w:rsidP="00CB6D7E">
            <w:pPr>
              <w:pStyle w:val="aa"/>
            </w:pPr>
            <w:r w:rsidRPr="002268FE">
              <w:rPr>
                <w:rFonts w:hint="eastAsia"/>
              </w:rPr>
              <w:t>移码</w:t>
            </w:r>
          </w:p>
        </w:tc>
        <w:tc>
          <w:tcPr>
            <w:tcW w:w="1652" w:type="pct"/>
            <w:vAlign w:val="center"/>
            <w:hideMark/>
          </w:tcPr>
          <w:p w14:paraId="180B9EA8" w14:textId="77777777" w:rsidR="00B658DA" w:rsidRPr="002268FE" w:rsidRDefault="00B658DA" w:rsidP="00CB6D7E">
            <w:pPr>
              <w:pStyle w:val="aa"/>
            </w:pPr>
            <w:r w:rsidRPr="002268FE">
              <w:rPr>
                <w:rFonts w:hint="eastAsia"/>
              </w:rPr>
              <w:t>- 2</w:t>
            </w:r>
            <w:r w:rsidRPr="002268FE">
              <w:rPr>
                <w:rFonts w:hint="eastAsia"/>
                <w:vertAlign w:val="superscript"/>
              </w:rPr>
              <w:t>n-1</w:t>
            </w:r>
            <w:r w:rsidRPr="002268FE">
              <w:rPr>
                <w:rFonts w:hint="eastAsia"/>
              </w:rPr>
              <w:t>～</w:t>
            </w:r>
            <w:r w:rsidRPr="002268FE">
              <w:rPr>
                <w:rFonts w:hint="eastAsia"/>
              </w:rPr>
              <w:t>+</w:t>
            </w:r>
            <w:r w:rsidRPr="002268FE">
              <w:rPr>
                <w:rFonts w:hint="eastAsia"/>
              </w:rPr>
              <w:t>（</w:t>
            </w:r>
            <w:r w:rsidRPr="002268FE">
              <w:rPr>
                <w:rFonts w:hint="eastAsia"/>
              </w:rPr>
              <w:t>2</w:t>
            </w:r>
            <w:r w:rsidRPr="002268FE">
              <w:rPr>
                <w:rFonts w:hint="eastAsia"/>
                <w:vertAlign w:val="superscript"/>
              </w:rPr>
              <w:t>n-1</w:t>
            </w:r>
            <w:r w:rsidRPr="002268FE">
              <w:rPr>
                <w:rFonts w:hint="eastAsia"/>
              </w:rPr>
              <w:t>-1</w:t>
            </w:r>
            <w:r w:rsidRPr="002268FE">
              <w:rPr>
                <w:rFonts w:hint="eastAsia"/>
              </w:rPr>
              <w:t>）</w:t>
            </w:r>
          </w:p>
        </w:tc>
        <w:tc>
          <w:tcPr>
            <w:tcW w:w="1849" w:type="pct"/>
            <w:vAlign w:val="center"/>
            <w:hideMark/>
          </w:tcPr>
          <w:p w14:paraId="10D26262" w14:textId="77777777" w:rsidR="00B658DA" w:rsidRPr="002268FE" w:rsidRDefault="00B658DA" w:rsidP="00CB6D7E">
            <w:pPr>
              <w:pStyle w:val="aa"/>
            </w:pPr>
            <w:r w:rsidRPr="002268FE">
              <w:rPr>
                <w:rFonts w:hint="eastAsia"/>
              </w:rPr>
              <w:t>-1</w:t>
            </w:r>
            <w:r w:rsidRPr="002268FE">
              <w:rPr>
                <w:rFonts w:hint="eastAsia"/>
              </w:rPr>
              <w:t>～</w:t>
            </w:r>
            <w:r w:rsidRPr="002268FE">
              <w:rPr>
                <w:rFonts w:hint="eastAsia"/>
              </w:rPr>
              <w:t>+</w:t>
            </w:r>
            <w:r w:rsidRPr="002268FE">
              <w:rPr>
                <w:rFonts w:hint="eastAsia"/>
              </w:rPr>
              <w:t>（</w:t>
            </w:r>
            <w:r w:rsidRPr="002268FE">
              <w:rPr>
                <w:rFonts w:hint="eastAsia"/>
              </w:rPr>
              <w:t xml:space="preserve">1-2 </w:t>
            </w:r>
            <w:r w:rsidRPr="002268FE">
              <w:rPr>
                <w:rFonts w:hint="eastAsia"/>
                <w:vertAlign w:val="superscript"/>
              </w:rPr>
              <w:t>-</w:t>
            </w:r>
            <w:r w:rsidRPr="002268FE">
              <w:rPr>
                <w:rFonts w:hint="eastAsia"/>
                <w:vertAlign w:val="superscript"/>
              </w:rPr>
              <w:t>（</w:t>
            </w:r>
            <w:r w:rsidRPr="002268FE">
              <w:rPr>
                <w:rFonts w:hint="eastAsia"/>
                <w:vertAlign w:val="superscript"/>
              </w:rPr>
              <w:t>n-1</w:t>
            </w:r>
            <w:r w:rsidRPr="002268FE">
              <w:rPr>
                <w:rFonts w:hint="eastAsia"/>
                <w:vertAlign w:val="superscript"/>
              </w:rPr>
              <w:t>）</w:t>
            </w:r>
            <w:r w:rsidRPr="002268FE">
              <w:rPr>
                <w:rFonts w:hint="eastAsia"/>
              </w:rPr>
              <w:t>）</w:t>
            </w:r>
          </w:p>
        </w:tc>
        <w:tc>
          <w:tcPr>
            <w:tcW w:w="980" w:type="pct"/>
            <w:vAlign w:val="center"/>
          </w:tcPr>
          <w:p w14:paraId="72C552FB" w14:textId="40135F03" w:rsidR="00B658DA" w:rsidRPr="002268FE" w:rsidRDefault="00B658DA" w:rsidP="00CB6D7E">
            <w:pPr>
              <w:pStyle w:val="aa"/>
            </w:pPr>
            <w:r w:rsidRPr="002268FE">
              <w:rPr>
                <w:rFonts w:hint="eastAsia"/>
              </w:rPr>
              <w:t>2</w:t>
            </w:r>
            <w:r w:rsidRPr="002268FE">
              <w:rPr>
                <w:rFonts w:hint="eastAsia"/>
                <w:vertAlign w:val="superscript"/>
              </w:rPr>
              <w:t>n</w:t>
            </w:r>
          </w:p>
        </w:tc>
      </w:tr>
    </w:tbl>
    <w:p w14:paraId="7A6674CD" w14:textId="0952CA24" w:rsidR="00654CF4" w:rsidRPr="00C91120" w:rsidRDefault="00BC00C6" w:rsidP="007F5CE8">
      <w:pPr>
        <w:ind w:firstLine="420"/>
      </w:pPr>
      <w:r w:rsidRPr="00C91120">
        <w:rPr>
          <w:rFonts w:hint="eastAsia"/>
        </w:rPr>
        <w:t>【</w:t>
      </w:r>
      <w:r w:rsidR="00B441AE" w:rsidRPr="00C91120">
        <w:t>定义</w:t>
      </w:r>
      <w:r w:rsidR="00B441AE" w:rsidRPr="00C91120">
        <w:t>-0</w:t>
      </w:r>
      <w:r w:rsidR="00B441AE" w:rsidRPr="00C91120">
        <w:t>的补码为其</w:t>
      </w:r>
      <w:r w:rsidR="00B441AE" w:rsidRPr="00C91120">
        <w:rPr>
          <w:rFonts w:hint="eastAsia"/>
        </w:rPr>
        <w:t>-2</w:t>
      </w:r>
      <w:r w:rsidR="00B441AE" w:rsidRPr="00C91120">
        <w:rPr>
          <w:rFonts w:hint="eastAsia"/>
          <w:vertAlign w:val="superscript"/>
        </w:rPr>
        <w:t>n-1</w:t>
      </w:r>
      <w:r w:rsidR="00B441AE" w:rsidRPr="00C91120">
        <w:rPr>
          <w:rFonts w:hint="eastAsia"/>
        </w:rPr>
        <w:t>的补码，以</w:t>
      </w:r>
      <w:r w:rsidR="00B441AE" w:rsidRPr="00C91120">
        <w:t>n=</w:t>
      </w:r>
      <w:r w:rsidR="00BB299B" w:rsidRPr="00C91120">
        <w:t>8</w:t>
      </w:r>
      <w:r w:rsidR="00B441AE" w:rsidRPr="00C91120">
        <w:t>为例，</w:t>
      </w:r>
      <w:r w:rsidR="00B441AE" w:rsidRPr="00C91120">
        <w:rPr>
          <w:b/>
          <w:bCs/>
        </w:rPr>
        <w:t>人为定义</w:t>
      </w:r>
      <w:r w:rsidR="00B441AE" w:rsidRPr="00C91120">
        <w:rPr>
          <w:rFonts w:hint="eastAsia"/>
        </w:rPr>
        <w:t>1</w:t>
      </w:r>
      <w:r w:rsidR="00B441AE" w:rsidRPr="00C91120">
        <w:t>0000000</w:t>
      </w:r>
      <w:r w:rsidR="00B441AE" w:rsidRPr="00C91120">
        <w:t>是</w:t>
      </w:r>
      <w:r w:rsidR="00B441AE" w:rsidRPr="00C91120">
        <w:t>-128</w:t>
      </w:r>
      <w:r w:rsidR="00B441AE" w:rsidRPr="00C91120">
        <w:t>的补码】</w:t>
      </w:r>
    </w:p>
    <w:p w14:paraId="4070D0FE" w14:textId="4F9851EE" w:rsidR="00654CF4" w:rsidRPr="00C91120" w:rsidRDefault="00654CF4" w:rsidP="007F5CE8">
      <w:pPr>
        <w:ind w:firstLine="420"/>
      </w:pPr>
      <w:r w:rsidRPr="00C91120">
        <w:rPr>
          <w:rFonts w:hint="eastAsia"/>
        </w:rPr>
        <w:t>3</w:t>
      </w:r>
      <w:r w:rsidRPr="00C91120">
        <w:rPr>
          <w:rFonts w:hint="eastAsia"/>
        </w:rPr>
        <w:t>、对于</w:t>
      </w:r>
      <w:r w:rsidRPr="00C91120">
        <w:rPr>
          <w:rFonts w:hint="eastAsia"/>
        </w:rPr>
        <w:t>0</w:t>
      </w:r>
      <w:r w:rsidRPr="00C91120">
        <w:rPr>
          <w:rFonts w:hint="eastAsia"/>
        </w:rPr>
        <w:t>的特殊化：</w:t>
      </w:r>
      <w:r w:rsidRPr="00C91120">
        <w:rPr>
          <w:rFonts w:hint="eastAsia"/>
        </w:rPr>
        <w:t>0</w:t>
      </w:r>
      <w:r w:rsidRPr="00C91120">
        <w:rPr>
          <w:rFonts w:hint="eastAsia"/>
        </w:rPr>
        <w:t>在原码和反码中有</w:t>
      </w:r>
      <w:r w:rsidRPr="00C91120">
        <w:rPr>
          <w:rFonts w:hint="eastAsia"/>
        </w:rPr>
        <w:t>+0</w:t>
      </w:r>
      <w:r w:rsidRPr="00C91120">
        <w:rPr>
          <w:rFonts w:hint="eastAsia"/>
        </w:rPr>
        <w:t>和</w:t>
      </w:r>
      <w:r w:rsidRPr="00C91120">
        <w:rPr>
          <w:rFonts w:hint="eastAsia"/>
        </w:rPr>
        <w:t>-0</w:t>
      </w:r>
      <w:r w:rsidRPr="00C91120">
        <w:rPr>
          <w:rFonts w:hint="eastAsia"/>
        </w:rPr>
        <w:t>两种表示方式，而对于补码和移码其表示方式一致。</w:t>
      </w:r>
    </w:p>
    <w:p w14:paraId="578D9853" w14:textId="286FD0AA" w:rsidR="00B441AE" w:rsidRPr="00C91120" w:rsidRDefault="00D80682" w:rsidP="007F5CE8">
      <w:pPr>
        <w:ind w:firstLine="420"/>
        <w:rPr>
          <w:b/>
        </w:rPr>
      </w:pPr>
      <w:r w:rsidRPr="00C91120">
        <w:rPr>
          <w:rFonts w:hint="eastAsia"/>
        </w:rPr>
        <w:t>【备考点拨】</w:t>
      </w:r>
    </w:p>
    <w:p w14:paraId="6E197D6B" w14:textId="4E5E6C3D" w:rsidR="00B441AE" w:rsidRPr="00C91120" w:rsidRDefault="00483755" w:rsidP="007F5CE8">
      <w:pPr>
        <w:ind w:firstLine="420"/>
      </w:pPr>
      <w:r w:rsidRPr="00C91120">
        <w:rPr>
          <w:rFonts w:hint="eastAsia"/>
        </w:rPr>
        <w:t>1</w:t>
      </w:r>
      <w:r w:rsidRPr="00C91120">
        <w:rPr>
          <w:rFonts w:hint="eastAsia"/>
        </w:rPr>
        <w:t>、</w:t>
      </w:r>
      <w:r w:rsidR="00B441AE" w:rsidRPr="00C91120">
        <w:rPr>
          <w:rFonts w:hint="eastAsia"/>
        </w:rPr>
        <w:t>掌握原码</w:t>
      </w:r>
      <w:r w:rsidR="00B441AE" w:rsidRPr="00C91120">
        <w:rPr>
          <w:rFonts w:hint="eastAsia"/>
        </w:rPr>
        <w:t>/</w:t>
      </w:r>
      <w:r w:rsidR="00B441AE" w:rsidRPr="00C91120">
        <w:rPr>
          <w:rFonts w:hint="eastAsia"/>
        </w:rPr>
        <w:t>反码</w:t>
      </w:r>
      <w:r w:rsidR="00B441AE" w:rsidRPr="00C91120">
        <w:rPr>
          <w:rFonts w:hint="eastAsia"/>
        </w:rPr>
        <w:t>/</w:t>
      </w:r>
      <w:r w:rsidR="00B441AE" w:rsidRPr="00C91120">
        <w:rPr>
          <w:rFonts w:hint="eastAsia"/>
        </w:rPr>
        <w:t>补码</w:t>
      </w:r>
      <w:r w:rsidR="00B441AE" w:rsidRPr="00C91120">
        <w:rPr>
          <w:rFonts w:hint="eastAsia"/>
        </w:rPr>
        <w:t>/</w:t>
      </w:r>
      <w:r w:rsidR="00B441AE" w:rsidRPr="00C91120">
        <w:rPr>
          <w:rFonts w:hint="eastAsia"/>
        </w:rPr>
        <w:t>移码的准换；</w:t>
      </w:r>
    </w:p>
    <w:p w14:paraId="62ED66D5" w14:textId="2B62F456" w:rsidR="00B441AE" w:rsidRPr="00C91120" w:rsidRDefault="00483755" w:rsidP="007F5CE8">
      <w:pPr>
        <w:ind w:firstLine="420"/>
      </w:pPr>
      <w:r w:rsidRPr="00C91120">
        <w:rPr>
          <w:rFonts w:hint="eastAsia"/>
        </w:rPr>
        <w:t>2</w:t>
      </w:r>
      <w:r w:rsidRPr="00C91120">
        <w:rPr>
          <w:rFonts w:hint="eastAsia"/>
        </w:rPr>
        <w:t>、</w:t>
      </w:r>
      <w:r w:rsidR="00B441AE" w:rsidRPr="00C91120">
        <w:rPr>
          <w:rFonts w:hint="eastAsia"/>
        </w:rPr>
        <w:t>掌握原码</w:t>
      </w:r>
      <w:r w:rsidR="00B441AE" w:rsidRPr="00C91120">
        <w:rPr>
          <w:rFonts w:hint="eastAsia"/>
        </w:rPr>
        <w:t>/</w:t>
      </w:r>
      <w:r w:rsidR="00B441AE" w:rsidRPr="00C91120">
        <w:rPr>
          <w:rFonts w:hint="eastAsia"/>
        </w:rPr>
        <w:t>反码</w:t>
      </w:r>
      <w:r w:rsidR="00B441AE" w:rsidRPr="00C91120">
        <w:rPr>
          <w:rFonts w:hint="eastAsia"/>
        </w:rPr>
        <w:t>/</w:t>
      </w:r>
      <w:r w:rsidR="00B441AE" w:rsidRPr="00C91120">
        <w:rPr>
          <w:rFonts w:hint="eastAsia"/>
        </w:rPr>
        <w:t>补码</w:t>
      </w:r>
      <w:r w:rsidR="00B441AE" w:rsidRPr="00C91120">
        <w:rPr>
          <w:rFonts w:hint="eastAsia"/>
        </w:rPr>
        <w:t>/</w:t>
      </w:r>
      <w:r w:rsidR="00B441AE" w:rsidRPr="00C91120">
        <w:rPr>
          <w:rFonts w:hint="eastAsia"/>
        </w:rPr>
        <w:t>移码的表示范围和能够表示数的个数</w:t>
      </w:r>
      <w:r w:rsidR="00E539BB" w:rsidRPr="00C91120">
        <w:rPr>
          <w:rFonts w:hint="eastAsia"/>
        </w:rPr>
        <w:t>，也可能与浮点数表示结合考查浮点数的表示范围</w:t>
      </w:r>
      <w:r w:rsidR="00B441AE" w:rsidRPr="00C91120">
        <w:rPr>
          <w:rFonts w:hint="eastAsia"/>
        </w:rPr>
        <w:t>；</w:t>
      </w:r>
    </w:p>
    <w:p w14:paraId="488EE80C" w14:textId="77777777" w:rsidR="00B441AE" w:rsidRPr="00C91120" w:rsidRDefault="00B441AE" w:rsidP="007F5CE8">
      <w:pPr>
        <w:ind w:firstLine="420"/>
      </w:pPr>
      <w:r w:rsidRPr="00C91120">
        <w:rPr>
          <w:rFonts w:hint="eastAsia"/>
        </w:rPr>
        <w:t>3</w:t>
      </w:r>
      <w:r w:rsidRPr="00C91120">
        <w:rPr>
          <w:rFonts w:hint="eastAsia"/>
        </w:rPr>
        <w:t>、注意在补码和移码中</w:t>
      </w:r>
      <w:r w:rsidRPr="00C91120">
        <w:rPr>
          <w:rFonts w:hint="eastAsia"/>
        </w:rPr>
        <w:t>-</w:t>
      </w:r>
      <w:r w:rsidRPr="00C91120">
        <w:t>0</w:t>
      </w:r>
      <w:r w:rsidRPr="00C91120">
        <w:t>的特殊性和人为定义。</w:t>
      </w:r>
    </w:p>
    <w:p w14:paraId="2D68F911" w14:textId="66EE4798" w:rsidR="00B441AE" w:rsidRPr="00C91120" w:rsidRDefault="00B441AE" w:rsidP="00CB6D7E">
      <w:pPr>
        <w:pStyle w:val="4"/>
      </w:pPr>
      <w:r w:rsidRPr="00C91120">
        <w:t>2.1</w:t>
      </w:r>
      <w:r w:rsidRPr="00C91120">
        <w:rPr>
          <w:rFonts w:hint="eastAsia"/>
        </w:rPr>
        <w:t>.</w:t>
      </w:r>
      <w:r w:rsidRPr="00C91120">
        <w:t>3</w:t>
      </w:r>
      <w:r w:rsidR="00483755" w:rsidRPr="00C91120">
        <w:rPr>
          <w:rFonts w:hint="eastAsia"/>
        </w:rPr>
        <w:t xml:space="preserve"> </w:t>
      </w:r>
      <w:r w:rsidRPr="00C91120">
        <w:t>浮点数的表示</w:t>
      </w:r>
    </w:p>
    <w:p w14:paraId="2F27B973" w14:textId="6DCFDC53" w:rsidR="00B441AE" w:rsidRPr="00C91120" w:rsidRDefault="00D80682" w:rsidP="007F5CE8">
      <w:pPr>
        <w:ind w:firstLine="420"/>
        <w:rPr>
          <w:b/>
        </w:rPr>
      </w:pPr>
      <w:r w:rsidRPr="00C91120">
        <w:rPr>
          <w:rFonts w:hint="eastAsia"/>
        </w:rPr>
        <w:t>【考法分析】</w:t>
      </w:r>
    </w:p>
    <w:p w14:paraId="22023411" w14:textId="77777777" w:rsidR="00B441AE" w:rsidRPr="00C91120" w:rsidRDefault="00B441AE" w:rsidP="007F5CE8">
      <w:pPr>
        <w:ind w:firstLine="420"/>
      </w:pPr>
      <w:r w:rsidRPr="00C91120">
        <w:rPr>
          <w:rFonts w:hint="eastAsia"/>
        </w:rPr>
        <w:t>本知识点的考查方式为：给定一些描述（关于浮点数构成、浮点数运算规则等）让学员判断是否正确；判断尾数和解码对浮点数的影响。</w:t>
      </w:r>
    </w:p>
    <w:p w14:paraId="499427FF" w14:textId="003B25AB" w:rsidR="00B441AE" w:rsidRPr="00C91120" w:rsidRDefault="00D80682" w:rsidP="007F5CE8">
      <w:pPr>
        <w:ind w:firstLine="420"/>
        <w:rPr>
          <w:b/>
        </w:rPr>
      </w:pPr>
      <w:r w:rsidRPr="00C91120">
        <w:rPr>
          <w:rFonts w:hint="eastAsia"/>
        </w:rPr>
        <w:t>【要点分析】</w:t>
      </w:r>
    </w:p>
    <w:p w14:paraId="53CF47D7" w14:textId="77777777" w:rsidR="00B441AE" w:rsidRPr="00C91120" w:rsidRDefault="00B441AE" w:rsidP="007F5CE8">
      <w:pPr>
        <w:ind w:firstLine="420"/>
        <w:rPr>
          <w:vertAlign w:val="superscript"/>
        </w:rPr>
      </w:pPr>
      <w:r w:rsidRPr="00C91120">
        <w:rPr>
          <w:rFonts w:hint="eastAsia"/>
        </w:rPr>
        <w:t>1</w:t>
      </w:r>
      <w:r w:rsidRPr="00C91120">
        <w:rPr>
          <w:rFonts w:hint="eastAsia"/>
        </w:rPr>
        <w:t>、浮点数各部分表示意义：</w:t>
      </w:r>
      <w:r w:rsidRPr="00C91120">
        <w:rPr>
          <w:rFonts w:hint="eastAsia"/>
        </w:rPr>
        <w:t xml:space="preserve">N = </w:t>
      </w:r>
      <w:r w:rsidRPr="00C91120">
        <w:rPr>
          <w:rFonts w:hint="eastAsia"/>
        </w:rPr>
        <w:t>尾数</w:t>
      </w:r>
      <w:r w:rsidRPr="00C91120">
        <w:rPr>
          <w:rFonts w:hint="eastAsia"/>
        </w:rPr>
        <w:t>*</w:t>
      </w:r>
      <w:r w:rsidRPr="00C91120">
        <w:rPr>
          <w:rFonts w:hint="eastAsia"/>
        </w:rPr>
        <w:t>基数</w:t>
      </w:r>
      <w:r w:rsidRPr="00C91120">
        <w:rPr>
          <w:rFonts w:hint="eastAsia"/>
          <w:vertAlign w:val="superscript"/>
        </w:rPr>
        <w:t>指数</w:t>
      </w:r>
    </w:p>
    <w:p w14:paraId="5203D3A7" w14:textId="77777777" w:rsidR="00B441AE" w:rsidRPr="00C91120" w:rsidRDefault="00B441AE" w:rsidP="007F5CE8">
      <w:pPr>
        <w:ind w:firstLine="420"/>
      </w:pPr>
      <w:r w:rsidRPr="00C91120">
        <w:rPr>
          <w:rFonts w:hint="eastAsia"/>
        </w:rPr>
        <w:t>（</w:t>
      </w:r>
      <w:r w:rsidRPr="00C91120">
        <w:rPr>
          <w:rFonts w:hint="eastAsia"/>
        </w:rPr>
        <w:t>1</w:t>
      </w:r>
      <w:r w:rsidRPr="00C91120">
        <w:rPr>
          <w:rFonts w:hint="eastAsia"/>
        </w:rPr>
        <w:t>）一般尾数用补码，阶码用移码；</w:t>
      </w:r>
    </w:p>
    <w:p w14:paraId="77DB919F" w14:textId="77777777" w:rsidR="00B441AE" w:rsidRPr="00C91120" w:rsidRDefault="00B441AE" w:rsidP="007F5CE8">
      <w:pPr>
        <w:ind w:firstLine="420"/>
      </w:pPr>
      <w:r w:rsidRPr="00C91120">
        <w:rPr>
          <w:rFonts w:hint="eastAsia"/>
        </w:rPr>
        <w:t>（</w:t>
      </w:r>
      <w:r w:rsidRPr="00C91120">
        <w:rPr>
          <w:rFonts w:hint="eastAsia"/>
        </w:rPr>
        <w:t>2</w:t>
      </w:r>
      <w:r w:rsidRPr="00C91120">
        <w:rPr>
          <w:rFonts w:hint="eastAsia"/>
        </w:rPr>
        <w:t>）阶码的位数决定数的表示范围，位数越多范围越大；</w:t>
      </w:r>
    </w:p>
    <w:p w14:paraId="3D6E6671" w14:textId="77777777" w:rsidR="00B441AE" w:rsidRPr="00C91120" w:rsidRDefault="00B441AE" w:rsidP="007F5CE8">
      <w:pPr>
        <w:ind w:firstLine="420"/>
      </w:pPr>
      <w:r w:rsidRPr="00C91120">
        <w:rPr>
          <w:rFonts w:hint="eastAsia"/>
        </w:rPr>
        <w:t>（</w:t>
      </w:r>
      <w:r w:rsidRPr="00C91120">
        <w:rPr>
          <w:rFonts w:hint="eastAsia"/>
        </w:rPr>
        <w:t>3</w:t>
      </w:r>
      <w:r w:rsidRPr="00C91120">
        <w:rPr>
          <w:rFonts w:hint="eastAsia"/>
        </w:rPr>
        <w:t>）尾数的位数决定数的有效精度，位数越多精度越高。</w:t>
      </w:r>
    </w:p>
    <w:p w14:paraId="4F5CC342" w14:textId="3E071F45" w:rsidR="00B441AE" w:rsidRPr="00C91120" w:rsidRDefault="00B441AE" w:rsidP="007F5CE8">
      <w:pPr>
        <w:ind w:firstLine="420"/>
      </w:pPr>
      <w:r w:rsidRPr="00C91120">
        <w:t>2</w:t>
      </w:r>
      <w:r w:rsidRPr="00C91120">
        <w:t>、浮点数运算规则：</w:t>
      </w:r>
      <w:r w:rsidRPr="00C91120">
        <w:rPr>
          <w:rFonts w:hint="eastAsia"/>
        </w:rPr>
        <w:t>对阶</w:t>
      </w:r>
      <w:del w:id="9" w:author="Administrator" w:date="2021-06-15T10:32:00Z">
        <w:r w:rsidRPr="00C91120" w:rsidDel="004A50A7">
          <w:rPr>
            <w:rFonts w:hint="eastAsia"/>
          </w:rPr>
          <w:delText xml:space="preserve"> </w:delText>
        </w:r>
      </w:del>
      <w:r w:rsidRPr="00C91120">
        <w:rPr>
          <w:rFonts w:hint="eastAsia"/>
        </w:rPr>
        <w:t>&gt;</w:t>
      </w:r>
      <w:del w:id="10" w:author="Administrator" w:date="2021-06-15T10:32:00Z">
        <w:r w:rsidRPr="00C91120" w:rsidDel="004A50A7">
          <w:rPr>
            <w:rFonts w:hint="eastAsia"/>
          </w:rPr>
          <w:delText xml:space="preserve"> </w:delText>
        </w:r>
      </w:del>
      <w:r w:rsidRPr="00C91120">
        <w:rPr>
          <w:rFonts w:hint="eastAsia"/>
        </w:rPr>
        <w:t>尾数计算</w:t>
      </w:r>
      <w:del w:id="11" w:author="Administrator" w:date="2021-06-15T10:32:00Z">
        <w:r w:rsidRPr="00C91120" w:rsidDel="004A50A7">
          <w:rPr>
            <w:rFonts w:hint="eastAsia"/>
          </w:rPr>
          <w:delText xml:space="preserve"> </w:delText>
        </w:r>
      </w:del>
      <w:r w:rsidRPr="00C91120">
        <w:rPr>
          <w:rFonts w:hint="eastAsia"/>
        </w:rPr>
        <w:t>&gt;</w:t>
      </w:r>
      <w:del w:id="12" w:author="Administrator" w:date="2021-06-15T10:33:00Z">
        <w:r w:rsidRPr="00C91120" w:rsidDel="004A50A7">
          <w:rPr>
            <w:rFonts w:hint="eastAsia"/>
          </w:rPr>
          <w:delText xml:space="preserve"> </w:delText>
        </w:r>
      </w:del>
      <w:r w:rsidRPr="00C91120">
        <w:rPr>
          <w:rFonts w:hint="eastAsia"/>
        </w:rPr>
        <w:t>结果格式化</w:t>
      </w:r>
    </w:p>
    <w:p w14:paraId="34BB9C62" w14:textId="77777777" w:rsidR="00B441AE" w:rsidRPr="00C91120" w:rsidRDefault="00B441AE" w:rsidP="007F5CE8">
      <w:pPr>
        <w:ind w:firstLine="420"/>
      </w:pPr>
      <w:r w:rsidRPr="00C91120">
        <w:rPr>
          <w:rFonts w:hint="eastAsia"/>
        </w:rPr>
        <w:t>（</w:t>
      </w:r>
      <w:r w:rsidRPr="00C91120">
        <w:rPr>
          <w:rFonts w:hint="eastAsia"/>
        </w:rPr>
        <w:t>1</w:t>
      </w:r>
      <w:r w:rsidRPr="00C91120">
        <w:rPr>
          <w:rFonts w:hint="eastAsia"/>
        </w:rPr>
        <w:t>）对阶时，小数向大数看齐；</w:t>
      </w:r>
    </w:p>
    <w:p w14:paraId="1C6B3A8A" w14:textId="77777777" w:rsidR="00B441AE" w:rsidRPr="00C91120" w:rsidRDefault="00B441AE" w:rsidP="007F5CE8">
      <w:pPr>
        <w:ind w:firstLine="420"/>
      </w:pPr>
      <w:r w:rsidRPr="00C91120">
        <w:rPr>
          <w:rFonts w:hint="eastAsia"/>
        </w:rPr>
        <w:t>（</w:t>
      </w:r>
      <w:r w:rsidRPr="00C91120">
        <w:rPr>
          <w:rFonts w:hint="eastAsia"/>
        </w:rPr>
        <w:t>2</w:t>
      </w:r>
      <w:r w:rsidRPr="00C91120">
        <w:rPr>
          <w:rFonts w:hint="eastAsia"/>
        </w:rPr>
        <w:t>）对阶是通过较小数的尾数右移实现的。</w:t>
      </w:r>
    </w:p>
    <w:p w14:paraId="58B178ED" w14:textId="1B640BD0" w:rsidR="00B441AE" w:rsidRPr="00C91120" w:rsidRDefault="00D80682" w:rsidP="007F5CE8">
      <w:pPr>
        <w:ind w:firstLine="420"/>
        <w:rPr>
          <w:b/>
        </w:rPr>
      </w:pPr>
      <w:r w:rsidRPr="00C91120">
        <w:rPr>
          <w:rFonts w:hint="eastAsia"/>
        </w:rPr>
        <w:t>【备考点拨】</w:t>
      </w:r>
    </w:p>
    <w:p w14:paraId="2B79102A" w14:textId="77777777" w:rsidR="00B441AE" w:rsidRPr="00C91120" w:rsidRDefault="00B441AE" w:rsidP="007F5CE8">
      <w:pPr>
        <w:ind w:firstLine="420"/>
      </w:pPr>
      <w:r w:rsidRPr="00C91120">
        <w:rPr>
          <w:rFonts w:hint="eastAsia"/>
        </w:rPr>
        <w:t>1</w:t>
      </w:r>
      <w:r w:rsidRPr="00C91120">
        <w:rPr>
          <w:rFonts w:hint="eastAsia"/>
        </w:rPr>
        <w:t>、掌握浮点数各部分的意义，重点</w:t>
      </w:r>
      <w:r w:rsidRPr="00C91120">
        <w:t>掌握阶码、尾数的意义；</w:t>
      </w:r>
    </w:p>
    <w:p w14:paraId="3435DF07" w14:textId="0701DCE3" w:rsidR="00BB299B" w:rsidRDefault="00B441AE" w:rsidP="007F5CE8">
      <w:pPr>
        <w:ind w:firstLine="420"/>
      </w:pPr>
      <w:r w:rsidRPr="00C91120">
        <w:rPr>
          <w:rFonts w:hint="eastAsia"/>
        </w:rPr>
        <w:t>2</w:t>
      </w:r>
      <w:r w:rsidRPr="00C91120">
        <w:rPr>
          <w:rFonts w:hint="eastAsia"/>
        </w:rPr>
        <w:t>、掌握浮点数运算的过程和简单规则。</w:t>
      </w:r>
    </w:p>
    <w:p w14:paraId="7FE7EA4B" w14:textId="6E8693E5" w:rsidR="00A86248" w:rsidRDefault="00A86248" w:rsidP="00CB6D7E">
      <w:pPr>
        <w:pStyle w:val="4"/>
      </w:pPr>
      <w:r w:rsidRPr="00C91120">
        <w:t>2.1</w:t>
      </w:r>
      <w:r w:rsidRPr="00C91120">
        <w:rPr>
          <w:rFonts w:hint="eastAsia"/>
        </w:rPr>
        <w:t>.</w:t>
      </w:r>
      <w:r>
        <w:t>4</w:t>
      </w:r>
      <w:r w:rsidRPr="00C91120">
        <w:rPr>
          <w:rFonts w:hint="eastAsia"/>
        </w:rPr>
        <w:t xml:space="preserve"> </w:t>
      </w:r>
      <w:r>
        <w:t>逻辑运算</w:t>
      </w:r>
    </w:p>
    <w:p w14:paraId="474E8B0A" w14:textId="17F93782" w:rsidR="00A86248" w:rsidRDefault="00A86248" w:rsidP="007F5CE8">
      <w:pPr>
        <w:ind w:firstLine="420"/>
      </w:pPr>
      <w:r>
        <w:rPr>
          <w:rFonts w:hint="eastAsia"/>
        </w:rPr>
        <w:t>【考法分析】</w:t>
      </w:r>
    </w:p>
    <w:p w14:paraId="4ED32C53" w14:textId="52EC51B0" w:rsidR="00A86248" w:rsidRDefault="00A86248" w:rsidP="007F5CE8">
      <w:pPr>
        <w:ind w:firstLine="420"/>
      </w:pPr>
      <w:r>
        <w:t>本知识点的考查形式为：给定一些运算表达式让学员</w:t>
      </w:r>
      <w:r w:rsidR="009C3AE0">
        <w:t>计算结果或找到等价表达形式；判断短路运算。</w:t>
      </w:r>
    </w:p>
    <w:p w14:paraId="16584B8A" w14:textId="1BD8C59F" w:rsidR="00A86248" w:rsidRDefault="009C3AE0" w:rsidP="007F5CE8">
      <w:pPr>
        <w:ind w:firstLine="420"/>
      </w:pPr>
      <w:r>
        <w:t>【要点分析】</w:t>
      </w:r>
    </w:p>
    <w:p w14:paraId="6AFE584C" w14:textId="200A844D" w:rsidR="009C3AE0" w:rsidRDefault="009C3AE0" w:rsidP="007F5CE8">
      <w:pPr>
        <w:ind w:firstLine="420"/>
      </w:pPr>
      <w:r>
        <w:rPr>
          <w:rFonts w:hint="eastAsia"/>
        </w:rPr>
        <w:t>1</w:t>
      </w:r>
      <w:r>
        <w:rPr>
          <w:rFonts w:hint="eastAsia"/>
        </w:rPr>
        <w:t>、运算符；</w:t>
      </w:r>
    </w:p>
    <w:p w14:paraId="34E97F9F" w14:textId="30CE705A" w:rsidR="009C3AE0" w:rsidRPr="009C3AE0" w:rsidRDefault="009C3AE0" w:rsidP="007F5CE8">
      <w:pPr>
        <w:ind w:firstLine="420"/>
      </w:pPr>
      <w:r>
        <w:t>较高优先级（关系运算符）：</w:t>
      </w:r>
      <w:r w:rsidRPr="009C3AE0">
        <w:t>&lt;</w:t>
      </w:r>
      <w:del w:id="13" w:author="Administrator" w:date="2021-06-15T10:34:00Z">
        <w:r w:rsidRPr="009C3AE0" w:rsidDel="00D43D95">
          <w:delText>(</w:delText>
        </w:r>
      </w:del>
      <w:ins w:id="14" w:author="Administrator" w:date="2021-06-15T10:34:00Z">
        <w:r w:rsidR="00D43D95">
          <w:t>（</w:t>
        </w:r>
      </w:ins>
      <w:r w:rsidRPr="009C3AE0">
        <w:t>小于</w:t>
      </w:r>
      <w:del w:id="15" w:author="Administrator" w:date="2021-06-15T10:34:00Z">
        <w:r w:rsidRPr="009C3AE0" w:rsidDel="00D43D95">
          <w:delText>)</w:delText>
        </w:r>
      </w:del>
      <w:ins w:id="16" w:author="Administrator" w:date="2021-06-15T10:34:00Z">
        <w:r w:rsidR="00D43D95">
          <w:t>）</w:t>
        </w:r>
      </w:ins>
      <w:r>
        <w:t>；</w:t>
      </w:r>
      <w:r w:rsidRPr="009C3AE0">
        <w:t xml:space="preserve">&lt;= </w:t>
      </w:r>
      <w:del w:id="17" w:author="Administrator" w:date="2021-06-15T10:34:00Z">
        <w:r w:rsidRPr="009C3AE0" w:rsidDel="00D43D95">
          <w:delText>(</w:delText>
        </w:r>
      </w:del>
      <w:ins w:id="18" w:author="Administrator" w:date="2021-06-15T10:34:00Z">
        <w:r w:rsidR="00D43D95">
          <w:t>（</w:t>
        </w:r>
      </w:ins>
      <w:r w:rsidRPr="009C3AE0">
        <w:t>小于或等于</w:t>
      </w:r>
      <w:del w:id="19" w:author="Administrator" w:date="2021-06-15T10:34:00Z">
        <w:r w:rsidRPr="009C3AE0" w:rsidDel="00D43D95">
          <w:delText>)</w:delText>
        </w:r>
      </w:del>
      <w:ins w:id="20" w:author="Administrator" w:date="2021-06-15T10:34:00Z">
        <w:r w:rsidR="00D43D95">
          <w:t>）</w:t>
        </w:r>
      </w:ins>
      <w:r>
        <w:t>；</w:t>
      </w:r>
      <w:r w:rsidRPr="009C3AE0">
        <w:t>&gt;</w:t>
      </w:r>
      <w:del w:id="21" w:author="Administrator" w:date="2021-06-15T10:34:00Z">
        <w:r w:rsidRPr="009C3AE0" w:rsidDel="00D43D95">
          <w:delText>(</w:delText>
        </w:r>
      </w:del>
      <w:ins w:id="22" w:author="Administrator" w:date="2021-06-15T10:34:00Z">
        <w:r w:rsidR="00D43D95">
          <w:t>（</w:t>
        </w:r>
      </w:ins>
      <w:r w:rsidRPr="009C3AE0">
        <w:t>大于</w:t>
      </w:r>
      <w:del w:id="23" w:author="Administrator" w:date="2021-06-15T10:34:00Z">
        <w:r w:rsidRPr="009C3AE0" w:rsidDel="00D43D95">
          <w:delText>)</w:delText>
        </w:r>
      </w:del>
      <w:ins w:id="24" w:author="Administrator" w:date="2021-06-15T10:34:00Z">
        <w:r w:rsidR="00D43D95">
          <w:t>）</w:t>
        </w:r>
      </w:ins>
      <w:r>
        <w:t>；</w:t>
      </w:r>
      <w:r w:rsidRPr="009C3AE0">
        <w:t xml:space="preserve">&gt;= </w:t>
      </w:r>
      <w:del w:id="25" w:author="Administrator" w:date="2021-06-15T10:34:00Z">
        <w:r w:rsidRPr="009C3AE0" w:rsidDel="00D43D95">
          <w:delText>(</w:delText>
        </w:r>
      </w:del>
      <w:ins w:id="26" w:author="Administrator" w:date="2021-06-15T10:34:00Z">
        <w:r w:rsidR="00D43D95">
          <w:t>（</w:t>
        </w:r>
      </w:ins>
      <w:r w:rsidRPr="009C3AE0">
        <w:t>大于或等于</w:t>
      </w:r>
      <w:del w:id="27" w:author="Administrator" w:date="2021-06-15T10:34:00Z">
        <w:r w:rsidRPr="009C3AE0" w:rsidDel="00D43D95">
          <w:delText>)</w:delText>
        </w:r>
      </w:del>
      <w:ins w:id="28" w:author="Administrator" w:date="2021-06-15T10:34:00Z">
        <w:r w:rsidR="00D43D95">
          <w:t>）</w:t>
        </w:r>
      </w:ins>
      <w:del w:id="29" w:author="Administrator" w:date="2021-06-15T10:37:00Z">
        <w:r w:rsidDel="00511DDD">
          <w:delText>；</w:delText>
        </w:r>
      </w:del>
      <w:ins w:id="30" w:author="Administrator" w:date="2021-06-15T10:37:00Z">
        <w:r w:rsidR="00511DDD">
          <w:t>。</w:t>
        </w:r>
      </w:ins>
    </w:p>
    <w:p w14:paraId="7CD1D35F" w14:textId="2D3EDEFA" w:rsidR="009C3AE0" w:rsidRDefault="009C3AE0" w:rsidP="007F5CE8">
      <w:pPr>
        <w:ind w:firstLine="420"/>
      </w:pPr>
      <w:r>
        <w:t>较低优先级（关系运算符）：</w:t>
      </w:r>
      <w:r>
        <w:t>==</w:t>
      </w:r>
      <w:r>
        <w:t>等于；</w:t>
      </w:r>
      <w:r>
        <w:rPr>
          <w:rFonts w:hint="eastAsia"/>
        </w:rPr>
        <w:t>!</w:t>
      </w:r>
      <w:r>
        <w:t>=</w:t>
      </w:r>
      <w:r>
        <w:t>不等于</w:t>
      </w:r>
      <w:ins w:id="31" w:author="Administrator" w:date="2021-06-15T10:37:00Z">
        <w:r w:rsidR="00511DDD">
          <w:t>。</w:t>
        </w:r>
      </w:ins>
    </w:p>
    <w:p w14:paraId="0E51826B" w14:textId="7804C29D" w:rsidR="009C3AE0" w:rsidRPr="009C3AE0" w:rsidRDefault="009C3AE0" w:rsidP="007F5CE8">
      <w:pPr>
        <w:ind w:firstLine="420"/>
      </w:pPr>
      <w:r>
        <w:t>逻辑运算符：</w:t>
      </w:r>
    </w:p>
    <w:p w14:paraId="580E9D9F" w14:textId="269B41FA" w:rsidR="009C3AE0" w:rsidRPr="009C3AE0" w:rsidRDefault="009C3AE0" w:rsidP="007F5CE8">
      <w:pPr>
        <w:ind w:firstLine="420"/>
      </w:pPr>
      <w:r w:rsidRPr="009C3AE0">
        <w:rPr>
          <w:rFonts w:hint="eastAsia"/>
        </w:rPr>
        <w:t>逻辑或（</w:t>
      </w:r>
      <w:r w:rsidRPr="009C3AE0">
        <w:t xml:space="preserve"> ||</w:t>
      </w:r>
      <w:r w:rsidRPr="009C3AE0">
        <w:t>、</w:t>
      </w:r>
      <w:r w:rsidRPr="009C3AE0">
        <w:t xml:space="preserve">+ </w:t>
      </w:r>
      <w:r w:rsidRPr="009C3AE0">
        <w:t>、</w:t>
      </w:r>
      <w:r w:rsidRPr="009C3AE0">
        <w:t>∪</w:t>
      </w:r>
      <w:r w:rsidRPr="009C3AE0">
        <w:t>、</w:t>
      </w:r>
      <w:r w:rsidRPr="009C3AE0">
        <w:t>∨</w:t>
      </w:r>
      <w:r w:rsidRPr="009C3AE0">
        <w:t>、</w:t>
      </w:r>
      <w:r w:rsidRPr="009C3AE0">
        <w:t>OR</w:t>
      </w:r>
      <w:r w:rsidRPr="009C3AE0">
        <w:t>）：连接的两个逻辑值全</w:t>
      </w:r>
      <w:r w:rsidRPr="009C3AE0">
        <w:t>0</w:t>
      </w:r>
      <w:r w:rsidRPr="009C3AE0">
        <w:t>时才取</w:t>
      </w:r>
      <w:r w:rsidRPr="009C3AE0">
        <w:t>0</w:t>
      </w:r>
      <w:ins w:id="32" w:author="Administrator" w:date="2021-06-15T10:37:00Z">
        <w:r w:rsidR="00511DDD">
          <w:t>。</w:t>
        </w:r>
      </w:ins>
    </w:p>
    <w:p w14:paraId="43C1B840" w14:textId="6BB1FF47" w:rsidR="009C3AE0" w:rsidRPr="009C3AE0" w:rsidRDefault="009C3AE0" w:rsidP="007F5CE8">
      <w:pPr>
        <w:ind w:firstLine="420"/>
      </w:pPr>
      <w:r w:rsidRPr="009C3AE0">
        <w:rPr>
          <w:rFonts w:hint="eastAsia"/>
        </w:rPr>
        <w:t>逻辑与（</w:t>
      </w:r>
      <w:r w:rsidRPr="009C3AE0">
        <w:t>&amp;&amp;</w:t>
      </w:r>
      <w:r w:rsidRPr="009C3AE0">
        <w:t>、</w:t>
      </w:r>
      <w:r w:rsidRPr="009C3AE0">
        <w:t>*</w:t>
      </w:r>
      <w:r w:rsidRPr="009C3AE0">
        <w:t>、</w:t>
      </w:r>
      <w:del w:id="33" w:author="Administrator" w:date="2021-06-15T10:35:00Z">
        <w:r w:rsidRPr="009C3AE0" w:rsidDel="00D43D95">
          <w:delText xml:space="preserve"> </w:delText>
        </w:r>
      </w:del>
      <w:r w:rsidRPr="009C3AE0">
        <w:rPr>
          <w:rFonts w:ascii="MS Gothic" w:hAnsi="MS Gothic" w:cs="MS Gothic"/>
        </w:rPr>
        <w:t>・</w:t>
      </w:r>
      <w:r w:rsidRPr="009C3AE0">
        <w:rPr>
          <w:rFonts w:cs="宋体" w:hint="eastAsia"/>
        </w:rPr>
        <w:t>、∩、</w:t>
      </w:r>
      <w:del w:id="34" w:author="Administrator" w:date="2021-06-15T10:35:00Z">
        <w:r w:rsidRPr="009C3AE0" w:rsidDel="00D43D95">
          <w:delText xml:space="preserve"> </w:delText>
        </w:r>
      </w:del>
      <w:r w:rsidRPr="009C3AE0">
        <w:t>∧</w:t>
      </w:r>
      <w:r w:rsidRPr="009C3AE0">
        <w:t>、</w:t>
      </w:r>
      <w:r w:rsidRPr="009C3AE0">
        <w:t xml:space="preserve">AND </w:t>
      </w:r>
      <w:r w:rsidRPr="009C3AE0">
        <w:t>）：连接的两个逻辑值全</w:t>
      </w:r>
      <w:r w:rsidRPr="009C3AE0">
        <w:t>1</w:t>
      </w:r>
      <w:r w:rsidRPr="009C3AE0">
        <w:t>时才取</w:t>
      </w:r>
      <w:r w:rsidRPr="009C3AE0">
        <w:t>1</w:t>
      </w:r>
      <w:ins w:id="35" w:author="Administrator" w:date="2021-06-15T10:37:00Z">
        <w:r w:rsidR="00511DDD">
          <w:t>。</w:t>
        </w:r>
      </w:ins>
    </w:p>
    <w:p w14:paraId="79C640C5" w14:textId="0F91E95B" w:rsidR="009C3AE0" w:rsidRPr="009C3AE0" w:rsidRDefault="009C3AE0" w:rsidP="007F5CE8">
      <w:pPr>
        <w:ind w:firstLine="420"/>
      </w:pPr>
      <w:r w:rsidRPr="009C3AE0">
        <w:rPr>
          <w:rFonts w:hint="eastAsia"/>
        </w:rPr>
        <w:t>逻辑异或（</w:t>
      </w:r>
      <w:del w:id="36" w:author="Administrator" w:date="2021-06-15T10:35:00Z">
        <w:r w:rsidRPr="009C3AE0" w:rsidDel="00D43D95">
          <w:delText xml:space="preserve"> </w:delText>
        </w:r>
      </w:del>
      <w:r w:rsidRPr="009C3AE0">
        <w:t>⊕</w:t>
      </w:r>
      <w:r w:rsidRPr="009C3AE0">
        <w:t>、</w:t>
      </w:r>
      <w:r w:rsidRPr="009C3AE0">
        <w:t xml:space="preserve">XOR </w:t>
      </w:r>
      <w:r w:rsidRPr="009C3AE0">
        <w:t>）：连接的两个逻辑值不相同时才取</w:t>
      </w:r>
      <w:r w:rsidRPr="009C3AE0">
        <w:t>1</w:t>
      </w:r>
      <w:r w:rsidRPr="009C3AE0">
        <w:t>，相同则取</w:t>
      </w:r>
      <w:r w:rsidRPr="009C3AE0">
        <w:t>0</w:t>
      </w:r>
      <w:ins w:id="37" w:author="Administrator" w:date="2021-06-15T10:37:00Z">
        <w:r w:rsidR="00511DDD">
          <w:t>。</w:t>
        </w:r>
      </w:ins>
    </w:p>
    <w:p w14:paraId="18A6D0D6" w14:textId="53EB93CC" w:rsidR="009C3AE0" w:rsidRDefault="009C3AE0" w:rsidP="007F5CE8">
      <w:pPr>
        <w:ind w:firstLine="420"/>
      </w:pPr>
      <w:r w:rsidRPr="009C3AE0">
        <w:rPr>
          <w:rFonts w:hint="eastAsia"/>
        </w:rPr>
        <w:t>逻辑非（！、</w:t>
      </w:r>
      <w:del w:id="38" w:author="Administrator" w:date="2021-06-15T10:35:00Z">
        <w:r w:rsidRPr="009C3AE0" w:rsidDel="00D43D95">
          <w:delText xml:space="preserve"> </w:delText>
        </w:r>
      </w:del>
      <w:r w:rsidRPr="009C3AE0">
        <w:t>﹃</w:t>
      </w:r>
      <w:r w:rsidRPr="009C3AE0">
        <w:t xml:space="preserve"> </w:t>
      </w:r>
      <w:r w:rsidRPr="009C3AE0">
        <w:t>、</w:t>
      </w:r>
      <w:del w:id="39" w:author="Administrator" w:date="2021-06-15T10:35:00Z">
        <w:r w:rsidRPr="009C3AE0" w:rsidDel="00D43D95">
          <w:delText xml:space="preserve"> </w:delText>
        </w:r>
      </w:del>
      <w:r w:rsidRPr="009C3AE0">
        <w:t>～</w:t>
      </w:r>
      <w:r w:rsidRPr="009C3AE0">
        <w:t xml:space="preserve"> </w:t>
      </w:r>
      <w:r w:rsidRPr="009C3AE0">
        <w:t>、</w:t>
      </w:r>
      <w:r w:rsidRPr="009C3AE0">
        <w:t>NOT</w:t>
      </w:r>
      <w:r w:rsidRPr="009C3AE0">
        <w:t>，</w:t>
      </w:r>
      <w:r w:rsidRPr="009C3AE0">
        <w:t>—</w:t>
      </w:r>
      <w:r w:rsidRPr="009C3AE0">
        <w:t>）：将原逻辑值取反即可</w:t>
      </w:r>
      <w:ins w:id="40" w:author="Administrator" w:date="2021-06-15T10:37:00Z">
        <w:r w:rsidR="00511DDD">
          <w:t>。</w:t>
        </w:r>
      </w:ins>
    </w:p>
    <w:p w14:paraId="17318B4C" w14:textId="2A3694CA" w:rsidR="009C3AE0" w:rsidRDefault="009C3AE0" w:rsidP="007F5CE8">
      <w:pPr>
        <w:ind w:firstLine="420"/>
      </w:pPr>
      <w:r>
        <w:rPr>
          <w:rFonts w:hint="eastAsia"/>
        </w:rPr>
        <w:t>2</w:t>
      </w:r>
      <w:r>
        <w:rPr>
          <w:rFonts w:hint="eastAsia"/>
        </w:rPr>
        <w:t>、优先级</w:t>
      </w:r>
    </w:p>
    <w:p w14:paraId="7F6EC8E3" w14:textId="386F2ED6" w:rsidR="009C3AE0" w:rsidRPr="009C3AE0" w:rsidRDefault="009C3AE0" w:rsidP="007F5CE8">
      <w:pPr>
        <w:ind w:firstLine="420"/>
      </w:pPr>
      <w:r w:rsidRPr="009C3AE0">
        <w:rPr>
          <w:rFonts w:hint="eastAsia"/>
        </w:rPr>
        <w:t>！</w:t>
      </w:r>
      <w:del w:id="41" w:author="Administrator" w:date="2021-06-15T10:34:00Z">
        <w:r w:rsidRPr="009C3AE0" w:rsidDel="00D43D95">
          <w:delText>(</w:delText>
        </w:r>
      </w:del>
      <w:ins w:id="42" w:author="Administrator" w:date="2021-06-15T10:34:00Z">
        <w:r w:rsidR="00D43D95">
          <w:t>（</w:t>
        </w:r>
      </w:ins>
      <w:r w:rsidRPr="009C3AE0">
        <w:t>非</w:t>
      </w:r>
      <w:del w:id="43" w:author="Administrator" w:date="2021-06-15T10:34:00Z">
        <w:r w:rsidRPr="009C3AE0" w:rsidDel="00D43D95">
          <w:delText>)</w:delText>
        </w:r>
      </w:del>
      <w:ins w:id="44" w:author="Administrator" w:date="2021-06-15T10:34:00Z">
        <w:r w:rsidR="00D43D95">
          <w:t>）</w:t>
        </w:r>
      </w:ins>
      <w:r w:rsidRPr="009C3AE0">
        <w:t>-&gt;&amp;&amp;</w:t>
      </w:r>
      <w:del w:id="45" w:author="Administrator" w:date="2021-06-15T10:34:00Z">
        <w:r w:rsidRPr="009C3AE0" w:rsidDel="00D43D95">
          <w:delText>(</w:delText>
        </w:r>
      </w:del>
      <w:ins w:id="46" w:author="Administrator" w:date="2021-06-15T10:34:00Z">
        <w:r w:rsidR="00D43D95">
          <w:t>（</w:t>
        </w:r>
      </w:ins>
      <w:r w:rsidRPr="009C3AE0">
        <w:t>与</w:t>
      </w:r>
      <w:del w:id="47" w:author="Administrator" w:date="2021-06-15T10:34:00Z">
        <w:r w:rsidRPr="009C3AE0" w:rsidDel="00D43D95">
          <w:delText>)</w:delText>
        </w:r>
      </w:del>
      <w:ins w:id="48" w:author="Administrator" w:date="2021-06-15T10:34:00Z">
        <w:r w:rsidR="00D43D95">
          <w:t>）</w:t>
        </w:r>
      </w:ins>
      <w:r w:rsidRPr="009C3AE0">
        <w:t>-&gt;||</w:t>
      </w:r>
      <w:del w:id="49" w:author="Administrator" w:date="2021-06-15T10:34:00Z">
        <w:r w:rsidRPr="009C3AE0" w:rsidDel="00D43D95">
          <w:delText>(</w:delText>
        </w:r>
      </w:del>
      <w:ins w:id="50" w:author="Administrator" w:date="2021-06-15T10:34:00Z">
        <w:r w:rsidR="00D43D95">
          <w:t>（</w:t>
        </w:r>
      </w:ins>
      <w:r w:rsidRPr="009C3AE0">
        <w:t>或</w:t>
      </w:r>
      <w:del w:id="51" w:author="Administrator" w:date="2021-06-15T10:34:00Z">
        <w:r w:rsidRPr="009C3AE0" w:rsidDel="00D43D95">
          <w:delText>)</w:delText>
        </w:r>
      </w:del>
      <w:ins w:id="52" w:author="Administrator" w:date="2021-06-15T10:34:00Z">
        <w:r w:rsidR="00D43D95">
          <w:t>）</w:t>
        </w:r>
      </w:ins>
    </w:p>
    <w:p w14:paraId="581D9D3B" w14:textId="0F296724" w:rsidR="009C3AE0" w:rsidRPr="009C3AE0" w:rsidRDefault="009C3AE0" w:rsidP="007F5CE8">
      <w:pPr>
        <w:ind w:firstLine="420"/>
      </w:pPr>
      <w:r w:rsidRPr="009C3AE0">
        <w:rPr>
          <w:rFonts w:hint="eastAsia"/>
        </w:rPr>
        <w:t>逻辑运算符中的</w:t>
      </w:r>
      <w:del w:id="53" w:author="Administrator" w:date="2021-06-15T10:38:00Z">
        <w:r w:rsidRPr="009C3AE0" w:rsidDel="00511DDD">
          <w:delText>"</w:delText>
        </w:r>
      </w:del>
      <w:ins w:id="54" w:author="Administrator" w:date="2021-06-15T10:38:00Z">
        <w:r w:rsidR="00511DDD" w:rsidRPr="00511DDD">
          <w:rPr>
            <w:rFonts w:ascii="宋体" w:hAnsi="宋体"/>
            <w:rPrChange w:id="55" w:author="Administrator" w:date="2021-06-15T10:38:00Z">
              <w:rPr/>
            </w:rPrChange>
          </w:rPr>
          <w:t>“</w:t>
        </w:r>
      </w:ins>
      <w:r w:rsidRPr="009C3AE0">
        <w:t>&amp;&amp;</w:t>
      </w:r>
      <w:del w:id="56" w:author="Administrator" w:date="2021-06-15T10:38:00Z">
        <w:r w:rsidRPr="009C3AE0" w:rsidDel="00511DDD">
          <w:delText>"</w:delText>
        </w:r>
      </w:del>
      <w:ins w:id="57" w:author="Administrator" w:date="2021-06-15T10:38:00Z">
        <w:r w:rsidR="00511DDD" w:rsidRPr="00511DDD">
          <w:rPr>
            <w:rFonts w:ascii="宋体" w:hAnsi="宋体"/>
            <w:rPrChange w:id="58" w:author="Administrator" w:date="2021-06-15T10:38:00Z">
              <w:rPr/>
            </w:rPrChange>
          </w:rPr>
          <w:t>”</w:t>
        </w:r>
      </w:ins>
      <w:r w:rsidRPr="009C3AE0">
        <w:t>和</w:t>
      </w:r>
      <w:del w:id="59" w:author="Administrator" w:date="2021-06-15T10:38:00Z">
        <w:r w:rsidRPr="009C3AE0" w:rsidDel="00511DDD">
          <w:delText>"</w:delText>
        </w:r>
      </w:del>
      <w:ins w:id="60" w:author="Administrator" w:date="2021-06-15T10:38:00Z">
        <w:r w:rsidR="00511DDD">
          <w:t xml:space="preserve"> </w:t>
        </w:r>
        <w:r w:rsidR="00511DDD" w:rsidRPr="00511DDD">
          <w:rPr>
            <w:rFonts w:ascii="宋体" w:hAnsi="宋体"/>
            <w:rPrChange w:id="61" w:author="Administrator" w:date="2021-06-15T10:38:00Z">
              <w:rPr/>
            </w:rPrChange>
          </w:rPr>
          <w:t>“</w:t>
        </w:r>
      </w:ins>
      <w:r w:rsidRPr="009C3AE0">
        <w:t>||</w:t>
      </w:r>
      <w:del w:id="62" w:author="Administrator" w:date="2021-06-15T10:38:00Z">
        <w:r w:rsidRPr="009C3AE0" w:rsidDel="00511DDD">
          <w:delText>"</w:delText>
        </w:r>
      </w:del>
      <w:ins w:id="63" w:author="Administrator" w:date="2021-06-15T10:38:00Z">
        <w:r w:rsidR="00511DDD" w:rsidRPr="00511DDD">
          <w:rPr>
            <w:rFonts w:ascii="宋体" w:hAnsi="宋体"/>
            <w:rPrChange w:id="64" w:author="Administrator" w:date="2021-06-15T10:38:00Z">
              <w:rPr/>
            </w:rPrChange>
          </w:rPr>
          <w:t>”</w:t>
        </w:r>
      </w:ins>
      <w:r w:rsidRPr="009C3AE0">
        <w:t>低于关系运算符，</w:t>
      </w:r>
      <w:del w:id="65" w:author="Administrator" w:date="2021-06-15T10:38:00Z">
        <w:r w:rsidRPr="009C3AE0" w:rsidDel="00511DDD">
          <w:delText>"</w:delText>
        </w:r>
      </w:del>
      <w:ins w:id="66" w:author="Administrator" w:date="2021-06-15T10:38:00Z">
        <w:r w:rsidR="00511DDD" w:rsidRPr="00511DDD">
          <w:rPr>
            <w:rFonts w:ascii="宋体" w:hAnsi="宋体"/>
            <w:rPrChange w:id="67" w:author="Administrator" w:date="2021-06-15T10:38:00Z">
              <w:rPr/>
            </w:rPrChange>
          </w:rPr>
          <w:t>“</w:t>
        </w:r>
      </w:ins>
      <w:r w:rsidRPr="009C3AE0">
        <w:t>!</w:t>
      </w:r>
      <w:del w:id="68" w:author="Administrator" w:date="2021-06-15T10:38:00Z">
        <w:r w:rsidRPr="009C3AE0" w:rsidDel="00511DDD">
          <w:delText>"</w:delText>
        </w:r>
      </w:del>
      <w:ins w:id="69" w:author="Administrator" w:date="2021-06-15T10:38:00Z">
        <w:r w:rsidR="00511DDD" w:rsidRPr="00511DDD">
          <w:rPr>
            <w:rFonts w:ascii="宋体" w:hAnsi="宋体"/>
            <w:rPrChange w:id="70" w:author="Administrator" w:date="2021-06-15T10:38:00Z">
              <w:rPr/>
            </w:rPrChange>
          </w:rPr>
          <w:t>”</w:t>
        </w:r>
      </w:ins>
      <w:r w:rsidRPr="009C3AE0">
        <w:t>高于算术运算符</w:t>
      </w:r>
    </w:p>
    <w:p w14:paraId="0AF6E446" w14:textId="0325C883" w:rsidR="009C3AE0" w:rsidRPr="009C3AE0" w:rsidRDefault="009C3AE0" w:rsidP="007F5CE8">
      <w:pPr>
        <w:ind w:firstLine="420"/>
      </w:pPr>
      <w:r w:rsidRPr="009C3AE0">
        <w:rPr>
          <w:rFonts w:hint="eastAsia"/>
        </w:rPr>
        <w:t>因此运算符的优先顺序为：！</w:t>
      </w:r>
      <w:r w:rsidRPr="009C3AE0">
        <w:t>&gt;</w:t>
      </w:r>
      <w:r w:rsidRPr="009C3AE0">
        <w:t>算术运算符</w:t>
      </w:r>
      <w:r w:rsidRPr="009C3AE0">
        <w:t>&gt;</w:t>
      </w:r>
      <w:r w:rsidRPr="009C3AE0">
        <w:t>关系运算符</w:t>
      </w:r>
      <w:r w:rsidRPr="009C3AE0">
        <w:t>&gt;&amp;&amp;&gt;||&gt;</w:t>
      </w:r>
      <w:r w:rsidRPr="009C3AE0">
        <w:t>赋值运算符</w:t>
      </w:r>
    </w:p>
    <w:p w14:paraId="65AEA826" w14:textId="77777777" w:rsidR="00074C75" w:rsidRPr="00074C75" w:rsidRDefault="00074C75" w:rsidP="007F5CE8">
      <w:pPr>
        <w:ind w:firstLine="420"/>
      </w:pPr>
      <w:r>
        <w:rPr>
          <w:rFonts w:hint="eastAsia"/>
        </w:rPr>
        <w:t>3</w:t>
      </w:r>
      <w:r>
        <w:rPr>
          <w:rFonts w:hint="eastAsia"/>
        </w:rPr>
        <w:t>、短路原则：</w:t>
      </w:r>
      <w:r w:rsidRPr="00074C75">
        <w:rPr>
          <w:rFonts w:hint="eastAsia"/>
        </w:rPr>
        <w:t>在逻辑表达式的求解中，并不是所有的逻辑运算符都要被执行。</w:t>
      </w:r>
    </w:p>
    <w:p w14:paraId="787593F1" w14:textId="59C5F7C0" w:rsidR="00074C75" w:rsidRPr="00074C75" w:rsidRDefault="00074C75" w:rsidP="007F5CE8">
      <w:pPr>
        <w:ind w:firstLine="420"/>
      </w:pPr>
      <w:del w:id="71" w:author="Administrator" w:date="2021-06-15T10:34:00Z">
        <w:r w:rsidRPr="00074C75" w:rsidDel="00D43D95">
          <w:delText>(</w:delText>
        </w:r>
      </w:del>
      <w:ins w:id="72" w:author="Administrator" w:date="2021-06-15T10:34:00Z">
        <w:r w:rsidR="00D43D95">
          <w:t>（</w:t>
        </w:r>
      </w:ins>
      <w:r w:rsidRPr="00074C75">
        <w:t>1</w:t>
      </w:r>
      <w:del w:id="73" w:author="Administrator" w:date="2021-06-15T10:34:00Z">
        <w:r w:rsidRPr="00074C75" w:rsidDel="00D43D95">
          <w:delText>)</w:delText>
        </w:r>
      </w:del>
      <w:ins w:id="74" w:author="Administrator" w:date="2021-06-15T10:34:00Z">
        <w:r w:rsidR="00D43D95">
          <w:t>）</w:t>
        </w:r>
      </w:ins>
      <w:r w:rsidRPr="00074C75">
        <w:t xml:space="preserve">a&amp;&amp;b&amp;&amp;c </w:t>
      </w:r>
      <w:r w:rsidRPr="00074C75">
        <w:t>只有</w:t>
      </w:r>
      <w:r w:rsidRPr="00074C75">
        <w:t>a</w:t>
      </w:r>
      <w:r w:rsidRPr="00074C75">
        <w:t>为真时，才需要判断</w:t>
      </w:r>
      <w:r w:rsidRPr="00074C75">
        <w:t>b</w:t>
      </w:r>
      <w:r w:rsidRPr="00074C75">
        <w:t>的值，只有</w:t>
      </w:r>
      <w:r w:rsidRPr="00074C75">
        <w:t>a</w:t>
      </w:r>
      <w:r w:rsidRPr="00074C75">
        <w:t>和</w:t>
      </w:r>
      <w:r w:rsidRPr="00074C75">
        <w:t>b</w:t>
      </w:r>
      <w:r w:rsidRPr="00074C75">
        <w:t>都为真时，才需要判断</w:t>
      </w:r>
      <w:r w:rsidRPr="00074C75">
        <w:t>c</w:t>
      </w:r>
      <w:r w:rsidRPr="00074C75">
        <w:t>的值。</w:t>
      </w:r>
      <w:del w:id="75" w:author="Administrator" w:date="2021-06-15T10:34:00Z">
        <w:r w:rsidRPr="00074C75" w:rsidDel="00D43D95">
          <w:delText>(</w:delText>
        </w:r>
      </w:del>
      <w:ins w:id="76" w:author="Administrator" w:date="2021-06-15T10:34:00Z">
        <w:r w:rsidR="00D43D95">
          <w:t>（</w:t>
        </w:r>
      </w:ins>
      <w:r w:rsidRPr="00074C75">
        <w:t>2</w:t>
      </w:r>
      <w:del w:id="77" w:author="Administrator" w:date="2021-06-15T10:34:00Z">
        <w:r w:rsidRPr="00074C75" w:rsidDel="00D43D95">
          <w:delText>)</w:delText>
        </w:r>
      </w:del>
      <w:ins w:id="78" w:author="Administrator" w:date="2021-06-15T10:34:00Z">
        <w:r w:rsidR="00D43D95">
          <w:t>）</w:t>
        </w:r>
      </w:ins>
      <w:r w:rsidRPr="00074C75">
        <w:t xml:space="preserve">a||b||c  </w:t>
      </w:r>
      <w:r w:rsidRPr="00074C75">
        <w:t>只要</w:t>
      </w:r>
      <w:r w:rsidRPr="00074C75">
        <w:t>a</w:t>
      </w:r>
      <w:r w:rsidRPr="00074C75">
        <w:t>为真，就不必判断</w:t>
      </w:r>
      <w:r w:rsidRPr="00074C75">
        <w:t>b</w:t>
      </w:r>
      <w:r w:rsidRPr="00074C75">
        <w:t>和</w:t>
      </w:r>
      <w:r w:rsidRPr="00074C75">
        <w:t>c</w:t>
      </w:r>
      <w:r w:rsidRPr="00074C75">
        <w:t>的值，只有</w:t>
      </w:r>
      <w:r w:rsidRPr="00074C75">
        <w:t>a</w:t>
      </w:r>
      <w:r w:rsidRPr="00074C75">
        <w:t>为假，才判断</w:t>
      </w:r>
      <w:r w:rsidRPr="00074C75">
        <w:t>b</w:t>
      </w:r>
      <w:r w:rsidRPr="00074C75">
        <w:t>。</w:t>
      </w:r>
      <w:r w:rsidRPr="00074C75">
        <w:t>a</w:t>
      </w:r>
      <w:r w:rsidRPr="00074C75">
        <w:t>和</w:t>
      </w:r>
      <w:r w:rsidRPr="00074C75">
        <w:t>b</w:t>
      </w:r>
      <w:r w:rsidRPr="00074C75">
        <w:t>都为假才判断</w:t>
      </w:r>
      <w:r w:rsidRPr="00074C75">
        <w:t>c</w:t>
      </w:r>
      <w:r w:rsidRPr="00074C75">
        <w:t>。</w:t>
      </w:r>
    </w:p>
    <w:p w14:paraId="366ACD72" w14:textId="7C773BE6" w:rsidR="00074C75" w:rsidRDefault="00074C75" w:rsidP="007F5CE8">
      <w:pPr>
        <w:ind w:firstLine="420"/>
      </w:pPr>
      <w:r>
        <w:rPr>
          <w:rFonts w:hint="eastAsia"/>
        </w:rPr>
        <w:t>【备考点拨】</w:t>
      </w:r>
    </w:p>
    <w:p w14:paraId="0541DEBE" w14:textId="5A7B9425" w:rsidR="00074C75" w:rsidRDefault="00074C75" w:rsidP="007F5CE8">
      <w:pPr>
        <w:ind w:firstLine="420"/>
      </w:pPr>
      <w:r>
        <w:rPr>
          <w:rFonts w:hint="eastAsia"/>
        </w:rPr>
        <w:t>1</w:t>
      </w:r>
      <w:r>
        <w:rPr>
          <w:rFonts w:hint="eastAsia"/>
        </w:rPr>
        <w:t>、掌握运算符写法和计算规则；</w:t>
      </w:r>
    </w:p>
    <w:p w14:paraId="73BF2C04" w14:textId="51EF3318" w:rsidR="00074C75" w:rsidRPr="00C91120" w:rsidRDefault="00074C75" w:rsidP="007F5CE8">
      <w:pPr>
        <w:ind w:firstLine="420"/>
      </w:pPr>
      <w:r>
        <w:rPr>
          <w:rFonts w:hint="eastAsia"/>
        </w:rPr>
        <w:t>2</w:t>
      </w:r>
      <w:r>
        <w:rPr>
          <w:rFonts w:hint="eastAsia"/>
        </w:rPr>
        <w:t>、掌握短路原则。</w:t>
      </w:r>
    </w:p>
    <w:p w14:paraId="26D33042" w14:textId="3A9DB3FC" w:rsidR="00B441AE" w:rsidRPr="00C91120" w:rsidRDefault="00483755" w:rsidP="008D2842">
      <w:pPr>
        <w:pStyle w:val="3"/>
      </w:pPr>
      <w:bookmarkStart w:id="79" w:name="_Toc74672541"/>
      <w:r w:rsidRPr="00C91120">
        <w:t>2.2</w:t>
      </w:r>
      <w:r w:rsidRPr="00C91120">
        <w:rPr>
          <w:rFonts w:hint="eastAsia"/>
        </w:rPr>
        <w:t xml:space="preserve"> </w:t>
      </w:r>
      <w:r w:rsidR="00B441AE" w:rsidRPr="00C91120">
        <w:rPr>
          <w:rFonts w:hint="eastAsia"/>
        </w:rPr>
        <w:t>运算器与控制器（★★★★）</w:t>
      </w:r>
      <w:bookmarkEnd w:id="79"/>
    </w:p>
    <w:p w14:paraId="09EF31D1" w14:textId="0C1C1ADC" w:rsidR="00264C9E" w:rsidRPr="00C91120" w:rsidRDefault="00D80682" w:rsidP="007F5CE8">
      <w:pPr>
        <w:ind w:firstLine="420"/>
        <w:rPr>
          <w:b/>
        </w:rPr>
      </w:pPr>
      <w:r w:rsidRPr="00C91120">
        <w:rPr>
          <w:rFonts w:hint="eastAsia"/>
        </w:rPr>
        <w:t>【考法分析】</w:t>
      </w:r>
    </w:p>
    <w:p w14:paraId="05E35D73" w14:textId="0633BD3B" w:rsidR="00B441AE" w:rsidRPr="00C91120" w:rsidRDefault="00B441AE" w:rsidP="007F5CE8">
      <w:pPr>
        <w:ind w:firstLine="420"/>
        <w:rPr>
          <w:b/>
          <w:bCs/>
        </w:rPr>
      </w:pPr>
      <w:r w:rsidRPr="00C91120">
        <w:rPr>
          <w:rFonts w:hint="eastAsia"/>
        </w:rPr>
        <w:t>本考点主要的考查形式有：</w:t>
      </w:r>
      <w:r w:rsidRPr="00C91120">
        <w:t>给定部件判断部件所属运算器或控制器；给定一定功能描述，判断具体描述的部件。</w:t>
      </w:r>
    </w:p>
    <w:p w14:paraId="7E84C2BD" w14:textId="192C1566" w:rsidR="00B441AE" w:rsidRPr="00C91120" w:rsidRDefault="00D80682" w:rsidP="007F5CE8">
      <w:pPr>
        <w:ind w:firstLine="420"/>
        <w:rPr>
          <w:b/>
        </w:rPr>
      </w:pPr>
      <w:r w:rsidRPr="00C91120">
        <w:rPr>
          <w:rFonts w:hint="eastAsia"/>
        </w:rPr>
        <w:t>【要点分析】</w:t>
      </w:r>
    </w:p>
    <w:p w14:paraId="462FD52E" w14:textId="77777777" w:rsidR="00B441AE" w:rsidRPr="00C91120" w:rsidRDefault="00B441AE" w:rsidP="007F5CE8">
      <w:pPr>
        <w:ind w:firstLine="420"/>
      </w:pPr>
      <w:r w:rsidRPr="00C91120">
        <w:rPr>
          <w:rFonts w:hint="eastAsia"/>
        </w:rPr>
        <w:t>1</w:t>
      </w:r>
      <w:r w:rsidRPr="00C91120">
        <w:rPr>
          <w:rFonts w:hint="eastAsia"/>
        </w:rPr>
        <w:t>、运算器：</w:t>
      </w:r>
    </w:p>
    <w:p w14:paraId="34121DC1" w14:textId="744D223D" w:rsidR="00B441AE" w:rsidRPr="00C91120" w:rsidRDefault="00B441AE" w:rsidP="007F5CE8">
      <w:pPr>
        <w:ind w:firstLine="420"/>
      </w:pPr>
      <w:r w:rsidRPr="00C91120">
        <w:rPr>
          <w:rFonts w:hint="eastAsia"/>
        </w:rPr>
        <w:t>①算术逻辑单元</w:t>
      </w:r>
      <w:r w:rsidRPr="00C91120">
        <w:rPr>
          <w:rFonts w:hint="eastAsia"/>
        </w:rPr>
        <w:t>ALU</w:t>
      </w:r>
      <w:r w:rsidRPr="00C91120">
        <w:rPr>
          <w:rFonts w:hint="eastAsia"/>
        </w:rPr>
        <w:t>：数据的算术运算和逻辑运算</w:t>
      </w:r>
      <w:ins w:id="80" w:author="Administrator" w:date="2021-06-15T10:41:00Z">
        <w:r w:rsidR="001152CE">
          <w:rPr>
            <w:rFonts w:hint="eastAsia"/>
          </w:rPr>
          <w:t>；</w:t>
        </w:r>
      </w:ins>
    </w:p>
    <w:p w14:paraId="360C3900" w14:textId="4E278568" w:rsidR="00B441AE" w:rsidRPr="00C91120" w:rsidRDefault="00B441AE" w:rsidP="007F5CE8">
      <w:pPr>
        <w:ind w:firstLine="420"/>
      </w:pPr>
      <w:r w:rsidRPr="00C91120">
        <w:rPr>
          <w:rFonts w:hint="eastAsia"/>
        </w:rPr>
        <w:t>②累加寄存器</w:t>
      </w:r>
      <w:r w:rsidRPr="00C91120">
        <w:rPr>
          <w:rFonts w:hint="eastAsia"/>
        </w:rPr>
        <w:t>AC</w:t>
      </w:r>
      <w:r w:rsidRPr="00C91120">
        <w:rPr>
          <w:rFonts w:hint="eastAsia"/>
        </w:rPr>
        <w:t>：通用寄存器，为</w:t>
      </w:r>
      <w:r w:rsidRPr="00C91120">
        <w:rPr>
          <w:rFonts w:hint="eastAsia"/>
        </w:rPr>
        <w:t>ALU</w:t>
      </w:r>
      <w:r w:rsidRPr="00C91120">
        <w:rPr>
          <w:rFonts w:hint="eastAsia"/>
        </w:rPr>
        <w:t>提供一个工作区，用在暂存数据</w:t>
      </w:r>
      <w:ins w:id="81" w:author="Administrator" w:date="2021-06-15T10:41:00Z">
        <w:r w:rsidR="001152CE">
          <w:rPr>
            <w:rFonts w:hint="eastAsia"/>
          </w:rPr>
          <w:t>；</w:t>
        </w:r>
      </w:ins>
    </w:p>
    <w:p w14:paraId="0DF37E35" w14:textId="5D35BB60" w:rsidR="00B441AE" w:rsidRPr="00C91120" w:rsidRDefault="00B441AE" w:rsidP="007F5CE8">
      <w:pPr>
        <w:ind w:firstLine="420"/>
      </w:pPr>
      <w:r w:rsidRPr="00C91120">
        <w:rPr>
          <w:rFonts w:hint="eastAsia"/>
        </w:rPr>
        <w:t>③数据缓冲寄存器</w:t>
      </w:r>
      <w:r w:rsidRPr="00C91120">
        <w:rPr>
          <w:rFonts w:hint="eastAsia"/>
        </w:rPr>
        <w:t>DR</w:t>
      </w:r>
      <w:r w:rsidRPr="00C91120">
        <w:rPr>
          <w:rFonts w:hint="eastAsia"/>
        </w:rPr>
        <w:t>：写内存时，暂存指令或数据</w:t>
      </w:r>
      <w:ins w:id="82" w:author="Administrator" w:date="2021-06-15T10:41:00Z">
        <w:r w:rsidR="001152CE">
          <w:rPr>
            <w:rFonts w:hint="eastAsia"/>
          </w:rPr>
          <w:t>；</w:t>
        </w:r>
      </w:ins>
    </w:p>
    <w:p w14:paraId="513D7C7D" w14:textId="392E6DFC" w:rsidR="00B441AE" w:rsidRPr="00C91120" w:rsidRDefault="00B441AE" w:rsidP="007F5CE8">
      <w:pPr>
        <w:ind w:firstLine="420"/>
      </w:pPr>
      <w:r w:rsidRPr="00C91120">
        <w:rPr>
          <w:rFonts w:hint="eastAsia"/>
        </w:rPr>
        <w:t>④状态条件寄存器</w:t>
      </w:r>
      <w:r w:rsidRPr="00C91120">
        <w:rPr>
          <w:rFonts w:hint="eastAsia"/>
        </w:rPr>
        <w:t>PSW</w:t>
      </w:r>
      <w:r w:rsidRPr="00C91120">
        <w:rPr>
          <w:rFonts w:hint="eastAsia"/>
        </w:rPr>
        <w:t>：存状态标志与控制标志（争议：也有将其归为控制器的）</w:t>
      </w:r>
      <w:ins w:id="83" w:author="Administrator" w:date="2021-06-15T10:41:00Z">
        <w:r w:rsidR="001152CE">
          <w:rPr>
            <w:rFonts w:hint="eastAsia"/>
          </w:rPr>
          <w:t>。</w:t>
        </w:r>
      </w:ins>
    </w:p>
    <w:p w14:paraId="3EDD9AF5" w14:textId="77777777" w:rsidR="00B441AE" w:rsidRPr="00C91120" w:rsidRDefault="00B441AE" w:rsidP="007F5CE8">
      <w:pPr>
        <w:ind w:firstLine="420"/>
      </w:pPr>
      <w:r w:rsidRPr="00C91120">
        <w:rPr>
          <w:rFonts w:hint="eastAsia"/>
        </w:rPr>
        <w:t>2</w:t>
      </w:r>
      <w:r w:rsidRPr="00C91120">
        <w:rPr>
          <w:rFonts w:hint="eastAsia"/>
        </w:rPr>
        <w:t>、控制器：</w:t>
      </w:r>
    </w:p>
    <w:p w14:paraId="568E70C9" w14:textId="5E9E385E" w:rsidR="00B441AE" w:rsidRPr="00C91120" w:rsidRDefault="00B441AE" w:rsidP="007F5CE8">
      <w:pPr>
        <w:ind w:firstLine="420"/>
      </w:pPr>
      <w:r w:rsidRPr="00C91120">
        <w:rPr>
          <w:rFonts w:hint="eastAsia"/>
        </w:rPr>
        <w:t>①程序计数器</w:t>
      </w:r>
      <w:r w:rsidRPr="00C91120">
        <w:rPr>
          <w:rFonts w:hint="eastAsia"/>
        </w:rPr>
        <w:t>PC</w:t>
      </w:r>
      <w:r w:rsidRPr="00C91120">
        <w:rPr>
          <w:rFonts w:hint="eastAsia"/>
        </w:rPr>
        <w:t>：存储下一条要执行指令的地址</w:t>
      </w:r>
      <w:ins w:id="84" w:author="Administrator" w:date="2021-06-15T10:41:00Z">
        <w:r w:rsidR="001152CE">
          <w:rPr>
            <w:rFonts w:hint="eastAsia"/>
          </w:rPr>
          <w:t>；</w:t>
        </w:r>
      </w:ins>
    </w:p>
    <w:p w14:paraId="3189A94F" w14:textId="76E54895" w:rsidR="00B441AE" w:rsidRPr="00C91120" w:rsidRDefault="00B441AE" w:rsidP="007F5CE8">
      <w:pPr>
        <w:ind w:firstLine="420"/>
      </w:pPr>
      <w:r w:rsidRPr="00C91120">
        <w:rPr>
          <w:rFonts w:hint="eastAsia"/>
        </w:rPr>
        <w:t>②指令寄存器</w:t>
      </w:r>
      <w:r w:rsidRPr="00C91120">
        <w:rPr>
          <w:rFonts w:hint="eastAsia"/>
        </w:rPr>
        <w:t>IR</w:t>
      </w:r>
      <w:r w:rsidRPr="00C91120">
        <w:rPr>
          <w:rFonts w:hint="eastAsia"/>
        </w:rPr>
        <w:t>：存储即将执行的指令</w:t>
      </w:r>
      <w:ins w:id="85" w:author="Administrator" w:date="2021-06-15T10:41:00Z">
        <w:r w:rsidR="001152CE">
          <w:rPr>
            <w:rFonts w:hint="eastAsia"/>
          </w:rPr>
          <w:t>；</w:t>
        </w:r>
      </w:ins>
    </w:p>
    <w:p w14:paraId="093110D2" w14:textId="551E858C" w:rsidR="00B441AE" w:rsidRPr="00C91120" w:rsidRDefault="00B441AE" w:rsidP="007F5CE8">
      <w:pPr>
        <w:ind w:firstLine="420"/>
      </w:pPr>
      <w:r w:rsidRPr="00C91120">
        <w:rPr>
          <w:rFonts w:hint="eastAsia"/>
        </w:rPr>
        <w:t>③指令译码器</w:t>
      </w:r>
      <w:r w:rsidRPr="00C91120">
        <w:rPr>
          <w:rFonts w:hint="eastAsia"/>
        </w:rPr>
        <w:t>ID</w:t>
      </w:r>
      <w:r w:rsidRPr="00C91120">
        <w:rPr>
          <w:rFonts w:hint="eastAsia"/>
        </w:rPr>
        <w:t>：对指令中的操作码字段进行分析解释</w:t>
      </w:r>
      <w:ins w:id="86" w:author="Administrator" w:date="2021-06-15T10:41:00Z">
        <w:r w:rsidR="001152CE">
          <w:rPr>
            <w:rFonts w:hint="eastAsia"/>
          </w:rPr>
          <w:t>；</w:t>
        </w:r>
      </w:ins>
    </w:p>
    <w:p w14:paraId="3A5F08F4" w14:textId="0EF62ACC" w:rsidR="00B441AE" w:rsidRPr="00C91120" w:rsidRDefault="00B441AE" w:rsidP="007F5CE8">
      <w:pPr>
        <w:ind w:firstLine="420"/>
      </w:pPr>
      <w:r w:rsidRPr="00C91120">
        <w:rPr>
          <w:rFonts w:hint="eastAsia"/>
        </w:rPr>
        <w:t>④时序部件：提供时序控制信号</w:t>
      </w:r>
      <w:ins w:id="87" w:author="Administrator" w:date="2021-06-15T10:41:00Z">
        <w:r w:rsidR="001152CE">
          <w:rPr>
            <w:rFonts w:hint="eastAsia"/>
          </w:rPr>
          <w:t>。</w:t>
        </w:r>
      </w:ins>
    </w:p>
    <w:p w14:paraId="6AE7491C" w14:textId="121F9C26" w:rsidR="00B441AE" w:rsidRPr="00C91120" w:rsidRDefault="00D80682" w:rsidP="007F5CE8">
      <w:pPr>
        <w:ind w:firstLine="420"/>
        <w:rPr>
          <w:b/>
        </w:rPr>
      </w:pPr>
      <w:r w:rsidRPr="00C91120">
        <w:rPr>
          <w:rFonts w:hint="eastAsia"/>
        </w:rPr>
        <w:t>【备考点拨】</w:t>
      </w:r>
    </w:p>
    <w:p w14:paraId="25BC6A31" w14:textId="15B01A96" w:rsidR="00B441AE" w:rsidRPr="00C91120" w:rsidRDefault="00B441AE" w:rsidP="007F5CE8">
      <w:pPr>
        <w:ind w:firstLine="420"/>
      </w:pPr>
      <w:r w:rsidRPr="00C91120">
        <w:rPr>
          <w:rFonts w:hint="eastAsia"/>
        </w:rPr>
        <w:t>1</w:t>
      </w:r>
      <w:r w:rsidRPr="00C91120">
        <w:rPr>
          <w:rFonts w:hint="eastAsia"/>
        </w:rPr>
        <w:t>、掌握运算器、控制器分类所属的部件，并熟悉各个部件的功能和特点能够加以区分。</w:t>
      </w:r>
    </w:p>
    <w:p w14:paraId="4842A687" w14:textId="3C32AD48" w:rsidR="00B441AE" w:rsidRPr="00C91120" w:rsidRDefault="00483755" w:rsidP="008D2842">
      <w:pPr>
        <w:pStyle w:val="3"/>
      </w:pPr>
      <w:bookmarkStart w:id="88" w:name="_Toc74672542"/>
      <w:r w:rsidRPr="00C91120">
        <w:t>2.3</w:t>
      </w:r>
      <w:r w:rsidRPr="00C91120">
        <w:rPr>
          <w:rFonts w:hint="eastAsia"/>
        </w:rPr>
        <w:t xml:space="preserve"> </w:t>
      </w:r>
      <w:r w:rsidR="00B441AE" w:rsidRPr="00C91120">
        <w:rPr>
          <w:rFonts w:hint="eastAsia"/>
        </w:rPr>
        <w:t>F</w:t>
      </w:r>
      <w:r w:rsidR="00B441AE" w:rsidRPr="00C91120">
        <w:t>lynn</w:t>
      </w:r>
      <w:r w:rsidR="00B441AE" w:rsidRPr="00C91120">
        <w:t>分类法（</w:t>
      </w:r>
      <w:r w:rsidR="00B441AE" w:rsidRPr="00C91120">
        <w:rPr>
          <w:rFonts w:hint="eastAsia"/>
        </w:rPr>
        <w:t>★★</w:t>
      </w:r>
      <w:r w:rsidR="00B441AE" w:rsidRPr="00C91120">
        <w:t>）</w:t>
      </w:r>
      <w:bookmarkEnd w:id="88"/>
    </w:p>
    <w:p w14:paraId="3FFB62E2" w14:textId="6AA7F498" w:rsidR="00B441AE" w:rsidRPr="00C91120" w:rsidRDefault="00D80682" w:rsidP="007F5CE8">
      <w:pPr>
        <w:ind w:firstLine="420"/>
        <w:rPr>
          <w:b/>
        </w:rPr>
      </w:pPr>
      <w:r w:rsidRPr="00C91120">
        <w:rPr>
          <w:rFonts w:hint="eastAsia"/>
        </w:rPr>
        <w:t>【考法分析】</w:t>
      </w:r>
    </w:p>
    <w:p w14:paraId="2A0D49C6" w14:textId="77777777" w:rsidR="00B441AE" w:rsidRPr="00C91120" w:rsidRDefault="00B441AE" w:rsidP="007F5CE8">
      <w:pPr>
        <w:ind w:firstLine="420"/>
      </w:pPr>
      <w:r w:rsidRPr="00C91120">
        <w:rPr>
          <w:rFonts w:hint="eastAsia"/>
        </w:rPr>
        <w:t>本题考查形式主要是根据题干描述判断所属分类或判断各个分类的典型系统。</w:t>
      </w:r>
    </w:p>
    <w:p w14:paraId="5AD40A51" w14:textId="19F8CC3B" w:rsidR="00B441AE" w:rsidRPr="00C91120" w:rsidRDefault="00D80682" w:rsidP="007F5CE8">
      <w:pPr>
        <w:ind w:firstLine="420"/>
        <w:rPr>
          <w:b/>
        </w:rPr>
      </w:pPr>
      <w:r w:rsidRPr="00C91120">
        <w:rPr>
          <w:rFonts w:hint="eastAsia"/>
        </w:rPr>
        <w:t>【要点分析】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936"/>
        <w:gridCol w:w="1749"/>
        <w:gridCol w:w="2262"/>
      </w:tblGrid>
      <w:tr w:rsidR="002268FE" w:rsidRPr="002268FE" w14:paraId="1D40C69D" w14:textId="77777777" w:rsidTr="00775B8E">
        <w:trPr>
          <w:trHeight w:val="23"/>
        </w:trPr>
        <w:tc>
          <w:tcPr>
            <w:tcW w:w="1249" w:type="pct"/>
            <w:vAlign w:val="center"/>
            <w:hideMark/>
          </w:tcPr>
          <w:p w14:paraId="1A7B9D4E" w14:textId="77777777" w:rsidR="002268FE" w:rsidRPr="002268FE" w:rsidRDefault="002268FE" w:rsidP="00775B8E">
            <w:pPr>
              <w:pStyle w:val="aa"/>
            </w:pPr>
            <w:r w:rsidRPr="002268FE">
              <w:rPr>
                <w:rFonts w:hint="eastAsia"/>
              </w:rPr>
              <w:t>体系结构类型</w:t>
            </w:r>
          </w:p>
        </w:tc>
        <w:tc>
          <w:tcPr>
            <w:tcW w:w="1221" w:type="pct"/>
            <w:vAlign w:val="center"/>
            <w:hideMark/>
          </w:tcPr>
          <w:p w14:paraId="134E70DC" w14:textId="77777777" w:rsidR="002268FE" w:rsidRPr="002268FE" w:rsidRDefault="002268FE" w:rsidP="00775B8E">
            <w:pPr>
              <w:pStyle w:val="aa"/>
            </w:pPr>
            <w:r w:rsidRPr="002268FE">
              <w:rPr>
                <w:rFonts w:hint="eastAsia"/>
              </w:rPr>
              <w:t>结构</w:t>
            </w:r>
          </w:p>
        </w:tc>
        <w:tc>
          <w:tcPr>
            <w:tcW w:w="1103" w:type="pct"/>
            <w:vAlign w:val="center"/>
            <w:hideMark/>
          </w:tcPr>
          <w:p w14:paraId="434C7240" w14:textId="77777777" w:rsidR="002268FE" w:rsidRPr="002268FE" w:rsidRDefault="002268FE" w:rsidP="00775B8E">
            <w:pPr>
              <w:pStyle w:val="aa"/>
            </w:pPr>
            <w:r w:rsidRPr="002268FE">
              <w:rPr>
                <w:rFonts w:hint="eastAsia"/>
              </w:rPr>
              <w:t>关键特性</w:t>
            </w:r>
          </w:p>
        </w:tc>
        <w:tc>
          <w:tcPr>
            <w:tcW w:w="1427" w:type="pct"/>
            <w:vAlign w:val="center"/>
            <w:hideMark/>
          </w:tcPr>
          <w:p w14:paraId="66C7E248" w14:textId="77777777" w:rsidR="002268FE" w:rsidRPr="002268FE" w:rsidRDefault="002268FE" w:rsidP="00775B8E">
            <w:pPr>
              <w:pStyle w:val="aa"/>
            </w:pPr>
            <w:r w:rsidRPr="002268FE">
              <w:rPr>
                <w:rFonts w:hint="eastAsia"/>
              </w:rPr>
              <w:t>代表</w:t>
            </w:r>
          </w:p>
        </w:tc>
      </w:tr>
      <w:tr w:rsidR="002268FE" w:rsidRPr="002268FE" w14:paraId="5473A48B" w14:textId="77777777" w:rsidTr="00775B8E">
        <w:trPr>
          <w:trHeight w:val="23"/>
        </w:trPr>
        <w:tc>
          <w:tcPr>
            <w:tcW w:w="1249" w:type="pct"/>
            <w:vAlign w:val="center"/>
            <w:hideMark/>
          </w:tcPr>
          <w:p w14:paraId="5910426F" w14:textId="77777777" w:rsidR="002268FE" w:rsidRPr="002268FE" w:rsidRDefault="002268FE" w:rsidP="00775B8E">
            <w:pPr>
              <w:pStyle w:val="aa"/>
            </w:pPr>
            <w:r w:rsidRPr="002268FE">
              <w:rPr>
                <w:rFonts w:hint="eastAsia"/>
              </w:rPr>
              <w:t>单指令流单数据流</w:t>
            </w:r>
          </w:p>
          <w:p w14:paraId="5FD18E83" w14:textId="77777777" w:rsidR="002268FE" w:rsidRPr="002268FE" w:rsidRDefault="002268FE" w:rsidP="00775B8E">
            <w:pPr>
              <w:pStyle w:val="aa"/>
            </w:pPr>
            <w:r w:rsidRPr="002268FE">
              <w:rPr>
                <w:rFonts w:hint="eastAsia"/>
              </w:rPr>
              <w:t>SISD</w:t>
            </w:r>
          </w:p>
        </w:tc>
        <w:tc>
          <w:tcPr>
            <w:tcW w:w="1221" w:type="pct"/>
            <w:vAlign w:val="center"/>
            <w:hideMark/>
          </w:tcPr>
          <w:p w14:paraId="055530E7" w14:textId="77777777" w:rsidR="002268FE" w:rsidRPr="002268FE" w:rsidRDefault="002268FE" w:rsidP="00775B8E">
            <w:pPr>
              <w:pStyle w:val="aa"/>
            </w:pPr>
            <w:r w:rsidRPr="002268FE">
              <w:rPr>
                <w:rFonts w:hint="eastAsia"/>
              </w:rPr>
              <w:t>控制部分：一个</w:t>
            </w:r>
          </w:p>
          <w:p w14:paraId="3041C451" w14:textId="77777777" w:rsidR="002268FE" w:rsidRPr="002268FE" w:rsidRDefault="002268FE" w:rsidP="00775B8E">
            <w:pPr>
              <w:pStyle w:val="aa"/>
            </w:pPr>
            <w:r w:rsidRPr="002268FE">
              <w:rPr>
                <w:rFonts w:hint="eastAsia"/>
              </w:rPr>
              <w:t>处</w:t>
            </w:r>
            <w:r w:rsidRPr="002268FE">
              <w:rPr>
                <w:rFonts w:hint="eastAsia"/>
              </w:rPr>
              <w:t xml:space="preserve"> </w:t>
            </w:r>
            <w:r w:rsidRPr="002268FE">
              <w:rPr>
                <w:rFonts w:hint="eastAsia"/>
              </w:rPr>
              <w:t>理</w:t>
            </w:r>
            <w:r w:rsidRPr="002268FE">
              <w:rPr>
                <w:rFonts w:hint="eastAsia"/>
              </w:rPr>
              <w:t xml:space="preserve"> </w:t>
            </w:r>
            <w:r w:rsidRPr="002268FE">
              <w:rPr>
                <w:rFonts w:hint="eastAsia"/>
              </w:rPr>
              <w:t>器：一个</w:t>
            </w:r>
          </w:p>
          <w:p w14:paraId="66152C51" w14:textId="77777777" w:rsidR="002268FE" w:rsidRPr="002268FE" w:rsidRDefault="002268FE" w:rsidP="00775B8E">
            <w:pPr>
              <w:pStyle w:val="aa"/>
            </w:pPr>
            <w:r w:rsidRPr="002268FE">
              <w:rPr>
                <w:rFonts w:hint="eastAsia"/>
              </w:rPr>
              <w:t>主存模块：一个</w:t>
            </w:r>
          </w:p>
        </w:tc>
        <w:tc>
          <w:tcPr>
            <w:tcW w:w="1103" w:type="pct"/>
            <w:vAlign w:val="center"/>
            <w:hideMark/>
          </w:tcPr>
          <w:p w14:paraId="555217E9" w14:textId="77777777" w:rsidR="002268FE" w:rsidRPr="002268FE" w:rsidRDefault="002268FE" w:rsidP="00775B8E">
            <w:pPr>
              <w:pStyle w:val="aa"/>
            </w:pPr>
          </w:p>
        </w:tc>
        <w:tc>
          <w:tcPr>
            <w:tcW w:w="1427" w:type="pct"/>
            <w:vAlign w:val="center"/>
            <w:hideMark/>
          </w:tcPr>
          <w:p w14:paraId="496C227B" w14:textId="77777777" w:rsidR="002268FE" w:rsidRPr="002268FE" w:rsidRDefault="002268FE" w:rsidP="00775B8E">
            <w:pPr>
              <w:pStyle w:val="aa"/>
            </w:pPr>
            <w:r w:rsidRPr="002268FE">
              <w:rPr>
                <w:rFonts w:hint="eastAsia"/>
              </w:rPr>
              <w:t>单处理器系统</w:t>
            </w:r>
          </w:p>
        </w:tc>
      </w:tr>
      <w:tr w:rsidR="002268FE" w:rsidRPr="002268FE" w14:paraId="35F16055" w14:textId="77777777" w:rsidTr="00775B8E">
        <w:trPr>
          <w:trHeight w:val="23"/>
        </w:trPr>
        <w:tc>
          <w:tcPr>
            <w:tcW w:w="1249" w:type="pct"/>
            <w:vAlign w:val="center"/>
            <w:hideMark/>
          </w:tcPr>
          <w:p w14:paraId="737C5CDB" w14:textId="77777777" w:rsidR="002268FE" w:rsidRPr="002268FE" w:rsidRDefault="002268FE" w:rsidP="00775B8E">
            <w:pPr>
              <w:pStyle w:val="aa"/>
            </w:pPr>
            <w:r w:rsidRPr="002268FE">
              <w:rPr>
                <w:rFonts w:hint="eastAsia"/>
              </w:rPr>
              <w:t>单指令流多数据流</w:t>
            </w:r>
          </w:p>
          <w:p w14:paraId="05034123" w14:textId="77777777" w:rsidR="002268FE" w:rsidRPr="002268FE" w:rsidRDefault="002268FE" w:rsidP="00775B8E">
            <w:pPr>
              <w:pStyle w:val="aa"/>
            </w:pPr>
            <w:r w:rsidRPr="002268FE">
              <w:rPr>
                <w:rFonts w:hint="eastAsia"/>
              </w:rPr>
              <w:t>SIMD</w:t>
            </w:r>
          </w:p>
        </w:tc>
        <w:tc>
          <w:tcPr>
            <w:tcW w:w="1221" w:type="pct"/>
            <w:vAlign w:val="center"/>
            <w:hideMark/>
          </w:tcPr>
          <w:p w14:paraId="68E68DB1" w14:textId="77777777" w:rsidR="002268FE" w:rsidRPr="002268FE" w:rsidRDefault="002268FE" w:rsidP="00775B8E">
            <w:pPr>
              <w:pStyle w:val="aa"/>
            </w:pPr>
            <w:r w:rsidRPr="002268FE">
              <w:rPr>
                <w:rFonts w:hint="eastAsia"/>
              </w:rPr>
              <w:t>控制部分：一个</w:t>
            </w:r>
          </w:p>
          <w:p w14:paraId="6FD69F0E" w14:textId="77777777" w:rsidR="002268FE" w:rsidRPr="002268FE" w:rsidRDefault="002268FE" w:rsidP="00775B8E">
            <w:pPr>
              <w:pStyle w:val="aa"/>
            </w:pPr>
            <w:r w:rsidRPr="002268FE">
              <w:rPr>
                <w:rFonts w:hint="eastAsia"/>
              </w:rPr>
              <w:t>处</w:t>
            </w:r>
            <w:r w:rsidRPr="002268FE">
              <w:rPr>
                <w:rFonts w:hint="eastAsia"/>
              </w:rPr>
              <w:t xml:space="preserve"> </w:t>
            </w:r>
            <w:r w:rsidRPr="002268FE">
              <w:rPr>
                <w:rFonts w:hint="eastAsia"/>
              </w:rPr>
              <w:t>理</w:t>
            </w:r>
            <w:r w:rsidRPr="002268FE">
              <w:rPr>
                <w:rFonts w:hint="eastAsia"/>
              </w:rPr>
              <w:t xml:space="preserve"> </w:t>
            </w:r>
            <w:r w:rsidRPr="002268FE">
              <w:rPr>
                <w:rFonts w:hint="eastAsia"/>
              </w:rPr>
              <w:t>器：多个</w:t>
            </w:r>
          </w:p>
          <w:p w14:paraId="17A0E189" w14:textId="77777777" w:rsidR="002268FE" w:rsidRPr="002268FE" w:rsidRDefault="002268FE" w:rsidP="00775B8E">
            <w:pPr>
              <w:pStyle w:val="aa"/>
            </w:pPr>
            <w:r w:rsidRPr="002268FE">
              <w:rPr>
                <w:rFonts w:hint="eastAsia"/>
              </w:rPr>
              <w:t>主存模块：多个</w:t>
            </w:r>
          </w:p>
        </w:tc>
        <w:tc>
          <w:tcPr>
            <w:tcW w:w="1103" w:type="pct"/>
            <w:vAlign w:val="center"/>
            <w:hideMark/>
          </w:tcPr>
          <w:p w14:paraId="11F90B94" w14:textId="77777777" w:rsidR="002268FE" w:rsidRPr="002268FE" w:rsidRDefault="002268FE" w:rsidP="00775B8E">
            <w:pPr>
              <w:pStyle w:val="aa"/>
            </w:pPr>
            <w:r w:rsidRPr="002268FE">
              <w:rPr>
                <w:rFonts w:hint="eastAsia"/>
              </w:rPr>
              <w:t>各处理器以异步的形式执行同一条指令</w:t>
            </w:r>
          </w:p>
        </w:tc>
        <w:tc>
          <w:tcPr>
            <w:tcW w:w="1427" w:type="pct"/>
            <w:vAlign w:val="center"/>
            <w:hideMark/>
          </w:tcPr>
          <w:p w14:paraId="1A3DF932" w14:textId="77777777" w:rsidR="002268FE" w:rsidRPr="002268FE" w:rsidRDefault="002268FE" w:rsidP="00775B8E">
            <w:pPr>
              <w:pStyle w:val="aa"/>
            </w:pPr>
            <w:r w:rsidRPr="002268FE">
              <w:rPr>
                <w:rFonts w:hint="eastAsia"/>
              </w:rPr>
              <w:t>并行处理机</w:t>
            </w:r>
          </w:p>
          <w:p w14:paraId="568DB121" w14:textId="77777777" w:rsidR="002268FE" w:rsidRPr="002268FE" w:rsidRDefault="002268FE" w:rsidP="00775B8E">
            <w:pPr>
              <w:pStyle w:val="aa"/>
            </w:pPr>
            <w:r w:rsidRPr="002268FE">
              <w:rPr>
                <w:rFonts w:hint="eastAsia"/>
              </w:rPr>
              <w:t>阵列处理机</w:t>
            </w:r>
          </w:p>
          <w:p w14:paraId="14D12126" w14:textId="77777777" w:rsidR="002268FE" w:rsidRPr="002268FE" w:rsidRDefault="002268FE" w:rsidP="00775B8E">
            <w:pPr>
              <w:pStyle w:val="aa"/>
            </w:pPr>
            <w:r w:rsidRPr="002268FE">
              <w:rPr>
                <w:rFonts w:hint="eastAsia"/>
              </w:rPr>
              <w:t>超级向量处理机</w:t>
            </w:r>
          </w:p>
        </w:tc>
      </w:tr>
      <w:tr w:rsidR="002268FE" w:rsidRPr="002268FE" w14:paraId="7CA0ABB2" w14:textId="77777777" w:rsidTr="00775B8E">
        <w:trPr>
          <w:trHeight w:val="23"/>
        </w:trPr>
        <w:tc>
          <w:tcPr>
            <w:tcW w:w="1249" w:type="pct"/>
            <w:vAlign w:val="center"/>
            <w:hideMark/>
          </w:tcPr>
          <w:p w14:paraId="08097932" w14:textId="77777777" w:rsidR="002268FE" w:rsidRPr="002268FE" w:rsidRDefault="002268FE" w:rsidP="00775B8E">
            <w:pPr>
              <w:pStyle w:val="aa"/>
            </w:pPr>
            <w:r w:rsidRPr="002268FE">
              <w:rPr>
                <w:rFonts w:hint="eastAsia"/>
              </w:rPr>
              <w:t>多指令流单数据流</w:t>
            </w:r>
          </w:p>
          <w:p w14:paraId="6E7B1E3F" w14:textId="77777777" w:rsidR="002268FE" w:rsidRPr="002268FE" w:rsidRDefault="002268FE" w:rsidP="00775B8E">
            <w:pPr>
              <w:pStyle w:val="aa"/>
            </w:pPr>
            <w:r w:rsidRPr="002268FE">
              <w:rPr>
                <w:rFonts w:hint="eastAsia"/>
              </w:rPr>
              <w:t>MISD</w:t>
            </w:r>
          </w:p>
        </w:tc>
        <w:tc>
          <w:tcPr>
            <w:tcW w:w="1221" w:type="pct"/>
            <w:vAlign w:val="center"/>
            <w:hideMark/>
          </w:tcPr>
          <w:p w14:paraId="044441BD" w14:textId="77777777" w:rsidR="002268FE" w:rsidRPr="002268FE" w:rsidRDefault="002268FE" w:rsidP="00775B8E">
            <w:pPr>
              <w:pStyle w:val="aa"/>
            </w:pPr>
            <w:r w:rsidRPr="002268FE">
              <w:rPr>
                <w:rFonts w:hint="eastAsia"/>
              </w:rPr>
              <w:t>控制部分：多个</w:t>
            </w:r>
          </w:p>
          <w:p w14:paraId="499AA409" w14:textId="77777777" w:rsidR="002268FE" w:rsidRPr="002268FE" w:rsidRDefault="002268FE" w:rsidP="00775B8E">
            <w:pPr>
              <w:pStyle w:val="aa"/>
            </w:pPr>
            <w:r w:rsidRPr="002268FE">
              <w:rPr>
                <w:rFonts w:hint="eastAsia"/>
              </w:rPr>
              <w:t>处</w:t>
            </w:r>
            <w:r w:rsidRPr="002268FE">
              <w:rPr>
                <w:rFonts w:hint="eastAsia"/>
              </w:rPr>
              <w:t xml:space="preserve"> </w:t>
            </w:r>
            <w:r w:rsidRPr="002268FE">
              <w:rPr>
                <w:rFonts w:hint="eastAsia"/>
              </w:rPr>
              <w:t>理</w:t>
            </w:r>
            <w:r w:rsidRPr="002268FE">
              <w:rPr>
                <w:rFonts w:hint="eastAsia"/>
              </w:rPr>
              <w:t xml:space="preserve"> </w:t>
            </w:r>
            <w:r w:rsidRPr="002268FE">
              <w:rPr>
                <w:rFonts w:hint="eastAsia"/>
              </w:rPr>
              <w:t>器：一个</w:t>
            </w:r>
          </w:p>
          <w:p w14:paraId="4C93C5D6" w14:textId="77777777" w:rsidR="002268FE" w:rsidRPr="002268FE" w:rsidRDefault="002268FE" w:rsidP="00775B8E">
            <w:pPr>
              <w:pStyle w:val="aa"/>
            </w:pPr>
            <w:r w:rsidRPr="002268FE">
              <w:rPr>
                <w:rFonts w:hint="eastAsia"/>
              </w:rPr>
              <w:t>主存模块：多个</w:t>
            </w:r>
          </w:p>
        </w:tc>
        <w:tc>
          <w:tcPr>
            <w:tcW w:w="1103" w:type="pct"/>
            <w:vAlign w:val="center"/>
            <w:hideMark/>
          </w:tcPr>
          <w:p w14:paraId="5C19710A" w14:textId="77777777" w:rsidR="002268FE" w:rsidRPr="002268FE" w:rsidRDefault="002268FE" w:rsidP="00775B8E">
            <w:pPr>
              <w:pStyle w:val="aa"/>
            </w:pPr>
            <w:r w:rsidRPr="002268FE">
              <w:rPr>
                <w:rFonts w:hint="eastAsia"/>
              </w:rPr>
              <w:t>被证明不可能，至少是不实际</w:t>
            </w:r>
          </w:p>
        </w:tc>
        <w:tc>
          <w:tcPr>
            <w:tcW w:w="1427" w:type="pct"/>
            <w:vAlign w:val="center"/>
            <w:hideMark/>
          </w:tcPr>
          <w:p w14:paraId="571285B7" w14:textId="77777777" w:rsidR="002268FE" w:rsidRPr="002268FE" w:rsidRDefault="002268FE" w:rsidP="00775B8E">
            <w:pPr>
              <w:pStyle w:val="aa"/>
            </w:pPr>
            <w:r w:rsidRPr="002268FE">
              <w:rPr>
                <w:rFonts w:hint="eastAsia"/>
              </w:rPr>
              <w:t>目前没有，有文献称流水线计算机为此类</w:t>
            </w:r>
          </w:p>
        </w:tc>
      </w:tr>
      <w:tr w:rsidR="002268FE" w:rsidRPr="002268FE" w14:paraId="520F82DF" w14:textId="77777777" w:rsidTr="00775B8E">
        <w:trPr>
          <w:trHeight w:val="23"/>
        </w:trPr>
        <w:tc>
          <w:tcPr>
            <w:tcW w:w="1249" w:type="pct"/>
            <w:vAlign w:val="center"/>
            <w:hideMark/>
          </w:tcPr>
          <w:p w14:paraId="3AE7D349" w14:textId="77777777" w:rsidR="002268FE" w:rsidRPr="002268FE" w:rsidRDefault="002268FE" w:rsidP="00775B8E">
            <w:pPr>
              <w:pStyle w:val="aa"/>
            </w:pPr>
            <w:r w:rsidRPr="002268FE">
              <w:rPr>
                <w:rFonts w:hint="eastAsia"/>
              </w:rPr>
              <w:t>多指令流多数据流</w:t>
            </w:r>
          </w:p>
          <w:p w14:paraId="6AA168AA" w14:textId="77777777" w:rsidR="002268FE" w:rsidRPr="002268FE" w:rsidRDefault="002268FE" w:rsidP="00775B8E">
            <w:pPr>
              <w:pStyle w:val="aa"/>
            </w:pPr>
            <w:r w:rsidRPr="002268FE">
              <w:rPr>
                <w:rFonts w:hint="eastAsia"/>
              </w:rPr>
              <w:t>MIMD</w:t>
            </w:r>
          </w:p>
        </w:tc>
        <w:tc>
          <w:tcPr>
            <w:tcW w:w="1221" w:type="pct"/>
            <w:vAlign w:val="center"/>
            <w:hideMark/>
          </w:tcPr>
          <w:p w14:paraId="4D393718" w14:textId="77777777" w:rsidR="002268FE" w:rsidRPr="002268FE" w:rsidRDefault="002268FE" w:rsidP="00775B8E">
            <w:pPr>
              <w:pStyle w:val="aa"/>
            </w:pPr>
            <w:r w:rsidRPr="002268FE">
              <w:rPr>
                <w:rFonts w:hint="eastAsia"/>
              </w:rPr>
              <w:t>控制部分：多个</w:t>
            </w:r>
          </w:p>
          <w:p w14:paraId="27037ECB" w14:textId="77777777" w:rsidR="002268FE" w:rsidRPr="002268FE" w:rsidRDefault="002268FE" w:rsidP="00775B8E">
            <w:pPr>
              <w:pStyle w:val="aa"/>
            </w:pPr>
            <w:r w:rsidRPr="002268FE">
              <w:rPr>
                <w:rFonts w:hint="eastAsia"/>
              </w:rPr>
              <w:t>处</w:t>
            </w:r>
            <w:r w:rsidRPr="002268FE">
              <w:rPr>
                <w:rFonts w:hint="eastAsia"/>
              </w:rPr>
              <w:t xml:space="preserve"> </w:t>
            </w:r>
            <w:r w:rsidRPr="002268FE">
              <w:rPr>
                <w:rFonts w:hint="eastAsia"/>
              </w:rPr>
              <w:t>理</w:t>
            </w:r>
            <w:r w:rsidRPr="002268FE">
              <w:rPr>
                <w:rFonts w:hint="eastAsia"/>
              </w:rPr>
              <w:t xml:space="preserve"> </w:t>
            </w:r>
            <w:r w:rsidRPr="002268FE">
              <w:rPr>
                <w:rFonts w:hint="eastAsia"/>
              </w:rPr>
              <w:t>器：多个</w:t>
            </w:r>
          </w:p>
          <w:p w14:paraId="4C23FAE0" w14:textId="77777777" w:rsidR="002268FE" w:rsidRPr="002268FE" w:rsidRDefault="002268FE" w:rsidP="00775B8E">
            <w:pPr>
              <w:pStyle w:val="aa"/>
            </w:pPr>
            <w:r w:rsidRPr="002268FE">
              <w:rPr>
                <w:rFonts w:hint="eastAsia"/>
              </w:rPr>
              <w:t>主存模块：多个</w:t>
            </w:r>
          </w:p>
        </w:tc>
        <w:tc>
          <w:tcPr>
            <w:tcW w:w="1103" w:type="pct"/>
            <w:vAlign w:val="center"/>
            <w:hideMark/>
          </w:tcPr>
          <w:p w14:paraId="1B5C4802" w14:textId="77777777" w:rsidR="002268FE" w:rsidRPr="002268FE" w:rsidRDefault="002268FE" w:rsidP="00775B8E">
            <w:pPr>
              <w:pStyle w:val="aa"/>
            </w:pPr>
            <w:r w:rsidRPr="002268FE">
              <w:rPr>
                <w:rFonts w:hint="eastAsia"/>
              </w:rPr>
              <w:t>能够实现作业、任务、指令等各级全面并行</w:t>
            </w:r>
          </w:p>
        </w:tc>
        <w:tc>
          <w:tcPr>
            <w:tcW w:w="1427" w:type="pct"/>
            <w:vAlign w:val="center"/>
            <w:hideMark/>
          </w:tcPr>
          <w:p w14:paraId="3E432608" w14:textId="77777777" w:rsidR="002268FE" w:rsidRPr="002268FE" w:rsidRDefault="002268FE" w:rsidP="00775B8E">
            <w:pPr>
              <w:pStyle w:val="aa"/>
            </w:pPr>
            <w:r w:rsidRPr="002268FE">
              <w:rPr>
                <w:rFonts w:hint="eastAsia"/>
              </w:rPr>
              <w:t>多处理机系统</w:t>
            </w:r>
          </w:p>
          <w:p w14:paraId="3116C850" w14:textId="77777777" w:rsidR="002268FE" w:rsidRPr="002268FE" w:rsidRDefault="002268FE" w:rsidP="00775B8E">
            <w:pPr>
              <w:pStyle w:val="aa"/>
            </w:pPr>
            <w:r w:rsidRPr="002268FE">
              <w:rPr>
                <w:rFonts w:hint="eastAsia"/>
              </w:rPr>
              <w:t>多计算机</w:t>
            </w:r>
          </w:p>
        </w:tc>
      </w:tr>
    </w:tbl>
    <w:p w14:paraId="7E98F734" w14:textId="233A2C61" w:rsidR="00B441AE" w:rsidRPr="00C91120" w:rsidRDefault="00D80682" w:rsidP="007F5CE8">
      <w:pPr>
        <w:ind w:firstLine="420"/>
        <w:rPr>
          <w:b/>
        </w:rPr>
      </w:pPr>
      <w:r w:rsidRPr="00C91120">
        <w:rPr>
          <w:rFonts w:hint="eastAsia"/>
        </w:rPr>
        <w:t>【备考点拨】</w:t>
      </w:r>
    </w:p>
    <w:p w14:paraId="4D50783B" w14:textId="61C36344" w:rsidR="00B441AE" w:rsidRPr="00C91120" w:rsidRDefault="00B441AE" w:rsidP="007F5CE8">
      <w:pPr>
        <w:ind w:firstLine="420"/>
      </w:pPr>
      <w:r w:rsidRPr="00C91120">
        <w:rPr>
          <w:rFonts w:hint="eastAsia"/>
        </w:rPr>
        <w:t>1</w:t>
      </w:r>
      <w:r w:rsidRPr="00C91120">
        <w:rPr>
          <w:rFonts w:hint="eastAsia"/>
        </w:rPr>
        <w:t>、掌握</w:t>
      </w:r>
      <w:r w:rsidRPr="00C91120">
        <w:rPr>
          <w:rFonts w:hint="eastAsia"/>
        </w:rPr>
        <w:t>Fl</w:t>
      </w:r>
      <w:r w:rsidRPr="00C91120">
        <w:t>ynn</w:t>
      </w:r>
      <w:r w:rsidRPr="00C91120">
        <w:t>分类法四种类型的特点及其相关典型系统</w:t>
      </w:r>
      <w:ins w:id="89" w:author="Administrator" w:date="2021-06-15T10:54:00Z">
        <w:r w:rsidR="00A90B81">
          <w:t>。</w:t>
        </w:r>
      </w:ins>
    </w:p>
    <w:p w14:paraId="5018C7B0" w14:textId="1FC419F9" w:rsidR="00B441AE" w:rsidRPr="00C91120" w:rsidRDefault="00B441AE" w:rsidP="007F5CE8">
      <w:pPr>
        <w:ind w:firstLine="420"/>
      </w:pPr>
      <w:r w:rsidRPr="00C91120">
        <w:rPr>
          <w:rFonts w:hint="eastAsia"/>
        </w:rPr>
        <w:t>2</w:t>
      </w:r>
      <w:r w:rsidRPr="00C91120">
        <w:rPr>
          <w:rFonts w:hint="eastAsia"/>
        </w:rPr>
        <w:t>、常考典型系统：阵列处理机、超级向量处理机；常考类型：</w:t>
      </w:r>
      <w:r w:rsidRPr="00C91120">
        <w:rPr>
          <w:rFonts w:hint="eastAsia"/>
        </w:rPr>
        <w:t>S</w:t>
      </w:r>
      <w:r w:rsidRPr="00C91120">
        <w:t>IMD</w:t>
      </w:r>
      <w:r w:rsidRPr="00C91120">
        <w:t>、</w:t>
      </w:r>
      <w:r w:rsidRPr="00C91120">
        <w:t>MISD</w:t>
      </w:r>
      <w:ins w:id="90" w:author="Administrator" w:date="2021-06-15T10:54:00Z">
        <w:r w:rsidR="00A90B81">
          <w:t>。</w:t>
        </w:r>
      </w:ins>
    </w:p>
    <w:p w14:paraId="61B17856" w14:textId="5D010173" w:rsidR="00B441AE" w:rsidRPr="00C91120" w:rsidRDefault="00483755" w:rsidP="008D2842">
      <w:pPr>
        <w:pStyle w:val="3"/>
      </w:pPr>
      <w:bookmarkStart w:id="91" w:name="_Toc74672543"/>
      <w:r w:rsidRPr="00C91120">
        <w:t>2.</w:t>
      </w:r>
      <w:r w:rsidR="00B441AE" w:rsidRPr="00C91120">
        <w:t>4</w:t>
      </w:r>
      <w:r w:rsidR="0049199C" w:rsidRPr="00C91120">
        <w:rPr>
          <w:rFonts w:hint="eastAsia"/>
        </w:rPr>
        <w:t xml:space="preserve"> </w:t>
      </w:r>
      <w:r w:rsidR="00B441AE" w:rsidRPr="00C91120">
        <w:rPr>
          <w:rFonts w:hint="eastAsia"/>
        </w:rPr>
        <w:t>C</w:t>
      </w:r>
      <w:r w:rsidR="00B441AE" w:rsidRPr="00C91120">
        <w:t>ISC</w:t>
      </w:r>
      <w:r w:rsidR="00B441AE" w:rsidRPr="00C91120">
        <w:t>与</w:t>
      </w:r>
      <w:r w:rsidR="00B441AE" w:rsidRPr="00C91120">
        <w:rPr>
          <w:rFonts w:hint="eastAsia"/>
        </w:rPr>
        <w:t>R</w:t>
      </w:r>
      <w:r w:rsidR="00B441AE" w:rsidRPr="00C91120">
        <w:t>ISC</w:t>
      </w:r>
      <w:r w:rsidR="00B441AE" w:rsidRPr="00C91120">
        <w:t>（</w:t>
      </w:r>
      <w:r w:rsidR="00B441AE" w:rsidRPr="00C91120">
        <w:rPr>
          <w:rFonts w:hint="eastAsia"/>
        </w:rPr>
        <w:t>★★</w:t>
      </w:r>
      <w:r w:rsidR="00B441AE" w:rsidRPr="00C91120">
        <w:t>）</w:t>
      </w:r>
      <w:bookmarkEnd w:id="91"/>
    </w:p>
    <w:p w14:paraId="70626D6E" w14:textId="0C532652" w:rsidR="00B441AE" w:rsidRPr="00C91120" w:rsidRDefault="00D80682" w:rsidP="007F5CE8">
      <w:pPr>
        <w:ind w:firstLine="420"/>
        <w:rPr>
          <w:b/>
        </w:rPr>
      </w:pPr>
      <w:r w:rsidRPr="00C91120">
        <w:rPr>
          <w:rFonts w:hint="eastAsia"/>
        </w:rPr>
        <w:t>【考法分析】</w:t>
      </w:r>
    </w:p>
    <w:p w14:paraId="0B0D0E46" w14:textId="3FE6B343" w:rsidR="00B441AE" w:rsidRPr="00C91120" w:rsidRDefault="00B441AE" w:rsidP="007F5CE8">
      <w:pPr>
        <w:ind w:firstLine="420"/>
      </w:pPr>
      <w:r w:rsidRPr="00C91120">
        <w:rPr>
          <w:rFonts w:hint="eastAsia"/>
        </w:rPr>
        <w:t>本考点的基本考法是给出一些</w:t>
      </w:r>
      <w:r w:rsidRPr="00C91120">
        <w:rPr>
          <w:rFonts w:hint="eastAsia"/>
        </w:rPr>
        <w:t>CISC</w:t>
      </w:r>
      <w:r w:rsidRPr="00C91120">
        <w:rPr>
          <w:rFonts w:hint="eastAsia"/>
        </w:rPr>
        <w:t>与</w:t>
      </w:r>
      <w:r w:rsidRPr="00C91120">
        <w:rPr>
          <w:rFonts w:hint="eastAsia"/>
        </w:rPr>
        <w:t>RISC</w:t>
      </w:r>
      <w:r w:rsidRPr="00C91120">
        <w:rPr>
          <w:rFonts w:hint="eastAsia"/>
        </w:rPr>
        <w:t>的特点，让考生判断说法的正确性</w:t>
      </w:r>
      <w:r w:rsidR="00074C75">
        <w:rPr>
          <w:rFonts w:hint="eastAsia"/>
        </w:rPr>
        <w:t>；给出一定描述判断寻址方式</w:t>
      </w:r>
      <w:r w:rsidRPr="00C91120">
        <w:rPr>
          <w:rFonts w:hint="eastAsia"/>
        </w:rPr>
        <w:t>。</w:t>
      </w:r>
    </w:p>
    <w:p w14:paraId="0EE949E8" w14:textId="6CD77A47" w:rsidR="00B441AE" w:rsidRPr="00C91120" w:rsidRDefault="00D80682" w:rsidP="007F5CE8">
      <w:pPr>
        <w:ind w:firstLine="420"/>
        <w:rPr>
          <w:b/>
        </w:rPr>
      </w:pPr>
      <w:r w:rsidRPr="00C91120">
        <w:rPr>
          <w:rFonts w:hint="eastAsia"/>
        </w:rPr>
        <w:t>【要点分析】</w:t>
      </w:r>
    </w:p>
    <w:p w14:paraId="26C4FEC8" w14:textId="77777777" w:rsidR="00B441AE" w:rsidRPr="00C91120" w:rsidRDefault="00B441AE" w:rsidP="007F5CE8">
      <w:pPr>
        <w:ind w:firstLine="420"/>
      </w:pPr>
      <w:r w:rsidRPr="00C91120">
        <w:rPr>
          <w:rFonts w:hint="eastAsia"/>
        </w:rPr>
        <w:t>1</w:t>
      </w:r>
      <w:r w:rsidRPr="00C91120">
        <w:rPr>
          <w:rFonts w:hint="eastAsia"/>
        </w:rPr>
        <w:t>、</w:t>
      </w:r>
      <w:r w:rsidRPr="00C91120">
        <w:rPr>
          <w:rFonts w:hint="eastAsia"/>
        </w:rPr>
        <w:t>CISC</w:t>
      </w:r>
      <w:r w:rsidRPr="00C91120">
        <w:rPr>
          <w:rFonts w:hint="eastAsia"/>
        </w:rPr>
        <w:t>：复杂指令集；</w:t>
      </w:r>
      <w:r w:rsidRPr="00C91120">
        <w:rPr>
          <w:rFonts w:hint="eastAsia"/>
        </w:rPr>
        <w:t>RISC</w:t>
      </w:r>
      <w:r w:rsidRPr="00C91120">
        <w:rPr>
          <w:rFonts w:hint="eastAsia"/>
        </w:rPr>
        <w:t>：精简指令集。</w:t>
      </w:r>
    </w:p>
    <w:p w14:paraId="6E6F0CA7" w14:textId="77777777" w:rsidR="00B441AE" w:rsidRPr="00C91120" w:rsidRDefault="00B441AE" w:rsidP="007F5CE8">
      <w:pPr>
        <w:ind w:firstLine="420"/>
      </w:pPr>
      <w:r w:rsidRPr="00C91120">
        <w:rPr>
          <w:rFonts w:hint="eastAsia"/>
        </w:rPr>
        <w:t>2</w:t>
      </w:r>
      <w:r w:rsidRPr="00C91120">
        <w:rPr>
          <w:rFonts w:hint="eastAsia"/>
        </w:rPr>
        <w:t>、</w:t>
      </w:r>
      <w:r w:rsidRPr="00C91120">
        <w:rPr>
          <w:rFonts w:hint="eastAsia"/>
        </w:rPr>
        <w:t>CISC</w:t>
      </w:r>
      <w:r w:rsidRPr="00C91120">
        <w:rPr>
          <w:rFonts w:hint="eastAsia"/>
        </w:rPr>
        <w:t>的特点：指令数量多，指令频率差别大，多寻址，使用微码。</w:t>
      </w:r>
    </w:p>
    <w:p w14:paraId="3545663E" w14:textId="07A0E421" w:rsidR="00B441AE" w:rsidRPr="00C91120" w:rsidRDefault="00B441AE" w:rsidP="007F5CE8">
      <w:pPr>
        <w:ind w:firstLine="420"/>
      </w:pPr>
      <w:r w:rsidRPr="00C91120">
        <w:rPr>
          <w:rFonts w:hint="eastAsia"/>
        </w:rPr>
        <w:t>3</w:t>
      </w:r>
      <w:r w:rsidRPr="00C91120">
        <w:rPr>
          <w:rFonts w:hint="eastAsia"/>
        </w:rPr>
        <w:t>、</w:t>
      </w:r>
      <w:r w:rsidRPr="00C91120">
        <w:rPr>
          <w:rFonts w:hint="eastAsia"/>
        </w:rPr>
        <w:t>RISC</w:t>
      </w:r>
      <w:r w:rsidRPr="00C91120">
        <w:rPr>
          <w:rFonts w:hint="eastAsia"/>
        </w:rPr>
        <w:t>的特点：指令数量少，操作寄存器，单周期，少寻址，多通用寄存器，硬布线逻辑控制，适用于流水线。</w:t>
      </w:r>
    </w:p>
    <w:tbl>
      <w:tblPr>
        <w:tblStyle w:val="a7"/>
        <w:tblW w:w="5000" w:type="pct"/>
        <w:tblLook w:val="0420" w:firstRow="1" w:lastRow="0" w:firstColumn="0" w:lastColumn="0" w:noHBand="0" w:noVBand="1"/>
      </w:tblPr>
      <w:tblGrid>
        <w:gridCol w:w="1554"/>
        <w:gridCol w:w="2269"/>
        <w:gridCol w:w="1275"/>
        <w:gridCol w:w="1733"/>
        <w:gridCol w:w="1096"/>
      </w:tblGrid>
      <w:tr w:rsidR="002268FE" w:rsidRPr="00A21F80" w14:paraId="4C565284" w14:textId="77777777" w:rsidTr="00A21F80">
        <w:trPr>
          <w:trHeight w:val="23"/>
        </w:trPr>
        <w:tc>
          <w:tcPr>
            <w:tcW w:w="980" w:type="pct"/>
            <w:vAlign w:val="center"/>
            <w:hideMark/>
          </w:tcPr>
          <w:p w14:paraId="542059FB" w14:textId="77777777" w:rsidR="002268FE" w:rsidRPr="00A21F80" w:rsidRDefault="002268FE" w:rsidP="00A21F80">
            <w:pPr>
              <w:pStyle w:val="aa"/>
            </w:pPr>
            <w:r w:rsidRPr="00A21F80">
              <w:rPr>
                <w:rFonts w:hint="eastAsia"/>
              </w:rPr>
              <w:t>指令系统类型</w:t>
            </w:r>
          </w:p>
        </w:tc>
        <w:tc>
          <w:tcPr>
            <w:tcW w:w="1431" w:type="pct"/>
            <w:vAlign w:val="center"/>
            <w:hideMark/>
          </w:tcPr>
          <w:p w14:paraId="7828D696" w14:textId="77777777" w:rsidR="002268FE" w:rsidRPr="00A21F80" w:rsidRDefault="002268FE" w:rsidP="00A21F80">
            <w:pPr>
              <w:pStyle w:val="aa"/>
            </w:pPr>
            <w:r w:rsidRPr="00A21F80">
              <w:rPr>
                <w:rFonts w:hint="eastAsia"/>
              </w:rPr>
              <w:t>指令</w:t>
            </w:r>
          </w:p>
        </w:tc>
        <w:tc>
          <w:tcPr>
            <w:tcW w:w="804" w:type="pct"/>
            <w:vAlign w:val="center"/>
            <w:hideMark/>
          </w:tcPr>
          <w:p w14:paraId="51BD219E" w14:textId="77777777" w:rsidR="002268FE" w:rsidRPr="00A21F80" w:rsidRDefault="002268FE" w:rsidP="00A21F80">
            <w:pPr>
              <w:pStyle w:val="aa"/>
            </w:pPr>
            <w:r w:rsidRPr="00A21F80">
              <w:rPr>
                <w:rFonts w:hint="eastAsia"/>
              </w:rPr>
              <w:t>寻址方式</w:t>
            </w:r>
          </w:p>
        </w:tc>
        <w:tc>
          <w:tcPr>
            <w:tcW w:w="1093" w:type="pct"/>
            <w:vAlign w:val="center"/>
            <w:hideMark/>
          </w:tcPr>
          <w:p w14:paraId="5FBF7E3E" w14:textId="77777777" w:rsidR="002268FE" w:rsidRPr="00A21F80" w:rsidRDefault="002268FE" w:rsidP="00A21F80">
            <w:pPr>
              <w:pStyle w:val="aa"/>
            </w:pPr>
            <w:r w:rsidRPr="00A21F80">
              <w:rPr>
                <w:rFonts w:hint="eastAsia"/>
              </w:rPr>
              <w:t>实现方式</w:t>
            </w:r>
          </w:p>
        </w:tc>
        <w:tc>
          <w:tcPr>
            <w:tcW w:w="691" w:type="pct"/>
            <w:vAlign w:val="center"/>
            <w:hideMark/>
          </w:tcPr>
          <w:p w14:paraId="505AF42D" w14:textId="5BF1730F" w:rsidR="002268FE" w:rsidRPr="00A21F80" w:rsidRDefault="002268FE" w:rsidP="00A21F80">
            <w:pPr>
              <w:pStyle w:val="aa"/>
            </w:pPr>
            <w:r w:rsidRPr="00A21F80">
              <w:rPr>
                <w:rFonts w:hint="eastAsia"/>
              </w:rPr>
              <w:t>其</w:t>
            </w:r>
            <w:del w:id="92" w:author="Unknown">
              <w:r w:rsidRPr="00A21F80" w:rsidDel="00A21F80">
                <w:rPr>
                  <w:rFonts w:hint="eastAsia"/>
                </w:rPr>
                <w:delText>它</w:delText>
              </w:r>
            </w:del>
            <w:ins w:id="93" w:author="Administrator" w:date="2021-06-15T14:54:00Z">
              <w:r w:rsidR="00A21F80" w:rsidRPr="00A21F80">
                <w:rPr>
                  <w:rFonts w:hint="eastAsia"/>
                </w:rPr>
                <w:t>他</w:t>
              </w:r>
            </w:ins>
          </w:p>
        </w:tc>
      </w:tr>
      <w:tr w:rsidR="002268FE" w:rsidRPr="00A21F80" w14:paraId="7C3D96F5" w14:textId="77777777" w:rsidTr="00A21F80">
        <w:trPr>
          <w:trHeight w:val="23"/>
        </w:trPr>
        <w:tc>
          <w:tcPr>
            <w:tcW w:w="980" w:type="pct"/>
            <w:vAlign w:val="center"/>
            <w:hideMark/>
          </w:tcPr>
          <w:p w14:paraId="26A86892" w14:textId="77777777" w:rsidR="002268FE" w:rsidRPr="00A21F80" w:rsidRDefault="002268FE" w:rsidP="00A21F80">
            <w:pPr>
              <w:pStyle w:val="aa"/>
            </w:pPr>
            <w:r w:rsidRPr="00A21F80">
              <w:rPr>
                <w:rFonts w:hint="eastAsia"/>
              </w:rPr>
              <w:t>CISC</w:t>
            </w:r>
            <w:r w:rsidRPr="00A21F80">
              <w:rPr>
                <w:rFonts w:hint="eastAsia"/>
              </w:rPr>
              <w:t>（复杂）</w:t>
            </w:r>
          </w:p>
        </w:tc>
        <w:tc>
          <w:tcPr>
            <w:tcW w:w="1431" w:type="pct"/>
            <w:vAlign w:val="center"/>
            <w:hideMark/>
          </w:tcPr>
          <w:p w14:paraId="25C081FB" w14:textId="77777777" w:rsidR="002268FE" w:rsidRPr="00A21F80" w:rsidRDefault="002268FE" w:rsidP="00A21F80">
            <w:pPr>
              <w:pStyle w:val="aa"/>
            </w:pPr>
            <w:r w:rsidRPr="00A21F80">
              <w:rPr>
                <w:rFonts w:hint="eastAsia"/>
              </w:rPr>
              <w:t>数量多，使用频率差别大，可变长格式</w:t>
            </w:r>
          </w:p>
        </w:tc>
        <w:tc>
          <w:tcPr>
            <w:tcW w:w="804" w:type="pct"/>
            <w:vAlign w:val="center"/>
            <w:hideMark/>
          </w:tcPr>
          <w:p w14:paraId="654744F6" w14:textId="77777777" w:rsidR="002268FE" w:rsidRPr="00A21F80" w:rsidRDefault="002268FE" w:rsidP="00A21F80">
            <w:pPr>
              <w:pStyle w:val="aa"/>
            </w:pPr>
            <w:r w:rsidRPr="00A21F80">
              <w:rPr>
                <w:rFonts w:hint="eastAsia"/>
              </w:rPr>
              <w:t>支持多种</w:t>
            </w:r>
          </w:p>
        </w:tc>
        <w:tc>
          <w:tcPr>
            <w:tcW w:w="1093" w:type="pct"/>
            <w:vAlign w:val="center"/>
            <w:hideMark/>
          </w:tcPr>
          <w:p w14:paraId="7A2D75D8" w14:textId="77777777" w:rsidR="002268FE" w:rsidRPr="00A21F80" w:rsidRDefault="002268FE" w:rsidP="00A21F80">
            <w:pPr>
              <w:pStyle w:val="aa"/>
            </w:pPr>
            <w:r w:rsidRPr="00A21F80">
              <w:rPr>
                <w:rFonts w:hint="eastAsia"/>
              </w:rPr>
              <w:t>微程序控制技术（微码）</w:t>
            </w:r>
          </w:p>
        </w:tc>
        <w:tc>
          <w:tcPr>
            <w:tcW w:w="691" w:type="pct"/>
            <w:vAlign w:val="center"/>
            <w:hideMark/>
          </w:tcPr>
          <w:p w14:paraId="3D0ECF90" w14:textId="77777777" w:rsidR="002268FE" w:rsidRPr="00A21F80" w:rsidRDefault="002268FE" w:rsidP="00A21F80">
            <w:pPr>
              <w:pStyle w:val="aa"/>
            </w:pPr>
            <w:r w:rsidRPr="00A21F80">
              <w:rPr>
                <w:rFonts w:hint="eastAsia"/>
              </w:rPr>
              <w:t>研制周期长</w:t>
            </w:r>
          </w:p>
        </w:tc>
      </w:tr>
      <w:tr w:rsidR="002268FE" w:rsidRPr="00A21F80" w14:paraId="58460EC9" w14:textId="77777777" w:rsidTr="00A21F80">
        <w:trPr>
          <w:trHeight w:val="23"/>
        </w:trPr>
        <w:tc>
          <w:tcPr>
            <w:tcW w:w="980" w:type="pct"/>
            <w:vAlign w:val="center"/>
            <w:hideMark/>
          </w:tcPr>
          <w:p w14:paraId="61D5386D" w14:textId="77777777" w:rsidR="002268FE" w:rsidRPr="00A21F80" w:rsidRDefault="002268FE" w:rsidP="00A21F80">
            <w:pPr>
              <w:pStyle w:val="aa"/>
            </w:pPr>
            <w:r w:rsidRPr="00A21F80">
              <w:rPr>
                <w:rFonts w:hint="eastAsia"/>
              </w:rPr>
              <w:t>RISC</w:t>
            </w:r>
            <w:r w:rsidRPr="00A21F80">
              <w:rPr>
                <w:rFonts w:hint="eastAsia"/>
              </w:rPr>
              <w:t>（精简）</w:t>
            </w:r>
          </w:p>
        </w:tc>
        <w:tc>
          <w:tcPr>
            <w:tcW w:w="1431" w:type="pct"/>
            <w:vAlign w:val="center"/>
            <w:hideMark/>
          </w:tcPr>
          <w:p w14:paraId="4BE29E84" w14:textId="77777777" w:rsidR="002268FE" w:rsidRPr="00A21F80" w:rsidRDefault="002268FE" w:rsidP="00A21F80">
            <w:pPr>
              <w:pStyle w:val="aa"/>
            </w:pPr>
            <w:r w:rsidRPr="00A21F80">
              <w:rPr>
                <w:rFonts w:hint="eastAsia"/>
              </w:rPr>
              <w:t>数量少，使用频率接近，定长格式，大部分为单周期指令，操作寄存器，只有</w:t>
            </w:r>
            <w:r w:rsidRPr="00A21F80">
              <w:rPr>
                <w:rFonts w:hint="eastAsia"/>
              </w:rPr>
              <w:t>Load/Store</w:t>
            </w:r>
            <w:r w:rsidRPr="00A21F80">
              <w:rPr>
                <w:rFonts w:hint="eastAsia"/>
              </w:rPr>
              <w:t>操作内存</w:t>
            </w:r>
          </w:p>
        </w:tc>
        <w:tc>
          <w:tcPr>
            <w:tcW w:w="804" w:type="pct"/>
            <w:vAlign w:val="center"/>
            <w:hideMark/>
          </w:tcPr>
          <w:p w14:paraId="4FE7FD87" w14:textId="77777777" w:rsidR="002268FE" w:rsidRPr="00A21F80" w:rsidRDefault="002268FE" w:rsidP="00A21F80">
            <w:pPr>
              <w:pStyle w:val="aa"/>
            </w:pPr>
            <w:r w:rsidRPr="00A21F80">
              <w:rPr>
                <w:rFonts w:hint="eastAsia"/>
              </w:rPr>
              <w:t>支持方式少</w:t>
            </w:r>
          </w:p>
        </w:tc>
        <w:tc>
          <w:tcPr>
            <w:tcW w:w="1093" w:type="pct"/>
            <w:vAlign w:val="center"/>
            <w:hideMark/>
          </w:tcPr>
          <w:p w14:paraId="11F5FA24" w14:textId="77777777" w:rsidR="002268FE" w:rsidRPr="00A21F80" w:rsidRDefault="002268FE" w:rsidP="00A21F80">
            <w:pPr>
              <w:pStyle w:val="aa"/>
            </w:pPr>
            <w:r w:rsidRPr="00A21F80">
              <w:rPr>
                <w:rFonts w:hint="eastAsia"/>
              </w:rPr>
              <w:t>增加了通用寄存器；硬布线逻辑控制为主；适合采用流水线</w:t>
            </w:r>
          </w:p>
        </w:tc>
        <w:tc>
          <w:tcPr>
            <w:tcW w:w="691" w:type="pct"/>
            <w:vAlign w:val="center"/>
            <w:hideMark/>
          </w:tcPr>
          <w:p w14:paraId="2489DF3E" w14:textId="77777777" w:rsidR="002268FE" w:rsidRPr="00A21F80" w:rsidRDefault="002268FE" w:rsidP="00A21F80">
            <w:pPr>
              <w:pStyle w:val="aa"/>
            </w:pPr>
            <w:r w:rsidRPr="00A21F80">
              <w:rPr>
                <w:rFonts w:hint="eastAsia"/>
              </w:rPr>
              <w:t>优化编译，有效支持高级语言</w:t>
            </w:r>
          </w:p>
        </w:tc>
      </w:tr>
    </w:tbl>
    <w:p w14:paraId="718B3B11" w14:textId="5405C4F2" w:rsidR="00074C75" w:rsidRDefault="00074C75" w:rsidP="007F5CE8">
      <w:pPr>
        <w:ind w:firstLine="420"/>
      </w:pPr>
      <w:r>
        <w:t>4</w:t>
      </w:r>
      <w:r>
        <w:t>、寻址方式</w:t>
      </w:r>
    </w:p>
    <w:p w14:paraId="1B143FF7" w14:textId="77777777" w:rsidR="00074C75" w:rsidRPr="00074C75" w:rsidRDefault="00074C75" w:rsidP="007F5CE8">
      <w:pPr>
        <w:ind w:firstLine="420"/>
      </w:pPr>
      <w:r w:rsidRPr="00074C75">
        <w:rPr>
          <w:rFonts w:hint="eastAsia"/>
        </w:rPr>
        <w:t>立即寻址方式</w:t>
      </w:r>
    </w:p>
    <w:p w14:paraId="72E6A298" w14:textId="683AF646" w:rsidR="00074C75" w:rsidRPr="00074C75" w:rsidRDefault="00074C75" w:rsidP="007F5CE8">
      <w:pPr>
        <w:ind w:firstLine="420"/>
      </w:pPr>
      <w:r w:rsidRPr="00074C75">
        <w:rPr>
          <w:rFonts w:hint="eastAsia"/>
        </w:rPr>
        <w:t>特点：操作数直接在指令中，速度快，灵活性差</w:t>
      </w:r>
      <w:ins w:id="94" w:author="Administrator" w:date="2021-06-15T10:55:00Z">
        <w:r w:rsidR="00087E45">
          <w:rPr>
            <w:rFonts w:hint="eastAsia"/>
          </w:rPr>
          <w:t>。</w:t>
        </w:r>
      </w:ins>
    </w:p>
    <w:p w14:paraId="14F8A672" w14:textId="688634EF" w:rsidR="00074C75" w:rsidRPr="00074C75" w:rsidRDefault="00074C75" w:rsidP="007F5CE8">
      <w:pPr>
        <w:ind w:firstLine="420"/>
      </w:pPr>
      <w:r w:rsidRPr="00074C75">
        <w:t>直接寻址方式</w:t>
      </w:r>
    </w:p>
    <w:p w14:paraId="22161565" w14:textId="3906D830" w:rsidR="00074C75" w:rsidRPr="00074C75" w:rsidRDefault="00074C75" w:rsidP="007F5CE8">
      <w:pPr>
        <w:ind w:firstLine="420"/>
      </w:pPr>
      <w:r w:rsidRPr="00074C75">
        <w:rPr>
          <w:rFonts w:hint="eastAsia"/>
        </w:rPr>
        <w:t>特点：指令中存放的是操作数的地址</w:t>
      </w:r>
      <w:ins w:id="95" w:author="Administrator" w:date="2021-06-15T10:55:00Z">
        <w:r w:rsidR="00087E45">
          <w:rPr>
            <w:rFonts w:hint="eastAsia"/>
          </w:rPr>
          <w:t>。</w:t>
        </w:r>
      </w:ins>
    </w:p>
    <w:p w14:paraId="443F7D16" w14:textId="7FA9A656" w:rsidR="00074C75" w:rsidRPr="00074C75" w:rsidRDefault="00074C75" w:rsidP="007F5CE8">
      <w:pPr>
        <w:ind w:firstLine="420"/>
      </w:pPr>
      <w:r w:rsidRPr="00074C75">
        <w:t>间接寻址方式</w:t>
      </w:r>
    </w:p>
    <w:p w14:paraId="52AE9413" w14:textId="77777777" w:rsidR="00074C75" w:rsidRPr="00074C75" w:rsidRDefault="00074C75" w:rsidP="007F5CE8">
      <w:pPr>
        <w:ind w:firstLine="420"/>
      </w:pPr>
      <w:r w:rsidRPr="00074C75">
        <w:rPr>
          <w:rFonts w:hint="eastAsia"/>
        </w:rPr>
        <w:t>特点：指令中存放了一个地址，这个地址对应的内容是操作数的地址。</w:t>
      </w:r>
    </w:p>
    <w:p w14:paraId="0E738A00" w14:textId="2A5F3890" w:rsidR="00074C75" w:rsidRPr="00074C75" w:rsidRDefault="00074C75" w:rsidP="007F5CE8">
      <w:pPr>
        <w:ind w:firstLine="420"/>
      </w:pPr>
      <w:r w:rsidRPr="00074C75">
        <w:t>寄存器寻址方式</w:t>
      </w:r>
    </w:p>
    <w:p w14:paraId="0181E776" w14:textId="56A06D79" w:rsidR="00074C75" w:rsidRPr="00074C75" w:rsidRDefault="00074C75" w:rsidP="007F5CE8">
      <w:pPr>
        <w:ind w:firstLine="420"/>
      </w:pPr>
      <w:r w:rsidRPr="00074C75">
        <w:rPr>
          <w:rFonts w:hint="eastAsia"/>
        </w:rPr>
        <w:t>特点：寄存器存放操作数</w:t>
      </w:r>
      <w:ins w:id="96" w:author="Administrator" w:date="2021-06-15T10:55:00Z">
        <w:r w:rsidR="00087E45">
          <w:rPr>
            <w:rFonts w:hint="eastAsia"/>
          </w:rPr>
          <w:t>。</w:t>
        </w:r>
      </w:ins>
    </w:p>
    <w:p w14:paraId="6F995BF4" w14:textId="787FD643" w:rsidR="00074C75" w:rsidRPr="00074C75" w:rsidRDefault="00074C75" w:rsidP="007F5CE8">
      <w:pPr>
        <w:ind w:firstLine="420"/>
      </w:pPr>
      <w:r w:rsidRPr="00074C75">
        <w:t>寄存器间接寻址方式</w:t>
      </w:r>
    </w:p>
    <w:p w14:paraId="7C6150B3" w14:textId="63949219" w:rsidR="00074C75" w:rsidRPr="002268FE" w:rsidRDefault="00074C75" w:rsidP="007F5CE8">
      <w:pPr>
        <w:ind w:firstLine="420"/>
      </w:pPr>
      <w:r w:rsidRPr="00074C75">
        <w:rPr>
          <w:rFonts w:hint="eastAsia"/>
        </w:rPr>
        <w:t>特点：寄存器内存放的是操作数的地址</w:t>
      </w:r>
      <w:ins w:id="97" w:author="Administrator" w:date="2021-06-15T10:55:00Z">
        <w:r w:rsidR="00087E45">
          <w:rPr>
            <w:rFonts w:hint="eastAsia"/>
          </w:rPr>
          <w:t>。</w:t>
        </w:r>
      </w:ins>
    </w:p>
    <w:p w14:paraId="427030DD" w14:textId="7028BE9D" w:rsidR="00B441AE" w:rsidRPr="00C91120" w:rsidRDefault="00D80682" w:rsidP="007F5CE8">
      <w:pPr>
        <w:ind w:firstLine="420"/>
        <w:rPr>
          <w:b/>
        </w:rPr>
      </w:pPr>
      <w:r w:rsidRPr="00C91120">
        <w:rPr>
          <w:rFonts w:hint="eastAsia"/>
        </w:rPr>
        <w:t>【备考点拨】</w:t>
      </w:r>
    </w:p>
    <w:p w14:paraId="2A1D8E32" w14:textId="3AAF28C7" w:rsidR="00264C9E" w:rsidRDefault="009150D4" w:rsidP="007F5CE8">
      <w:pPr>
        <w:ind w:firstLine="420"/>
      </w:pPr>
      <w:r w:rsidRPr="00C91120">
        <w:rPr>
          <w:rFonts w:hint="eastAsia"/>
        </w:rPr>
        <w:t>1</w:t>
      </w:r>
      <w:r w:rsidRPr="00C91120">
        <w:rPr>
          <w:rFonts w:hint="eastAsia"/>
        </w:rPr>
        <w:t>、</w:t>
      </w:r>
      <w:r w:rsidR="00B441AE" w:rsidRPr="00C91120">
        <w:rPr>
          <w:rFonts w:hint="eastAsia"/>
        </w:rPr>
        <w:t>熟记</w:t>
      </w:r>
      <w:r w:rsidR="00B441AE" w:rsidRPr="00C91120">
        <w:rPr>
          <w:rFonts w:hint="eastAsia"/>
        </w:rPr>
        <w:t>CISC</w:t>
      </w:r>
      <w:r w:rsidR="00B441AE" w:rsidRPr="00C91120">
        <w:rPr>
          <w:rFonts w:hint="eastAsia"/>
        </w:rPr>
        <w:t>与</w:t>
      </w:r>
      <w:r w:rsidR="00B441AE" w:rsidRPr="00C91120">
        <w:rPr>
          <w:rFonts w:hint="eastAsia"/>
        </w:rPr>
        <w:t>RISC</w:t>
      </w:r>
      <w:r w:rsidR="00B441AE" w:rsidRPr="00C91120">
        <w:rPr>
          <w:rFonts w:hint="eastAsia"/>
        </w:rPr>
        <w:t>特点差异。</w:t>
      </w:r>
    </w:p>
    <w:p w14:paraId="1077F406" w14:textId="29CA27F5" w:rsidR="00074C75" w:rsidRPr="00C91120" w:rsidRDefault="00074C75" w:rsidP="007F5CE8">
      <w:pPr>
        <w:ind w:firstLine="420"/>
      </w:pPr>
      <w:r>
        <w:rPr>
          <w:rFonts w:hint="eastAsia"/>
        </w:rPr>
        <w:t>2</w:t>
      </w:r>
      <w:r>
        <w:rPr>
          <w:rFonts w:hint="eastAsia"/>
        </w:rPr>
        <w:t>、识别寻址方式。</w:t>
      </w:r>
    </w:p>
    <w:p w14:paraId="66679B5C" w14:textId="6F7D4025" w:rsidR="00B441AE" w:rsidRPr="00C91120" w:rsidRDefault="00483755" w:rsidP="008D2842">
      <w:pPr>
        <w:pStyle w:val="3"/>
      </w:pPr>
      <w:bookmarkStart w:id="98" w:name="_Toc74672544"/>
      <w:r w:rsidRPr="00C91120">
        <w:t>2.</w:t>
      </w:r>
      <w:r w:rsidR="00B441AE" w:rsidRPr="00C91120">
        <w:rPr>
          <w:rFonts w:hint="eastAsia"/>
        </w:rPr>
        <w:t>5</w:t>
      </w:r>
      <w:r w:rsidR="0049199C" w:rsidRPr="00C91120">
        <w:rPr>
          <w:rFonts w:hint="eastAsia"/>
        </w:rPr>
        <w:t xml:space="preserve"> </w:t>
      </w:r>
      <w:r w:rsidR="00B441AE" w:rsidRPr="00C91120">
        <w:t>流水线技术（</w:t>
      </w:r>
      <w:r w:rsidR="00B441AE" w:rsidRPr="00C91120">
        <w:rPr>
          <w:rFonts w:hint="eastAsia"/>
        </w:rPr>
        <w:t>★★★★</w:t>
      </w:r>
      <w:r w:rsidR="00B441AE" w:rsidRPr="00C91120">
        <w:t>）</w:t>
      </w:r>
      <w:bookmarkEnd w:id="98"/>
    </w:p>
    <w:p w14:paraId="2FC0043F" w14:textId="1271A87E" w:rsidR="00B441AE" w:rsidRPr="00C91120" w:rsidRDefault="00D80682" w:rsidP="007F5CE8">
      <w:pPr>
        <w:ind w:firstLine="420"/>
        <w:rPr>
          <w:b/>
        </w:rPr>
      </w:pPr>
      <w:r w:rsidRPr="00C91120">
        <w:rPr>
          <w:rFonts w:hint="eastAsia"/>
        </w:rPr>
        <w:t>【考法分析】</w:t>
      </w:r>
    </w:p>
    <w:p w14:paraId="746FA6F8" w14:textId="77777777" w:rsidR="00B441AE" w:rsidRPr="00C91120" w:rsidRDefault="00B441AE" w:rsidP="007F5CE8">
      <w:pPr>
        <w:ind w:firstLine="420"/>
      </w:pPr>
      <w:r w:rsidRPr="00C91120">
        <w:rPr>
          <w:rFonts w:hint="eastAsia"/>
        </w:rPr>
        <w:t>本考点涉及的考查形式有：</w:t>
      </w:r>
    </w:p>
    <w:p w14:paraId="7A65803C" w14:textId="77777777" w:rsidR="00B441AE" w:rsidRPr="00C91120" w:rsidRDefault="00B441AE" w:rsidP="007F5CE8">
      <w:pPr>
        <w:ind w:firstLine="420"/>
      </w:pPr>
      <w:r w:rsidRPr="00C91120">
        <w:t>（</w:t>
      </w:r>
      <w:r w:rsidRPr="00C91120">
        <w:rPr>
          <w:rFonts w:hint="eastAsia"/>
        </w:rPr>
        <w:t>1</w:t>
      </w:r>
      <w:r w:rsidRPr="00C91120">
        <w:t>）</w:t>
      </w:r>
      <w:r w:rsidRPr="00C91120">
        <w:rPr>
          <w:rFonts w:hint="eastAsia"/>
        </w:rPr>
        <w:t>流水线相关理论概念；</w:t>
      </w:r>
    </w:p>
    <w:p w14:paraId="22F57FA6" w14:textId="77777777" w:rsidR="00B441AE" w:rsidRPr="00C91120" w:rsidRDefault="00B441AE" w:rsidP="007F5CE8">
      <w:pPr>
        <w:ind w:firstLine="420"/>
      </w:pPr>
      <w:r w:rsidRPr="00C91120">
        <w:rPr>
          <w:rFonts w:hint="eastAsia"/>
        </w:rPr>
        <w:t>（</w:t>
      </w:r>
      <w:r w:rsidRPr="00C91120">
        <w:rPr>
          <w:rFonts w:hint="eastAsia"/>
        </w:rPr>
        <w:t>2</w:t>
      </w:r>
      <w:r w:rsidRPr="00C91120">
        <w:rPr>
          <w:rFonts w:hint="eastAsia"/>
        </w:rPr>
        <w:t>）流水线相关计算。</w:t>
      </w:r>
    </w:p>
    <w:p w14:paraId="7DF9F4DC" w14:textId="03591F1D" w:rsidR="00264C9E" w:rsidRPr="00C91120" w:rsidRDefault="00D80682" w:rsidP="007F5CE8">
      <w:pPr>
        <w:ind w:firstLine="420"/>
        <w:rPr>
          <w:b/>
        </w:rPr>
      </w:pPr>
      <w:r w:rsidRPr="00C91120">
        <w:rPr>
          <w:rFonts w:hint="eastAsia"/>
        </w:rPr>
        <w:t>【要点分析】</w:t>
      </w:r>
    </w:p>
    <w:p w14:paraId="6330F11F" w14:textId="77777777" w:rsidR="00264C9E" w:rsidRPr="00C91120" w:rsidRDefault="00B441AE" w:rsidP="007F5CE8">
      <w:pPr>
        <w:ind w:firstLine="420"/>
        <w:rPr>
          <w:b/>
          <w:bCs/>
        </w:rPr>
      </w:pPr>
      <w:r w:rsidRPr="00C91120">
        <w:rPr>
          <w:rFonts w:hint="eastAsia"/>
        </w:rPr>
        <w:t>流水线相关概念：</w:t>
      </w:r>
    </w:p>
    <w:p w14:paraId="603DFFF3" w14:textId="4997E4CA" w:rsidR="00B441AE" w:rsidRPr="00C91120" w:rsidRDefault="00B441AE" w:rsidP="007F5CE8">
      <w:pPr>
        <w:ind w:firstLine="420"/>
        <w:rPr>
          <w:b/>
          <w:bCs/>
        </w:rPr>
      </w:pPr>
      <w:r w:rsidRPr="00C91120">
        <w:rPr>
          <w:rFonts w:hint="eastAsia"/>
        </w:rPr>
        <w:t>（</w:t>
      </w:r>
      <w:r w:rsidRPr="00C91120">
        <w:rPr>
          <w:rFonts w:hint="eastAsia"/>
        </w:rPr>
        <w:t>1</w:t>
      </w:r>
      <w:r w:rsidRPr="00C91120">
        <w:rPr>
          <w:rFonts w:hint="eastAsia"/>
        </w:rPr>
        <w:t>）流水线是指在程序执行时多条指令重叠进行操作的一种准并行处理实现技术。各种部件同时处理是针对不同指令而言的，它们可同时为多条指令的不同部分进行工作，以提高各部件的利用率和指令的平均执行速度。</w:t>
      </w:r>
    </w:p>
    <w:p w14:paraId="4590FF05" w14:textId="77777777" w:rsidR="00B441AE" w:rsidRPr="00C91120" w:rsidRDefault="00B441AE" w:rsidP="007F5CE8">
      <w:pPr>
        <w:ind w:firstLine="420"/>
      </w:pPr>
      <w:r w:rsidRPr="00C91120">
        <w:rPr>
          <w:rFonts w:hint="eastAsia"/>
        </w:rPr>
        <w:t>（</w:t>
      </w:r>
      <w:r w:rsidRPr="00C91120">
        <w:t>2</w:t>
      </w:r>
      <w:r w:rsidRPr="00C91120">
        <w:rPr>
          <w:rFonts w:hint="eastAsia"/>
        </w:rPr>
        <w:t>）流水线建立时间：</w:t>
      </w:r>
      <w:r w:rsidRPr="00C91120">
        <w:rPr>
          <w:rFonts w:hint="eastAsia"/>
        </w:rPr>
        <w:t>1</w:t>
      </w:r>
      <w:r w:rsidRPr="00C91120">
        <w:rPr>
          <w:rFonts w:hint="eastAsia"/>
        </w:rPr>
        <w:t>条指令执行时间。</w:t>
      </w:r>
    </w:p>
    <w:p w14:paraId="66944951" w14:textId="437C37B4" w:rsidR="00B441AE" w:rsidRPr="00C91120" w:rsidRDefault="00B441AE" w:rsidP="007F5CE8">
      <w:pPr>
        <w:ind w:firstLine="420"/>
      </w:pPr>
      <w:r w:rsidRPr="00C91120">
        <w:rPr>
          <w:rFonts w:hint="eastAsia"/>
        </w:rPr>
        <w:t>（</w:t>
      </w:r>
      <w:r w:rsidRPr="00C91120">
        <w:t>3</w:t>
      </w:r>
      <w:r w:rsidRPr="00C91120">
        <w:rPr>
          <w:rFonts w:hint="eastAsia"/>
        </w:rPr>
        <w:t>）流水线周期：执行时间最长的一段</w:t>
      </w:r>
      <w:r w:rsidR="00EF1708" w:rsidRPr="00C91120">
        <w:rPr>
          <w:rFonts w:hint="eastAsia"/>
        </w:rPr>
        <w:t>，记作</w:t>
      </w:r>
      <w:r w:rsidR="00EF1708" w:rsidRPr="00C91120">
        <w:t>t</w:t>
      </w:r>
      <w:r w:rsidR="00EF1708" w:rsidRPr="00C91120">
        <w:rPr>
          <w:rFonts w:hint="eastAsia"/>
        </w:rPr>
        <w:t>。</w:t>
      </w:r>
    </w:p>
    <w:p w14:paraId="61CD94D8" w14:textId="77777777" w:rsidR="00B441AE" w:rsidRPr="00C91120" w:rsidRDefault="00B441AE" w:rsidP="007F5CE8">
      <w:pPr>
        <w:ind w:firstLine="420"/>
      </w:pPr>
      <w:r w:rsidRPr="00C91120">
        <w:rPr>
          <w:rFonts w:hint="eastAsia"/>
        </w:rPr>
        <w:t>2</w:t>
      </w:r>
      <w:r w:rsidRPr="00C91120">
        <w:rPr>
          <w:rFonts w:hint="eastAsia"/>
        </w:rPr>
        <w:t>、流水线相关计算：</w:t>
      </w:r>
    </w:p>
    <w:p w14:paraId="26D41C4E" w14:textId="656193F5" w:rsidR="00B441AE" w:rsidRPr="00C91120" w:rsidRDefault="00B441AE" w:rsidP="007F5CE8">
      <w:pPr>
        <w:ind w:firstLine="420"/>
      </w:pPr>
      <w:r w:rsidRPr="00C91120">
        <w:rPr>
          <w:rFonts w:hint="eastAsia"/>
        </w:rPr>
        <w:t>（</w:t>
      </w:r>
      <w:r w:rsidRPr="00C91120">
        <w:t>1</w:t>
      </w:r>
      <w:r w:rsidRPr="00C91120">
        <w:rPr>
          <w:rFonts w:hint="eastAsia"/>
        </w:rPr>
        <w:t>）流水线执行时间（理论公式）：</w:t>
      </w:r>
      <w:r w:rsidR="00EF1708" w:rsidRPr="00C91120">
        <w:t>(t</w:t>
      </w:r>
      <w:r w:rsidR="00EF1708" w:rsidRPr="002268FE">
        <w:rPr>
          <w:vertAlign w:val="subscript"/>
        </w:rPr>
        <w:t>1</w:t>
      </w:r>
      <w:r w:rsidR="00EF1708" w:rsidRPr="00C91120">
        <w:t>+t</w:t>
      </w:r>
      <w:r w:rsidR="00EF1708" w:rsidRPr="002268FE">
        <w:rPr>
          <w:vertAlign w:val="subscript"/>
        </w:rPr>
        <w:t>2</w:t>
      </w:r>
      <w:r w:rsidR="00EF1708" w:rsidRPr="00C91120">
        <w:t>+</w:t>
      </w:r>
      <w:r w:rsidR="00E31E59">
        <w:t>…</w:t>
      </w:r>
      <w:r w:rsidR="00EF1708" w:rsidRPr="00C91120">
        <w:t>+t</w:t>
      </w:r>
      <w:r w:rsidR="00EF1708" w:rsidRPr="002268FE">
        <w:rPr>
          <w:vertAlign w:val="subscript"/>
        </w:rPr>
        <w:t>k</w:t>
      </w:r>
      <w:r w:rsidR="00EF1708" w:rsidRPr="00C91120">
        <w:t>)+(n-1)*t</w:t>
      </w:r>
    </w:p>
    <w:p w14:paraId="324E9D26" w14:textId="2D4C4A9C" w:rsidR="00B441AE" w:rsidRPr="00C91120" w:rsidRDefault="00B441AE" w:rsidP="007F5CE8">
      <w:pPr>
        <w:ind w:firstLine="420"/>
      </w:pPr>
      <w:r w:rsidRPr="00C91120">
        <w:rPr>
          <w:rFonts w:hint="eastAsia"/>
        </w:rPr>
        <w:t>（</w:t>
      </w:r>
      <w:r w:rsidRPr="00C91120">
        <w:t>2</w:t>
      </w:r>
      <w:r w:rsidRPr="00C91120">
        <w:rPr>
          <w:rFonts w:hint="eastAsia"/>
        </w:rPr>
        <w:t>）流水线执行时间（实践公式）：</w:t>
      </w:r>
      <w:r w:rsidR="00EF1708" w:rsidRPr="00C91120">
        <w:t>k*t +(n-1)*t</w:t>
      </w:r>
    </w:p>
    <w:p w14:paraId="0CEF9938" w14:textId="77777777" w:rsidR="00B441AE" w:rsidRPr="00C91120" w:rsidRDefault="00B441AE" w:rsidP="007F5CE8">
      <w:pPr>
        <w:ind w:firstLine="420"/>
      </w:pPr>
      <w:r w:rsidRPr="00C91120">
        <w:rPr>
          <w:rFonts w:hint="eastAsia"/>
        </w:rPr>
        <w:t>（</w:t>
      </w:r>
      <w:r w:rsidRPr="00C91120">
        <w:t>3</w:t>
      </w:r>
      <w:r w:rsidRPr="00C91120">
        <w:rPr>
          <w:rFonts w:hint="eastAsia"/>
        </w:rPr>
        <w:t>）流水线吞吐率：</w:t>
      </w:r>
    </w:p>
    <w:p w14:paraId="5ED5A7B9" w14:textId="1DF6FB30" w:rsidR="00B441AE" w:rsidRPr="00C91120" w:rsidRDefault="00A86248" w:rsidP="00087E45">
      <w:pPr>
        <w:pStyle w:val="aa"/>
      </w:pPr>
      <w:r w:rsidRPr="00BE3097">
        <w:rPr>
          <w:noProof/>
        </w:rPr>
        <w:drawing>
          <wp:inline distT="0" distB="0" distL="0" distR="0" wp14:anchorId="270F2F1D" wp14:editId="0C8F3ABD">
            <wp:extent cx="1593850" cy="456484"/>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5608" cy="468444"/>
                    </a:xfrm>
                    <a:prstGeom prst="rect">
                      <a:avLst/>
                    </a:prstGeom>
                    <a:noFill/>
                  </pic:spPr>
                </pic:pic>
              </a:graphicData>
            </a:graphic>
          </wp:inline>
        </w:drawing>
      </w:r>
    </w:p>
    <w:p w14:paraId="45904EC1" w14:textId="5CE6274A" w:rsidR="00B441AE" w:rsidRPr="00C91120" w:rsidRDefault="00B441AE" w:rsidP="007F5CE8">
      <w:pPr>
        <w:ind w:firstLine="420"/>
      </w:pPr>
      <w:r w:rsidRPr="00C91120">
        <w:rPr>
          <w:rFonts w:hint="eastAsia"/>
        </w:rPr>
        <w:t>（</w:t>
      </w:r>
      <w:r w:rsidRPr="00C91120">
        <w:t>4</w:t>
      </w:r>
      <w:r w:rsidRPr="00C91120">
        <w:rPr>
          <w:rFonts w:hint="eastAsia"/>
        </w:rPr>
        <w:t>）流水线最大吞吐率</w:t>
      </w:r>
    </w:p>
    <w:p w14:paraId="4C2A2731" w14:textId="051EF2C9" w:rsidR="00B441AE" w:rsidRPr="00C91120" w:rsidRDefault="00A86248" w:rsidP="00087E45">
      <w:pPr>
        <w:pStyle w:val="aa"/>
      </w:pPr>
      <w:r w:rsidRPr="00BE3097">
        <w:rPr>
          <w:noProof/>
        </w:rPr>
        <w:drawing>
          <wp:inline distT="0" distB="0" distL="0" distR="0" wp14:anchorId="0F54BAC7" wp14:editId="408E1FC7">
            <wp:extent cx="2189038" cy="400050"/>
            <wp:effectExtent l="0" t="0" r="190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5236" cy="401183"/>
                    </a:xfrm>
                    <a:prstGeom prst="rect">
                      <a:avLst/>
                    </a:prstGeom>
                    <a:noFill/>
                  </pic:spPr>
                </pic:pic>
              </a:graphicData>
            </a:graphic>
          </wp:inline>
        </w:drawing>
      </w:r>
    </w:p>
    <w:p w14:paraId="082E5DEB" w14:textId="6021C3D4" w:rsidR="00B441AE" w:rsidRDefault="00B441AE" w:rsidP="007F5CE8">
      <w:pPr>
        <w:ind w:firstLine="420"/>
      </w:pPr>
      <w:r w:rsidRPr="00C91120">
        <w:rPr>
          <w:rFonts w:hint="eastAsia"/>
        </w:rPr>
        <w:t>（</w:t>
      </w:r>
      <w:r w:rsidRPr="00C91120">
        <w:t>5</w:t>
      </w:r>
      <w:r w:rsidRPr="00C91120">
        <w:rPr>
          <w:rFonts w:hint="eastAsia"/>
        </w:rPr>
        <w:t>）流水线加速比：</w:t>
      </w:r>
    </w:p>
    <w:p w14:paraId="0A627FAD" w14:textId="7FC8B349" w:rsidR="00A86248" w:rsidRPr="00C91120" w:rsidRDefault="00A86248" w:rsidP="00087E45">
      <w:pPr>
        <w:pStyle w:val="aa"/>
      </w:pPr>
      <w:r w:rsidRPr="00BE3097">
        <w:rPr>
          <w:noProof/>
        </w:rPr>
        <w:drawing>
          <wp:inline distT="0" distB="0" distL="0" distR="0" wp14:anchorId="5192F480" wp14:editId="0DBAAB71">
            <wp:extent cx="1847850" cy="384466"/>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79571" cy="391066"/>
                    </a:xfrm>
                    <a:prstGeom prst="rect">
                      <a:avLst/>
                    </a:prstGeom>
                    <a:noFill/>
                  </pic:spPr>
                </pic:pic>
              </a:graphicData>
            </a:graphic>
          </wp:inline>
        </w:drawing>
      </w:r>
    </w:p>
    <w:p w14:paraId="739114A2" w14:textId="1EAFE52B" w:rsidR="00264C9E" w:rsidRPr="00C91120" w:rsidRDefault="00D80682" w:rsidP="007F5CE8">
      <w:pPr>
        <w:ind w:firstLine="420"/>
        <w:rPr>
          <w:b/>
        </w:rPr>
      </w:pPr>
      <w:r w:rsidRPr="00C91120">
        <w:rPr>
          <w:rFonts w:hint="eastAsia"/>
        </w:rPr>
        <w:t>【备考点拨】</w:t>
      </w:r>
    </w:p>
    <w:p w14:paraId="5AA58AC5" w14:textId="77777777" w:rsidR="00264C9E" w:rsidRPr="00C91120" w:rsidRDefault="00264C9E" w:rsidP="007F5CE8">
      <w:pPr>
        <w:ind w:firstLine="420"/>
        <w:rPr>
          <w:b/>
          <w:bCs/>
        </w:rPr>
      </w:pPr>
      <w:r w:rsidRPr="00C91120">
        <w:rPr>
          <w:rFonts w:hint="eastAsia"/>
        </w:rPr>
        <w:t>1</w:t>
      </w:r>
      <w:r w:rsidRPr="00C91120">
        <w:rPr>
          <w:rFonts w:hint="eastAsia"/>
        </w:rPr>
        <w:t>、</w:t>
      </w:r>
      <w:r w:rsidR="00B441AE" w:rsidRPr="00C91120">
        <w:rPr>
          <w:rFonts w:hint="eastAsia"/>
        </w:rPr>
        <w:t>了解流水线相关理论概念；</w:t>
      </w:r>
    </w:p>
    <w:p w14:paraId="1FF07429" w14:textId="77777777" w:rsidR="00264C9E" w:rsidRPr="00C91120" w:rsidRDefault="00B441AE" w:rsidP="007F5CE8">
      <w:pPr>
        <w:ind w:firstLine="420"/>
      </w:pPr>
      <w:r w:rsidRPr="00C91120">
        <w:rPr>
          <w:rFonts w:hint="eastAsia"/>
        </w:rPr>
        <w:t>2</w:t>
      </w:r>
      <w:r w:rsidRPr="00C91120">
        <w:rPr>
          <w:rFonts w:hint="eastAsia"/>
        </w:rPr>
        <w:t>、掌握流水线相关计算公式。</w:t>
      </w:r>
    </w:p>
    <w:p w14:paraId="431F6E2C" w14:textId="607377EC" w:rsidR="00B441AE" w:rsidRPr="00C91120" w:rsidRDefault="00483755" w:rsidP="008D2842">
      <w:pPr>
        <w:pStyle w:val="3"/>
      </w:pPr>
      <w:bookmarkStart w:id="99" w:name="_Toc74672545"/>
      <w:r w:rsidRPr="00C91120">
        <w:t>2.</w:t>
      </w:r>
      <w:r w:rsidR="00B441AE" w:rsidRPr="00C91120">
        <w:t>6</w:t>
      </w:r>
      <w:r w:rsidR="0049199C" w:rsidRPr="00C91120">
        <w:rPr>
          <w:rFonts w:hint="eastAsia"/>
        </w:rPr>
        <w:t xml:space="preserve"> </w:t>
      </w:r>
      <w:r w:rsidR="00B441AE" w:rsidRPr="00C91120">
        <w:rPr>
          <w:rFonts w:hint="eastAsia"/>
        </w:rPr>
        <w:t>存储系统（★★★★）</w:t>
      </w:r>
      <w:bookmarkEnd w:id="99"/>
    </w:p>
    <w:p w14:paraId="2A58DCCF" w14:textId="7DB3AA40" w:rsidR="00264C9E" w:rsidRPr="00C91120" w:rsidRDefault="0049199C" w:rsidP="00CB6D7E">
      <w:pPr>
        <w:pStyle w:val="4"/>
      </w:pPr>
      <w:del w:id="100" w:author="Administrator" w:date="2021-06-15T10:56:00Z">
        <w:r w:rsidRPr="00C91120" w:rsidDel="00087E45">
          <w:tab/>
        </w:r>
      </w:del>
      <w:r w:rsidR="00483755" w:rsidRPr="00C91120">
        <w:t>2.</w:t>
      </w:r>
      <w:r w:rsidR="00B441AE" w:rsidRPr="00C91120">
        <w:rPr>
          <w:rFonts w:hint="eastAsia"/>
        </w:rPr>
        <w:t>6.</w:t>
      </w:r>
      <w:r w:rsidR="00B441AE" w:rsidRPr="00C91120">
        <w:t>1</w:t>
      </w:r>
      <w:r w:rsidRPr="00C91120">
        <w:rPr>
          <w:rFonts w:hint="eastAsia"/>
        </w:rPr>
        <w:t xml:space="preserve"> </w:t>
      </w:r>
      <w:r w:rsidR="00B441AE" w:rsidRPr="00C91120">
        <w:t>分级存储体系</w:t>
      </w:r>
    </w:p>
    <w:p w14:paraId="4BC8BE09" w14:textId="2C3418B3" w:rsidR="00264C9E" w:rsidRPr="00C91120" w:rsidRDefault="00D80682" w:rsidP="007F5CE8">
      <w:pPr>
        <w:ind w:firstLine="420"/>
        <w:rPr>
          <w:b/>
        </w:rPr>
      </w:pPr>
      <w:r w:rsidRPr="00C91120">
        <w:rPr>
          <w:rFonts w:hint="eastAsia"/>
        </w:rPr>
        <w:t>【考法分析】</w:t>
      </w:r>
    </w:p>
    <w:p w14:paraId="77F1D058" w14:textId="4AFA419B" w:rsidR="00B441AE" w:rsidRPr="00C91120" w:rsidRDefault="0049199C" w:rsidP="007F5CE8">
      <w:pPr>
        <w:ind w:firstLine="420"/>
        <w:rPr>
          <w:b/>
          <w:bCs/>
        </w:rPr>
      </w:pPr>
      <w:del w:id="101" w:author="Administrator" w:date="2021-06-15T10:56:00Z">
        <w:r w:rsidRPr="00C91120" w:rsidDel="00087E45">
          <w:rPr>
            <w:rFonts w:hint="eastAsia"/>
          </w:rPr>
          <w:tab/>
        </w:r>
      </w:del>
      <w:r w:rsidR="00B441AE" w:rsidRPr="00C91120">
        <w:rPr>
          <w:rFonts w:hint="eastAsia"/>
        </w:rPr>
        <w:t>本考点主要考查的形式一般为判断相关概念描述的正确性，考查较为频繁的概念有局部性原理、各层次的速度比较、</w:t>
      </w:r>
      <w:r w:rsidR="00B441AE" w:rsidRPr="00C91120">
        <w:rPr>
          <w:rFonts w:hint="eastAsia"/>
        </w:rPr>
        <w:t>Cache</w:t>
      </w:r>
      <w:r w:rsidR="00B441AE" w:rsidRPr="00C91120">
        <w:rPr>
          <w:rFonts w:hint="eastAsia"/>
        </w:rPr>
        <w:t>的位置</w:t>
      </w:r>
      <w:r w:rsidR="00DF3805">
        <w:rPr>
          <w:rFonts w:hint="eastAsia"/>
        </w:rPr>
        <w:t>；识别部分存储器</w:t>
      </w:r>
      <w:r w:rsidR="00B441AE" w:rsidRPr="00C91120">
        <w:rPr>
          <w:rFonts w:hint="eastAsia"/>
        </w:rPr>
        <w:t>。</w:t>
      </w:r>
    </w:p>
    <w:p w14:paraId="12D2B3E3" w14:textId="0173C5B9" w:rsidR="00B441AE" w:rsidRPr="00C91120" w:rsidRDefault="0049199C" w:rsidP="007F5CE8">
      <w:pPr>
        <w:ind w:firstLine="422"/>
        <w:rPr>
          <w:b/>
        </w:rPr>
      </w:pPr>
      <w:del w:id="102" w:author="Administrator" w:date="2021-06-15T10:58:00Z">
        <w:r w:rsidRPr="00C91120" w:rsidDel="00D00719">
          <w:rPr>
            <w:rFonts w:hint="eastAsia"/>
            <w:b/>
          </w:rPr>
          <w:tab/>
        </w:r>
      </w:del>
      <w:r w:rsidR="00D80682" w:rsidRPr="00C91120">
        <w:rPr>
          <w:rFonts w:hint="eastAsia"/>
        </w:rPr>
        <w:t>【要点分析】</w:t>
      </w:r>
    </w:p>
    <w:p w14:paraId="384BBEF1" w14:textId="51750A32" w:rsidR="00B441AE" w:rsidRPr="00C91120" w:rsidRDefault="0049199C" w:rsidP="007F5CE8">
      <w:pPr>
        <w:ind w:firstLine="420"/>
      </w:pPr>
      <w:del w:id="103" w:author="Administrator" w:date="2021-06-15T10:58:00Z">
        <w:r w:rsidRPr="00C91120" w:rsidDel="00D00719">
          <w:rPr>
            <w:rFonts w:hint="eastAsia"/>
          </w:rPr>
          <w:tab/>
        </w:r>
      </w:del>
      <w:r w:rsidR="00B441AE" w:rsidRPr="00C91120">
        <w:rPr>
          <w:rFonts w:hint="eastAsia"/>
        </w:rPr>
        <w:t>（</w:t>
      </w:r>
      <w:r w:rsidR="00B441AE" w:rsidRPr="00C91120">
        <w:rPr>
          <w:rFonts w:hint="eastAsia"/>
        </w:rPr>
        <w:t>1</w:t>
      </w:r>
      <w:r w:rsidR="00B441AE" w:rsidRPr="00C91120">
        <w:rPr>
          <w:rFonts w:hint="eastAsia"/>
        </w:rPr>
        <w:t>）关于多级存储体系的分布</w:t>
      </w:r>
      <w:r w:rsidR="00EF1708" w:rsidRPr="00C91120">
        <w:rPr>
          <w:rFonts w:hint="eastAsia"/>
        </w:rPr>
        <w:t>（见下图）</w:t>
      </w:r>
      <w:r w:rsidR="00B441AE" w:rsidRPr="00C91120">
        <w:rPr>
          <w:rFonts w:hint="eastAsia"/>
        </w:rPr>
        <w:t>；</w:t>
      </w:r>
    </w:p>
    <w:p w14:paraId="4CE8F539" w14:textId="1214FEA7" w:rsidR="00B441AE" w:rsidRPr="00C91120" w:rsidRDefault="0049199C" w:rsidP="007F5CE8">
      <w:pPr>
        <w:ind w:firstLine="420"/>
      </w:pPr>
      <w:del w:id="104" w:author="Administrator" w:date="2021-06-15T10:58:00Z">
        <w:r w:rsidRPr="00C91120" w:rsidDel="00D00719">
          <w:rPr>
            <w:rFonts w:hint="eastAsia"/>
          </w:rPr>
          <w:tab/>
        </w:r>
      </w:del>
      <w:r w:rsidR="00B441AE" w:rsidRPr="00C91120">
        <w:rPr>
          <w:rFonts w:hint="eastAsia"/>
        </w:rPr>
        <w:t>（</w:t>
      </w:r>
      <w:r w:rsidR="00B441AE" w:rsidRPr="00C91120">
        <w:rPr>
          <w:rFonts w:hint="eastAsia"/>
        </w:rPr>
        <w:t>2</w:t>
      </w:r>
      <w:r w:rsidR="00B441AE" w:rsidRPr="00C91120">
        <w:rPr>
          <w:rFonts w:hint="eastAsia"/>
        </w:rPr>
        <w:t>）关于多级存储体系不同层次的大小、速度等对比</w:t>
      </w:r>
      <w:r w:rsidR="00EF1708" w:rsidRPr="00C91120">
        <w:rPr>
          <w:rFonts w:hint="eastAsia"/>
        </w:rPr>
        <w:t>（见下图）</w:t>
      </w:r>
      <w:r w:rsidR="00B441AE" w:rsidRPr="00C91120">
        <w:rPr>
          <w:rFonts w:hint="eastAsia"/>
        </w:rPr>
        <w:t>；</w:t>
      </w:r>
    </w:p>
    <w:p w14:paraId="20146519" w14:textId="4A7A0D7B" w:rsidR="00B441AE" w:rsidRPr="00C91120" w:rsidRDefault="0049199C" w:rsidP="007F5CE8">
      <w:pPr>
        <w:ind w:firstLine="420"/>
      </w:pPr>
      <w:del w:id="105" w:author="Administrator" w:date="2021-06-15T10:58:00Z">
        <w:r w:rsidRPr="00C91120" w:rsidDel="00D00719">
          <w:rPr>
            <w:rFonts w:hint="eastAsia"/>
          </w:rPr>
          <w:tab/>
        </w:r>
      </w:del>
      <w:r w:rsidR="00B441AE" w:rsidRPr="00C91120">
        <w:rPr>
          <w:rFonts w:hint="eastAsia"/>
        </w:rPr>
        <w:t>（</w:t>
      </w:r>
      <w:r w:rsidR="00B441AE" w:rsidRPr="00C91120">
        <w:rPr>
          <w:rFonts w:hint="eastAsia"/>
        </w:rPr>
        <w:t>3</w:t>
      </w:r>
      <w:r w:rsidR="00B441AE" w:rsidRPr="00C91120">
        <w:rPr>
          <w:rFonts w:hint="eastAsia"/>
        </w:rPr>
        <w:t>）关于多级存储体系的理论支持体系（局部性原理）。</w:t>
      </w:r>
    </w:p>
    <w:p w14:paraId="33A268B0" w14:textId="47640618" w:rsidR="002A6538" w:rsidRPr="00C91120" w:rsidRDefault="002A6538" w:rsidP="007F5CE8">
      <w:pPr>
        <w:ind w:firstLine="420"/>
      </w:pPr>
      <w:del w:id="106" w:author="Administrator" w:date="2021-06-15T10:58:00Z">
        <w:r w:rsidRPr="00C91120" w:rsidDel="00D00719">
          <w:tab/>
        </w:r>
      </w:del>
      <w:r w:rsidRPr="00C91120">
        <w:rPr>
          <w:rFonts w:hint="eastAsia"/>
          <w:b/>
          <w:bCs/>
        </w:rPr>
        <w:t>时间局部性</w:t>
      </w:r>
      <w:r w:rsidRPr="00C91120">
        <w:rPr>
          <w:rFonts w:hint="eastAsia"/>
        </w:rPr>
        <w:t>：指程序中的某条指令一旦执行，不久以后该指令可能再次执行，典型原因是由于程序中存在着大量的循环操作。</w:t>
      </w:r>
    </w:p>
    <w:p w14:paraId="5B12A79E" w14:textId="0512E910" w:rsidR="002A6538" w:rsidRPr="00C91120" w:rsidRDefault="002A6538" w:rsidP="007F5CE8">
      <w:pPr>
        <w:ind w:firstLine="422"/>
      </w:pPr>
      <w:r w:rsidRPr="00C91120">
        <w:rPr>
          <w:rFonts w:hint="eastAsia"/>
          <w:b/>
          <w:bCs/>
        </w:rPr>
        <w:t>空间局部性</w:t>
      </w:r>
      <w:r w:rsidRPr="00C91120">
        <w:rPr>
          <w:rFonts w:hint="eastAsia"/>
        </w:rPr>
        <w:t>：指一旦程序访问了某个存储单元，不久以后，其附近的存储单元也将被访问，即程序在一段时间内所访问的地址可能集中在一定的范围内，其典型情况是程序顺序执行。</w:t>
      </w:r>
    </w:p>
    <w:p w14:paraId="4183C0D6" w14:textId="2317B262" w:rsidR="002A6538" w:rsidRDefault="00EF1708" w:rsidP="0094426C">
      <w:pPr>
        <w:pStyle w:val="aa"/>
      </w:pPr>
      <w:r w:rsidRPr="00C91120">
        <w:rPr>
          <w:noProof/>
        </w:rPr>
        <w:drawing>
          <wp:inline distT="0" distB="0" distL="0" distR="0" wp14:anchorId="5F231205" wp14:editId="1452D4A2">
            <wp:extent cx="3240000" cy="2776294"/>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000" cy="2776294"/>
                    </a:xfrm>
                    <a:prstGeom prst="rect">
                      <a:avLst/>
                    </a:prstGeom>
                  </pic:spPr>
                </pic:pic>
              </a:graphicData>
            </a:graphic>
          </wp:inline>
        </w:drawing>
      </w:r>
    </w:p>
    <w:p w14:paraId="453EE2A2" w14:textId="267F983E" w:rsidR="00DF3805" w:rsidRDefault="00DF3805" w:rsidP="007F5CE8">
      <w:pPr>
        <w:ind w:firstLine="420"/>
      </w:pPr>
      <w:r>
        <w:t>（</w:t>
      </w:r>
      <w:r>
        <w:rPr>
          <w:rFonts w:hint="eastAsia"/>
        </w:rPr>
        <w:t>4</w:t>
      </w:r>
      <w:r>
        <w:t>）存储器分类</w:t>
      </w:r>
    </w:p>
    <w:p w14:paraId="25DDDCA7" w14:textId="77777777" w:rsidR="00DF3805" w:rsidRPr="00DF3805" w:rsidRDefault="00DF3805" w:rsidP="007F5CE8">
      <w:pPr>
        <w:ind w:firstLine="420"/>
      </w:pPr>
      <w:r w:rsidRPr="00DF3805">
        <w:t>1</w:t>
      </w:r>
      <w:r w:rsidRPr="00DF3805">
        <w:t>、存储器位置</w:t>
      </w:r>
    </w:p>
    <w:p w14:paraId="4B66A7DE" w14:textId="78E9B59C" w:rsidR="00DF3805" w:rsidRPr="00DF3805" w:rsidRDefault="00DF3805" w:rsidP="007F5CE8">
      <w:pPr>
        <w:ind w:firstLine="420"/>
      </w:pPr>
      <w:del w:id="107" w:author="Administrator" w:date="2021-06-15T11:11:00Z">
        <w:r w:rsidRPr="00DF3805" w:rsidDel="0094426C">
          <w:tab/>
        </w:r>
      </w:del>
      <w:r w:rsidRPr="00DF3805">
        <w:t>内存</w:t>
      </w:r>
      <w:r w:rsidRPr="00DF3805">
        <w:t>&amp;</w:t>
      </w:r>
      <w:r w:rsidRPr="00DF3805">
        <w:t>外存</w:t>
      </w:r>
    </w:p>
    <w:p w14:paraId="3C42D5F7" w14:textId="77777777" w:rsidR="00DF3805" w:rsidRPr="00DF3805" w:rsidRDefault="00DF3805" w:rsidP="007F5CE8">
      <w:pPr>
        <w:ind w:firstLine="420"/>
      </w:pPr>
      <w:r w:rsidRPr="00DF3805">
        <w:t>2</w:t>
      </w:r>
      <w:r w:rsidRPr="00DF3805">
        <w:t>、存取方式</w:t>
      </w:r>
    </w:p>
    <w:p w14:paraId="6B172C82" w14:textId="77777777" w:rsidR="00DF3805" w:rsidRPr="00DF3805" w:rsidRDefault="00DF3805" w:rsidP="007F5CE8">
      <w:pPr>
        <w:ind w:firstLine="420"/>
      </w:pPr>
      <w:r w:rsidRPr="00DF3805">
        <w:rPr>
          <w:rFonts w:hint="eastAsia"/>
        </w:rPr>
        <w:t>（</w:t>
      </w:r>
      <w:r w:rsidRPr="00DF3805">
        <w:t>1</w:t>
      </w:r>
      <w:r w:rsidRPr="00DF3805">
        <w:t>）按内容存取：</w:t>
      </w:r>
    </w:p>
    <w:p w14:paraId="731377E0" w14:textId="38E92792" w:rsidR="00DF3805" w:rsidRPr="00DF3805" w:rsidRDefault="00DF3805" w:rsidP="007F5CE8">
      <w:pPr>
        <w:ind w:firstLine="420"/>
      </w:pPr>
      <w:del w:id="108" w:author="Administrator" w:date="2021-06-15T11:11:00Z">
        <w:r w:rsidRPr="00DF3805" w:rsidDel="0094426C">
          <w:tab/>
        </w:r>
      </w:del>
      <w:r w:rsidRPr="00DF3805">
        <w:t>相联存储器（如</w:t>
      </w:r>
      <w:r w:rsidRPr="00DF3805">
        <w:t>Cache</w:t>
      </w:r>
      <w:r w:rsidRPr="00DF3805">
        <w:t>）</w:t>
      </w:r>
    </w:p>
    <w:p w14:paraId="4CEAC7EE" w14:textId="77777777" w:rsidR="00DF3805" w:rsidRPr="00DF3805" w:rsidRDefault="00DF3805" w:rsidP="007F5CE8">
      <w:pPr>
        <w:ind w:firstLine="420"/>
      </w:pPr>
      <w:r w:rsidRPr="00DF3805">
        <w:rPr>
          <w:rFonts w:hint="eastAsia"/>
        </w:rPr>
        <w:t>（</w:t>
      </w:r>
      <w:r w:rsidRPr="00DF3805">
        <w:t>2</w:t>
      </w:r>
      <w:r w:rsidRPr="00DF3805">
        <w:t>）按地址存取：</w:t>
      </w:r>
    </w:p>
    <w:p w14:paraId="6604E387" w14:textId="639FD64B" w:rsidR="00DF3805" w:rsidRPr="00DF3805" w:rsidRDefault="00DF3805" w:rsidP="007F5CE8">
      <w:pPr>
        <w:ind w:firstLine="420"/>
      </w:pPr>
      <w:del w:id="109" w:author="Administrator" w:date="2021-06-15T11:11:00Z">
        <w:r w:rsidRPr="00DF3805" w:rsidDel="0094426C">
          <w:tab/>
        </w:r>
      </w:del>
      <w:r w:rsidRPr="00DF3805">
        <w:t>随机存取存储器（如内存）</w:t>
      </w:r>
    </w:p>
    <w:p w14:paraId="6499ABB9" w14:textId="05ECD550" w:rsidR="00DF3805" w:rsidRPr="00DF3805" w:rsidRDefault="00DF3805" w:rsidP="007F5CE8">
      <w:pPr>
        <w:ind w:firstLine="420"/>
      </w:pPr>
      <w:del w:id="110" w:author="Administrator" w:date="2021-06-15T11:11:00Z">
        <w:r w:rsidRPr="00DF3805" w:rsidDel="0094426C">
          <w:tab/>
        </w:r>
      </w:del>
      <w:r w:rsidRPr="00DF3805">
        <w:t>顺序存取存储器（如磁带）</w:t>
      </w:r>
    </w:p>
    <w:p w14:paraId="765DD7CF" w14:textId="69C01E46" w:rsidR="00DF3805" w:rsidRPr="00DF3805" w:rsidRDefault="00DF3805" w:rsidP="007F5CE8">
      <w:pPr>
        <w:ind w:firstLine="420"/>
      </w:pPr>
      <w:del w:id="111" w:author="Administrator" w:date="2021-06-15T11:11:00Z">
        <w:r w:rsidRPr="00DF3805" w:rsidDel="0094426C">
          <w:tab/>
        </w:r>
      </w:del>
      <w:r w:rsidRPr="00DF3805">
        <w:t>直接存取存储器（如磁盘）</w:t>
      </w:r>
    </w:p>
    <w:p w14:paraId="092D06DB" w14:textId="77777777" w:rsidR="00DF3805" w:rsidRPr="00DF3805" w:rsidRDefault="00DF3805" w:rsidP="007F5CE8">
      <w:pPr>
        <w:ind w:firstLine="420"/>
      </w:pPr>
      <w:r w:rsidRPr="00DF3805">
        <w:t>3</w:t>
      </w:r>
      <w:r w:rsidRPr="00DF3805">
        <w:t>、工作方式</w:t>
      </w:r>
    </w:p>
    <w:p w14:paraId="1F6CAD58" w14:textId="77777777" w:rsidR="00DF3805" w:rsidRPr="00DF3805" w:rsidRDefault="00DF3805" w:rsidP="007F5CE8">
      <w:pPr>
        <w:ind w:firstLine="420"/>
      </w:pPr>
      <w:r w:rsidRPr="00DF3805">
        <w:rPr>
          <w:rFonts w:hint="eastAsia"/>
        </w:rPr>
        <w:t>（</w:t>
      </w:r>
      <w:r w:rsidRPr="00DF3805">
        <w:t>1</w:t>
      </w:r>
      <w:r w:rsidRPr="00DF3805">
        <w:t>）随机存取存储器</w:t>
      </w:r>
      <w:r w:rsidRPr="00DF3805">
        <w:t>RAM</w:t>
      </w:r>
      <w:r w:rsidRPr="00DF3805">
        <w:t>（如内存</w:t>
      </w:r>
      <w:r w:rsidRPr="00DF3805">
        <w:t>DRAM</w:t>
      </w:r>
      <w:r w:rsidRPr="00DF3805">
        <w:t>）</w:t>
      </w:r>
    </w:p>
    <w:p w14:paraId="08003CF9" w14:textId="2742BBC6" w:rsidR="00DF3805" w:rsidRPr="00C91120" w:rsidRDefault="00DF3805" w:rsidP="007F5CE8">
      <w:pPr>
        <w:ind w:firstLine="420"/>
      </w:pPr>
      <w:r w:rsidRPr="00DF3805">
        <w:rPr>
          <w:rFonts w:hint="eastAsia"/>
        </w:rPr>
        <w:t>（</w:t>
      </w:r>
      <w:r w:rsidRPr="00DF3805">
        <w:t>2</w:t>
      </w:r>
      <w:r w:rsidRPr="00DF3805">
        <w:t>）只读存储器</w:t>
      </w:r>
      <w:r w:rsidRPr="00DF3805">
        <w:t>ROM</w:t>
      </w:r>
      <w:r w:rsidRPr="00DF3805">
        <w:t>（如</w:t>
      </w:r>
      <w:r w:rsidRPr="00DF3805">
        <w:t>BIOS</w:t>
      </w:r>
      <w:r w:rsidRPr="00DF3805">
        <w:t>）</w:t>
      </w:r>
    </w:p>
    <w:p w14:paraId="49773E4F" w14:textId="1A3B5166" w:rsidR="00B441AE" w:rsidRPr="00C91120" w:rsidRDefault="00D80682" w:rsidP="007F5CE8">
      <w:pPr>
        <w:ind w:firstLine="420"/>
        <w:rPr>
          <w:b/>
        </w:rPr>
      </w:pPr>
      <w:r w:rsidRPr="00C91120">
        <w:rPr>
          <w:rFonts w:hint="eastAsia"/>
        </w:rPr>
        <w:t>【备考点拨】</w:t>
      </w:r>
    </w:p>
    <w:p w14:paraId="7E9E2873" w14:textId="5CE544CC" w:rsidR="00B441AE" w:rsidRDefault="002A6538" w:rsidP="007F5CE8">
      <w:pPr>
        <w:ind w:firstLine="420"/>
      </w:pPr>
      <w:r w:rsidRPr="00C91120">
        <w:rPr>
          <w:rFonts w:hint="eastAsia"/>
        </w:rPr>
        <w:t>1</w:t>
      </w:r>
      <w:r w:rsidRPr="00C91120">
        <w:rPr>
          <w:rFonts w:hint="eastAsia"/>
        </w:rPr>
        <w:t>、</w:t>
      </w:r>
      <w:r w:rsidR="00B441AE" w:rsidRPr="00C91120">
        <w:rPr>
          <w:rFonts w:hint="eastAsia"/>
        </w:rPr>
        <w:t>掌握相关理论概念。</w:t>
      </w:r>
    </w:p>
    <w:p w14:paraId="12217BC0" w14:textId="48717DA2" w:rsidR="00DF3805" w:rsidRPr="00C91120" w:rsidRDefault="00DF3805" w:rsidP="007F5CE8">
      <w:pPr>
        <w:ind w:firstLine="420"/>
      </w:pPr>
      <w:r>
        <w:rPr>
          <w:rFonts w:hint="eastAsia"/>
        </w:rPr>
        <w:t>2</w:t>
      </w:r>
      <w:r>
        <w:rPr>
          <w:rFonts w:hint="eastAsia"/>
        </w:rPr>
        <w:t>、了解典型存储部件对应的存储器类型。</w:t>
      </w:r>
    </w:p>
    <w:p w14:paraId="1482B61F" w14:textId="0A5656D3" w:rsidR="00B441AE" w:rsidRPr="00C91120" w:rsidRDefault="0049199C" w:rsidP="00CB6D7E">
      <w:pPr>
        <w:pStyle w:val="4"/>
      </w:pPr>
      <w:del w:id="112" w:author="Administrator" w:date="2021-06-15T11:11:00Z">
        <w:r w:rsidRPr="00C91120" w:rsidDel="0094426C">
          <w:tab/>
        </w:r>
      </w:del>
      <w:r w:rsidR="00483755" w:rsidRPr="00C91120">
        <w:t>2.</w:t>
      </w:r>
      <w:r w:rsidR="00B441AE" w:rsidRPr="00C91120">
        <w:rPr>
          <w:rFonts w:hint="eastAsia"/>
        </w:rPr>
        <w:t>6.</w:t>
      </w:r>
      <w:r w:rsidR="00B441AE" w:rsidRPr="00C91120">
        <w:t>2</w:t>
      </w:r>
      <w:r w:rsidRPr="00C91120">
        <w:rPr>
          <w:rFonts w:hint="eastAsia"/>
        </w:rPr>
        <w:t xml:space="preserve"> </w:t>
      </w:r>
      <w:r w:rsidR="00B441AE" w:rsidRPr="00C91120">
        <w:rPr>
          <w:rFonts w:hint="eastAsia"/>
        </w:rPr>
        <w:t>Cache</w:t>
      </w:r>
    </w:p>
    <w:p w14:paraId="6550E545" w14:textId="6E45AFC0" w:rsidR="00264C9E" w:rsidRPr="00C91120" w:rsidRDefault="00D80682" w:rsidP="007F5CE8">
      <w:pPr>
        <w:ind w:firstLine="420"/>
        <w:rPr>
          <w:b/>
        </w:rPr>
      </w:pPr>
      <w:r w:rsidRPr="00C91120">
        <w:rPr>
          <w:rFonts w:hint="eastAsia"/>
        </w:rPr>
        <w:t>【考法分析】</w:t>
      </w:r>
    </w:p>
    <w:p w14:paraId="6998F5EA" w14:textId="130C98DC" w:rsidR="00B441AE" w:rsidRPr="00C91120" w:rsidRDefault="00B441AE" w:rsidP="007F5CE8">
      <w:pPr>
        <w:ind w:firstLine="420"/>
      </w:pPr>
      <w:r w:rsidRPr="00C91120">
        <w:rPr>
          <w:rFonts w:hint="eastAsia"/>
        </w:rPr>
        <w:t>一般以选择题形式考查，要求判断相关概念描述是否正确，</w:t>
      </w:r>
      <w:r w:rsidRPr="00C91120">
        <w:rPr>
          <w:rFonts w:hint="eastAsia"/>
        </w:rPr>
        <w:t>Cache</w:t>
      </w:r>
      <w:r w:rsidRPr="00C91120">
        <w:rPr>
          <w:rFonts w:hint="eastAsia"/>
        </w:rPr>
        <w:t>映射方式的对比区分，</w:t>
      </w:r>
      <w:r w:rsidRPr="00C91120">
        <w:rPr>
          <w:rFonts w:hint="eastAsia"/>
        </w:rPr>
        <w:t>Cache</w:t>
      </w:r>
      <w:r w:rsidRPr="00C91120">
        <w:rPr>
          <w:rFonts w:hint="eastAsia"/>
        </w:rPr>
        <w:t>映射方式的控制由硬件直接控制。</w:t>
      </w:r>
    </w:p>
    <w:p w14:paraId="2C1F05EC" w14:textId="2416B0C3" w:rsidR="00B441AE" w:rsidRPr="00C91120" w:rsidRDefault="00D80682" w:rsidP="007F5CE8">
      <w:pPr>
        <w:ind w:firstLine="420"/>
        <w:rPr>
          <w:b/>
        </w:rPr>
      </w:pPr>
      <w:r w:rsidRPr="00C91120">
        <w:rPr>
          <w:rFonts w:hint="eastAsia"/>
        </w:rPr>
        <w:t>【要点分析】</w:t>
      </w:r>
    </w:p>
    <w:p w14:paraId="3D330880" w14:textId="42A6B1B7" w:rsidR="00B441AE" w:rsidRPr="00C91120" w:rsidRDefault="00B441AE" w:rsidP="007F5CE8">
      <w:pPr>
        <w:ind w:firstLine="420"/>
      </w:pPr>
      <w:r w:rsidRPr="00C91120">
        <w:rPr>
          <w:rFonts w:hint="eastAsia"/>
        </w:rPr>
        <w:t>1</w:t>
      </w:r>
      <w:r w:rsidRPr="00C91120">
        <w:rPr>
          <w:rFonts w:hint="eastAsia"/>
        </w:rPr>
        <w:t>、</w:t>
      </w:r>
      <w:r w:rsidRPr="00C91120">
        <w:rPr>
          <w:rFonts w:hint="eastAsia"/>
        </w:rPr>
        <w:t>Cache</w:t>
      </w:r>
      <w:r w:rsidRPr="00C91120">
        <w:rPr>
          <w:rFonts w:hint="eastAsia"/>
        </w:rPr>
        <w:t>的相关概念：理论依据（局部性原理），大小、速度、成本等对比。</w:t>
      </w:r>
    </w:p>
    <w:p w14:paraId="0FFC8310" w14:textId="6068621C" w:rsidR="00657CD8" w:rsidRPr="00C91120" w:rsidRDefault="00657CD8" w:rsidP="007F5CE8">
      <w:pPr>
        <w:ind w:firstLine="420"/>
      </w:pPr>
      <w:r w:rsidRPr="00C91120">
        <w:rPr>
          <w:rFonts w:hint="eastAsia"/>
        </w:rPr>
        <w:t>在计算机的存储系统体系中，</w:t>
      </w:r>
      <w:r w:rsidRPr="00C91120">
        <w:rPr>
          <w:rFonts w:hint="eastAsia"/>
        </w:rPr>
        <w:t>Cache</w:t>
      </w:r>
      <w:r w:rsidRPr="00C91120">
        <w:rPr>
          <w:rFonts w:hint="eastAsia"/>
        </w:rPr>
        <w:t>是（除寄存器以外）访问速度最快的层次。</w:t>
      </w:r>
    </w:p>
    <w:p w14:paraId="1F88AC4F" w14:textId="44EC90EC" w:rsidR="00657CD8" w:rsidRDefault="00657CD8" w:rsidP="007F5CE8">
      <w:pPr>
        <w:ind w:firstLine="420"/>
      </w:pPr>
      <w:r w:rsidRPr="00C91120">
        <w:rPr>
          <w:rFonts w:hint="eastAsia"/>
        </w:rPr>
        <w:t>Cache</w:t>
      </w:r>
      <w:r w:rsidRPr="00C91120">
        <w:rPr>
          <w:rFonts w:hint="eastAsia"/>
        </w:rPr>
        <w:t>改善了系统性能，提高了</w:t>
      </w:r>
      <w:r w:rsidRPr="00C91120">
        <w:rPr>
          <w:rFonts w:hint="eastAsia"/>
        </w:rPr>
        <w:t>C</w:t>
      </w:r>
      <w:r w:rsidRPr="00C91120">
        <w:t>PU</w:t>
      </w:r>
      <w:r w:rsidRPr="00C91120">
        <w:rPr>
          <w:rFonts w:hint="eastAsia"/>
        </w:rPr>
        <w:t>访问内存的效率。</w:t>
      </w:r>
    </w:p>
    <w:p w14:paraId="5D9B710C" w14:textId="58679EC2" w:rsidR="00DF3805" w:rsidRPr="00C91120" w:rsidRDefault="00DF3805" w:rsidP="007F5CE8">
      <w:pPr>
        <w:ind w:firstLine="420"/>
      </w:pPr>
      <w:r>
        <w:rPr>
          <w:rFonts w:hint="eastAsia"/>
        </w:rPr>
        <w:t>Cache</w:t>
      </w:r>
      <w:r>
        <w:rPr>
          <w:rFonts w:hint="eastAsia"/>
        </w:rPr>
        <w:t>的地址映像由硬件直接完成。（常考）</w:t>
      </w:r>
    </w:p>
    <w:p w14:paraId="69D9E134" w14:textId="17ADD7BA" w:rsidR="00B441AE" w:rsidRPr="00C91120" w:rsidRDefault="00B441AE" w:rsidP="007F5CE8">
      <w:pPr>
        <w:ind w:firstLine="420"/>
      </w:pPr>
      <w:r w:rsidRPr="00C91120">
        <w:rPr>
          <w:rFonts w:hint="eastAsia"/>
        </w:rPr>
        <w:t>2</w:t>
      </w:r>
      <w:r w:rsidRPr="00C91120">
        <w:rPr>
          <w:rFonts w:hint="eastAsia"/>
        </w:rPr>
        <w:t>、</w:t>
      </w:r>
      <w:r w:rsidRPr="00C91120">
        <w:rPr>
          <w:rFonts w:hint="eastAsia"/>
        </w:rPr>
        <w:t>Cache</w:t>
      </w:r>
      <w:r w:rsidRPr="00C91120">
        <w:rPr>
          <w:rFonts w:hint="eastAsia"/>
        </w:rPr>
        <w:t>映射方式：全相联、组相联、直接相联映像的对比（冲突率依次增高，电路复杂度依次降低）</w:t>
      </w:r>
      <w:r w:rsidR="002A6538" w:rsidRPr="00C91120">
        <w:rPr>
          <w:rFonts w:hint="eastAsia"/>
        </w:rPr>
        <w:t>：</w:t>
      </w:r>
    </w:p>
    <w:p w14:paraId="5ABC4727" w14:textId="056CDC25" w:rsidR="002A6538" w:rsidRPr="00C91120" w:rsidRDefault="002A6538" w:rsidP="007F5CE8">
      <w:pPr>
        <w:ind w:firstLine="422"/>
      </w:pPr>
      <w:r w:rsidRPr="00C91120">
        <w:rPr>
          <w:rFonts w:hint="eastAsia"/>
          <w:b/>
          <w:bCs/>
        </w:rPr>
        <w:t>直接相联映像</w:t>
      </w:r>
      <w:r w:rsidRPr="00C91120">
        <w:rPr>
          <w:rFonts w:hint="eastAsia"/>
        </w:rPr>
        <w:t>：硬件电路较简单，但冲突率很高。</w:t>
      </w:r>
      <w:r w:rsidR="00DF3805">
        <w:rPr>
          <w:rFonts w:hint="eastAsia"/>
        </w:rPr>
        <w:t>C</w:t>
      </w:r>
      <w:r w:rsidR="00DF3805">
        <w:t>ache</w:t>
      </w:r>
      <w:r w:rsidR="00DF3805">
        <w:rPr>
          <w:rFonts w:hint="eastAsia"/>
        </w:rPr>
        <w:t>对应页号位置已有数据即冲突需淘汰页面再调入。</w:t>
      </w:r>
    </w:p>
    <w:p w14:paraId="0402985D" w14:textId="21AE2341" w:rsidR="002A6538" w:rsidRPr="00C91120" w:rsidRDefault="002A6538" w:rsidP="007F5CE8">
      <w:pPr>
        <w:ind w:firstLine="422"/>
      </w:pPr>
      <w:r w:rsidRPr="00C91120">
        <w:rPr>
          <w:rFonts w:hint="eastAsia"/>
          <w:b/>
          <w:bCs/>
        </w:rPr>
        <w:t>全相联映像</w:t>
      </w:r>
      <w:r w:rsidRPr="00C91120">
        <w:rPr>
          <w:rFonts w:hint="eastAsia"/>
        </w:rPr>
        <w:t>：电路难于设计和实现，只适用于小容量的</w:t>
      </w:r>
      <w:ins w:id="113" w:author="Administrator" w:date="2021-06-15T11:12:00Z">
        <w:r w:rsidR="0094426C">
          <w:rPr>
            <w:rFonts w:hint="eastAsia"/>
          </w:rPr>
          <w:t>C</w:t>
        </w:r>
      </w:ins>
      <w:del w:id="114" w:author="Administrator" w:date="2021-06-15T11:12:00Z">
        <w:r w:rsidRPr="00C91120" w:rsidDel="0094426C">
          <w:rPr>
            <w:rFonts w:hint="eastAsia"/>
          </w:rPr>
          <w:delText>c</w:delText>
        </w:r>
      </w:del>
      <w:r w:rsidRPr="00C91120">
        <w:rPr>
          <w:rFonts w:hint="eastAsia"/>
        </w:rPr>
        <w:t>ache</w:t>
      </w:r>
      <w:r w:rsidRPr="00C91120">
        <w:rPr>
          <w:rFonts w:hint="eastAsia"/>
        </w:rPr>
        <w:t>，冲突率较低。</w:t>
      </w:r>
      <w:ins w:id="115" w:author="Administrator" w:date="2021-06-15T11:22:00Z">
        <w:r w:rsidR="00F51BC9">
          <w:t>所有位置都有数据，才会产生冲突，此时才需要淘汰已有页面，然后调入新的页面</w:t>
        </w:r>
      </w:ins>
      <w:del w:id="116" w:author="Administrator" w:date="2021-06-15T11:22:00Z">
        <w:r w:rsidR="00DF3805" w:rsidDel="00F51BC9">
          <w:rPr>
            <w:rFonts w:hint="eastAsia"/>
          </w:rPr>
          <w:delText>所有位置已有数据才冲突需要淘汰页面后再调入。</w:delText>
        </w:r>
      </w:del>
    </w:p>
    <w:p w14:paraId="0339C80D" w14:textId="1FC24B23" w:rsidR="002A6538" w:rsidRDefault="002A6538" w:rsidP="007F5CE8">
      <w:pPr>
        <w:ind w:firstLine="422"/>
      </w:pPr>
      <w:r w:rsidRPr="00C91120">
        <w:rPr>
          <w:rFonts w:hint="eastAsia"/>
          <w:b/>
          <w:bCs/>
        </w:rPr>
        <w:t>组相联映像</w:t>
      </w:r>
      <w:r w:rsidRPr="00C91120">
        <w:rPr>
          <w:rFonts w:hint="eastAsia"/>
        </w:rPr>
        <w:t>：直接相联与全相联的折中。</w:t>
      </w:r>
    </w:p>
    <w:tbl>
      <w:tblPr>
        <w:tblStyle w:val="a7"/>
        <w:tblW w:w="5000" w:type="pct"/>
        <w:tblLook w:val="0420" w:firstRow="1" w:lastRow="0" w:firstColumn="0" w:lastColumn="0" w:noHBand="0" w:noVBand="1"/>
      </w:tblPr>
      <w:tblGrid>
        <w:gridCol w:w="1502"/>
        <w:gridCol w:w="1715"/>
        <w:gridCol w:w="2356"/>
        <w:gridCol w:w="2354"/>
      </w:tblGrid>
      <w:tr w:rsidR="00DF3805" w:rsidRPr="00DF3805" w14:paraId="2FA674A2" w14:textId="77777777" w:rsidTr="0094426C">
        <w:trPr>
          <w:trHeight w:val="23"/>
        </w:trPr>
        <w:tc>
          <w:tcPr>
            <w:tcW w:w="947" w:type="pct"/>
            <w:vAlign w:val="center"/>
            <w:hideMark/>
          </w:tcPr>
          <w:p w14:paraId="21EA5A2C" w14:textId="77777777" w:rsidR="00DF3805" w:rsidRPr="00DF3805" w:rsidRDefault="00DF3805" w:rsidP="0094426C">
            <w:pPr>
              <w:pStyle w:val="aa"/>
            </w:pPr>
          </w:p>
        </w:tc>
        <w:tc>
          <w:tcPr>
            <w:tcW w:w="1082" w:type="pct"/>
            <w:vAlign w:val="center"/>
            <w:hideMark/>
          </w:tcPr>
          <w:p w14:paraId="36920AF3" w14:textId="77777777" w:rsidR="00DF3805" w:rsidRPr="00DF3805" w:rsidRDefault="00DF3805" w:rsidP="0094426C">
            <w:pPr>
              <w:pStyle w:val="aa"/>
            </w:pPr>
            <w:r w:rsidRPr="00DF3805">
              <w:rPr>
                <w:rFonts w:hint="eastAsia"/>
              </w:rPr>
              <w:t>冲突率</w:t>
            </w:r>
          </w:p>
          <w:p w14:paraId="1BBAE944" w14:textId="77777777" w:rsidR="00DF3805" w:rsidRPr="00DF3805" w:rsidRDefault="00DF3805" w:rsidP="0094426C">
            <w:pPr>
              <w:pStyle w:val="aa"/>
            </w:pPr>
            <w:r w:rsidRPr="00DF3805">
              <w:rPr>
                <w:rFonts w:hint="eastAsia"/>
              </w:rPr>
              <w:t>（高、中、低）</w:t>
            </w:r>
          </w:p>
        </w:tc>
        <w:tc>
          <w:tcPr>
            <w:tcW w:w="1486" w:type="pct"/>
            <w:vAlign w:val="center"/>
            <w:hideMark/>
          </w:tcPr>
          <w:p w14:paraId="6C939923" w14:textId="77777777" w:rsidR="00DF3805" w:rsidRPr="00DF3805" w:rsidRDefault="00DF3805" w:rsidP="0094426C">
            <w:pPr>
              <w:pStyle w:val="aa"/>
            </w:pPr>
            <w:r w:rsidRPr="00DF3805">
              <w:rPr>
                <w:rFonts w:hint="eastAsia"/>
              </w:rPr>
              <w:t>电路复杂度</w:t>
            </w:r>
          </w:p>
          <w:p w14:paraId="7566BFD5" w14:textId="77777777" w:rsidR="00DF3805" w:rsidRPr="00DF3805" w:rsidRDefault="00DF3805" w:rsidP="0094426C">
            <w:pPr>
              <w:pStyle w:val="aa"/>
            </w:pPr>
            <w:r w:rsidRPr="00DF3805">
              <w:rPr>
                <w:rFonts w:hint="eastAsia"/>
              </w:rPr>
              <w:t>（复杂、简单、折中）</w:t>
            </w:r>
          </w:p>
        </w:tc>
        <w:tc>
          <w:tcPr>
            <w:tcW w:w="1486" w:type="pct"/>
            <w:vAlign w:val="center"/>
            <w:hideMark/>
          </w:tcPr>
          <w:p w14:paraId="01DA52C8" w14:textId="77777777" w:rsidR="00DF3805" w:rsidRPr="00DF3805" w:rsidRDefault="00DF3805" w:rsidP="0094426C">
            <w:pPr>
              <w:pStyle w:val="aa"/>
            </w:pPr>
            <w:r w:rsidRPr="00DF3805">
              <w:rPr>
                <w:rFonts w:hint="eastAsia"/>
              </w:rPr>
              <w:t>其他</w:t>
            </w:r>
          </w:p>
        </w:tc>
      </w:tr>
      <w:tr w:rsidR="00DF3805" w:rsidRPr="00DF3805" w14:paraId="72DB3E99" w14:textId="77777777" w:rsidTr="0094426C">
        <w:trPr>
          <w:trHeight w:val="23"/>
        </w:trPr>
        <w:tc>
          <w:tcPr>
            <w:tcW w:w="947" w:type="pct"/>
            <w:vAlign w:val="center"/>
            <w:hideMark/>
          </w:tcPr>
          <w:p w14:paraId="1FD54A9D" w14:textId="77777777" w:rsidR="00DF3805" w:rsidRPr="00DF3805" w:rsidRDefault="00DF3805" w:rsidP="0094426C">
            <w:pPr>
              <w:pStyle w:val="aa"/>
            </w:pPr>
            <w:r w:rsidRPr="00DF3805">
              <w:rPr>
                <w:rFonts w:hint="eastAsia"/>
              </w:rPr>
              <w:t>直接相联映象</w:t>
            </w:r>
          </w:p>
        </w:tc>
        <w:tc>
          <w:tcPr>
            <w:tcW w:w="1082" w:type="pct"/>
            <w:vAlign w:val="center"/>
            <w:hideMark/>
          </w:tcPr>
          <w:p w14:paraId="549C38C2" w14:textId="5A1939B5" w:rsidR="00DF3805" w:rsidRPr="00DF3805" w:rsidRDefault="00DF3805" w:rsidP="0094426C">
            <w:pPr>
              <w:pStyle w:val="aa"/>
            </w:pPr>
            <w:r>
              <w:t>高</w:t>
            </w:r>
          </w:p>
        </w:tc>
        <w:tc>
          <w:tcPr>
            <w:tcW w:w="1486" w:type="pct"/>
            <w:vAlign w:val="center"/>
            <w:hideMark/>
          </w:tcPr>
          <w:p w14:paraId="083A4E82" w14:textId="36B87634" w:rsidR="00DF3805" w:rsidRPr="00DF3805" w:rsidRDefault="00DF3805" w:rsidP="0094426C">
            <w:pPr>
              <w:pStyle w:val="aa"/>
            </w:pPr>
            <w:r>
              <w:t>简单</w:t>
            </w:r>
          </w:p>
        </w:tc>
        <w:tc>
          <w:tcPr>
            <w:tcW w:w="1486" w:type="pct"/>
            <w:vAlign w:val="center"/>
            <w:hideMark/>
          </w:tcPr>
          <w:p w14:paraId="3FE29782" w14:textId="77777777" w:rsidR="00DF3805" w:rsidRPr="00DF3805" w:rsidRDefault="00DF3805" w:rsidP="0094426C">
            <w:pPr>
              <w:pStyle w:val="aa"/>
            </w:pPr>
            <w:r w:rsidRPr="00DF3805">
              <w:rPr>
                <w:rFonts w:hint="eastAsia"/>
              </w:rPr>
              <w:t>对应位置有数据即冲突</w:t>
            </w:r>
          </w:p>
        </w:tc>
      </w:tr>
      <w:tr w:rsidR="00DF3805" w:rsidRPr="00DF3805" w14:paraId="03A0A499" w14:textId="77777777" w:rsidTr="0094426C">
        <w:trPr>
          <w:trHeight w:val="23"/>
        </w:trPr>
        <w:tc>
          <w:tcPr>
            <w:tcW w:w="947" w:type="pct"/>
            <w:vAlign w:val="center"/>
            <w:hideMark/>
          </w:tcPr>
          <w:p w14:paraId="5FFD74C2" w14:textId="77777777" w:rsidR="00DF3805" w:rsidRPr="00DF3805" w:rsidRDefault="00DF3805" w:rsidP="0094426C">
            <w:pPr>
              <w:pStyle w:val="aa"/>
            </w:pPr>
            <w:r w:rsidRPr="00DF3805">
              <w:rPr>
                <w:rFonts w:hint="eastAsia"/>
              </w:rPr>
              <w:t>全相联映象</w:t>
            </w:r>
          </w:p>
        </w:tc>
        <w:tc>
          <w:tcPr>
            <w:tcW w:w="1082" w:type="pct"/>
            <w:vAlign w:val="center"/>
            <w:hideMark/>
          </w:tcPr>
          <w:p w14:paraId="19751603" w14:textId="797E14FB" w:rsidR="00DF3805" w:rsidRPr="00DF3805" w:rsidRDefault="00DF3805" w:rsidP="0094426C">
            <w:pPr>
              <w:pStyle w:val="aa"/>
            </w:pPr>
            <w:r>
              <w:t>低</w:t>
            </w:r>
          </w:p>
        </w:tc>
        <w:tc>
          <w:tcPr>
            <w:tcW w:w="1486" w:type="pct"/>
            <w:vAlign w:val="center"/>
            <w:hideMark/>
          </w:tcPr>
          <w:p w14:paraId="3BDA3B45" w14:textId="45C7A5CB" w:rsidR="00DF3805" w:rsidRPr="00DF3805" w:rsidRDefault="00DF3805" w:rsidP="0094426C">
            <w:pPr>
              <w:pStyle w:val="aa"/>
            </w:pPr>
            <w:r>
              <w:t>复杂</w:t>
            </w:r>
          </w:p>
        </w:tc>
        <w:tc>
          <w:tcPr>
            <w:tcW w:w="1486" w:type="pct"/>
            <w:vAlign w:val="center"/>
            <w:hideMark/>
          </w:tcPr>
          <w:p w14:paraId="3E20992A" w14:textId="77777777" w:rsidR="00DF3805" w:rsidRPr="00DF3805" w:rsidRDefault="00DF3805" w:rsidP="0094426C">
            <w:pPr>
              <w:pStyle w:val="aa"/>
            </w:pPr>
            <w:r w:rsidRPr="00DF3805">
              <w:rPr>
                <w:rFonts w:hint="eastAsia"/>
              </w:rPr>
              <w:t>所有位置有数据即冲突</w:t>
            </w:r>
          </w:p>
        </w:tc>
      </w:tr>
      <w:tr w:rsidR="00DF3805" w:rsidRPr="00DF3805" w14:paraId="6D2B9800" w14:textId="77777777" w:rsidTr="0094426C">
        <w:trPr>
          <w:trHeight w:val="23"/>
        </w:trPr>
        <w:tc>
          <w:tcPr>
            <w:tcW w:w="947" w:type="pct"/>
            <w:vAlign w:val="center"/>
            <w:hideMark/>
          </w:tcPr>
          <w:p w14:paraId="44D727DF" w14:textId="77777777" w:rsidR="00DF3805" w:rsidRPr="00DF3805" w:rsidRDefault="00DF3805" w:rsidP="0094426C">
            <w:pPr>
              <w:pStyle w:val="aa"/>
            </w:pPr>
            <w:r w:rsidRPr="00DF3805">
              <w:rPr>
                <w:rFonts w:hint="eastAsia"/>
              </w:rPr>
              <w:t>组相联映象</w:t>
            </w:r>
          </w:p>
        </w:tc>
        <w:tc>
          <w:tcPr>
            <w:tcW w:w="1082" w:type="pct"/>
            <w:vAlign w:val="center"/>
            <w:hideMark/>
          </w:tcPr>
          <w:p w14:paraId="0D2168E3" w14:textId="6E6BC2F3" w:rsidR="00DF3805" w:rsidRPr="00DF3805" w:rsidRDefault="00DF3805" w:rsidP="0094426C">
            <w:pPr>
              <w:pStyle w:val="aa"/>
            </w:pPr>
            <w:r>
              <w:t>中</w:t>
            </w:r>
          </w:p>
        </w:tc>
        <w:tc>
          <w:tcPr>
            <w:tcW w:w="1486" w:type="pct"/>
            <w:vAlign w:val="center"/>
            <w:hideMark/>
          </w:tcPr>
          <w:p w14:paraId="55C17BE5" w14:textId="30E01239" w:rsidR="00DF3805" w:rsidRPr="00DF3805" w:rsidRDefault="00DF3805" w:rsidP="0094426C">
            <w:pPr>
              <w:pStyle w:val="aa"/>
            </w:pPr>
            <w:r>
              <w:t>折中</w:t>
            </w:r>
          </w:p>
        </w:tc>
        <w:tc>
          <w:tcPr>
            <w:tcW w:w="1486" w:type="pct"/>
            <w:vAlign w:val="center"/>
            <w:hideMark/>
          </w:tcPr>
          <w:p w14:paraId="7ABAD934" w14:textId="77777777" w:rsidR="00DF3805" w:rsidRPr="00DF3805" w:rsidRDefault="00DF3805" w:rsidP="0094426C">
            <w:pPr>
              <w:pStyle w:val="aa"/>
            </w:pPr>
          </w:p>
        </w:tc>
      </w:tr>
    </w:tbl>
    <w:p w14:paraId="66A16566" w14:textId="718B901D" w:rsidR="00B441AE" w:rsidRPr="00C91120" w:rsidRDefault="00D80682" w:rsidP="007F5CE8">
      <w:pPr>
        <w:ind w:firstLine="420"/>
        <w:rPr>
          <w:b/>
        </w:rPr>
      </w:pPr>
      <w:r w:rsidRPr="00C91120">
        <w:rPr>
          <w:rFonts w:hint="eastAsia"/>
        </w:rPr>
        <w:t>【备考点拨】</w:t>
      </w:r>
    </w:p>
    <w:p w14:paraId="58BBEE44" w14:textId="77777777" w:rsidR="00B441AE" w:rsidRPr="00C91120" w:rsidRDefault="00B441AE" w:rsidP="007F5CE8">
      <w:pPr>
        <w:ind w:firstLine="420"/>
      </w:pPr>
      <w:r w:rsidRPr="00C91120">
        <w:rPr>
          <w:rFonts w:hint="eastAsia"/>
        </w:rPr>
        <w:t>1</w:t>
      </w:r>
      <w:r w:rsidRPr="00C91120">
        <w:rPr>
          <w:rFonts w:hint="eastAsia"/>
        </w:rPr>
        <w:t>、掌握</w:t>
      </w:r>
      <w:r w:rsidRPr="00C91120">
        <w:rPr>
          <w:rFonts w:hint="eastAsia"/>
        </w:rPr>
        <w:t>C</w:t>
      </w:r>
      <w:r w:rsidRPr="00C91120">
        <w:t>ache</w:t>
      </w:r>
      <w:r w:rsidRPr="00C91120">
        <w:t>相关概念；</w:t>
      </w:r>
    </w:p>
    <w:p w14:paraId="3CB09C57" w14:textId="77777777" w:rsidR="00B441AE" w:rsidRPr="00C91120" w:rsidRDefault="00B441AE" w:rsidP="007F5CE8">
      <w:pPr>
        <w:ind w:firstLine="420"/>
      </w:pPr>
      <w:r w:rsidRPr="00C91120">
        <w:rPr>
          <w:rFonts w:hint="eastAsia"/>
        </w:rPr>
        <w:t>2</w:t>
      </w:r>
      <w:r w:rsidRPr="00C91120">
        <w:rPr>
          <w:rFonts w:hint="eastAsia"/>
        </w:rPr>
        <w:t>、掌握</w:t>
      </w:r>
      <w:r w:rsidRPr="00C91120">
        <w:rPr>
          <w:rFonts w:hint="eastAsia"/>
        </w:rPr>
        <w:t>C</w:t>
      </w:r>
      <w:r w:rsidRPr="00C91120">
        <w:t>ache</w:t>
      </w:r>
      <w:r w:rsidRPr="00C91120">
        <w:t>相联映象方式的对比。</w:t>
      </w:r>
    </w:p>
    <w:p w14:paraId="5E6A9630" w14:textId="5099D79A" w:rsidR="00B441AE" w:rsidRPr="00C91120" w:rsidRDefault="0049199C" w:rsidP="00CB6D7E">
      <w:pPr>
        <w:pStyle w:val="4"/>
      </w:pPr>
      <w:del w:id="117" w:author="Administrator" w:date="2021-06-15T11:20:00Z">
        <w:r w:rsidRPr="00C91120" w:rsidDel="00F51BC9">
          <w:tab/>
        </w:r>
      </w:del>
      <w:r w:rsidR="00483755" w:rsidRPr="00C91120">
        <w:t>2.</w:t>
      </w:r>
      <w:r w:rsidR="00B441AE" w:rsidRPr="00C91120">
        <w:rPr>
          <w:rFonts w:hint="eastAsia"/>
        </w:rPr>
        <w:t>6.</w:t>
      </w:r>
      <w:r w:rsidR="00B441AE" w:rsidRPr="00C91120">
        <w:t>4</w:t>
      </w:r>
      <w:r w:rsidRPr="00C91120">
        <w:rPr>
          <w:rFonts w:hint="eastAsia"/>
        </w:rPr>
        <w:t xml:space="preserve"> </w:t>
      </w:r>
      <w:r w:rsidR="00B441AE" w:rsidRPr="00C91120">
        <w:t>内存</w:t>
      </w:r>
    </w:p>
    <w:p w14:paraId="3A108E72" w14:textId="38F10437" w:rsidR="00B441AE" w:rsidRPr="00C91120" w:rsidRDefault="0049199C" w:rsidP="007F5CE8">
      <w:pPr>
        <w:ind w:firstLine="420"/>
        <w:rPr>
          <w:b/>
        </w:rPr>
      </w:pPr>
      <w:del w:id="118" w:author="Administrator" w:date="2021-06-15T11:20:00Z">
        <w:r w:rsidRPr="00C91120" w:rsidDel="00F51BC9">
          <w:rPr>
            <w:rFonts w:hint="eastAsia"/>
          </w:rPr>
          <w:tab/>
        </w:r>
      </w:del>
      <w:r w:rsidR="00D80682" w:rsidRPr="00C91120">
        <w:rPr>
          <w:rFonts w:hint="eastAsia"/>
        </w:rPr>
        <w:t>【考法分析】</w:t>
      </w:r>
    </w:p>
    <w:p w14:paraId="2835918B" w14:textId="113B8095" w:rsidR="00B441AE" w:rsidRPr="00C91120" w:rsidRDefault="0049199C" w:rsidP="007F5CE8">
      <w:pPr>
        <w:ind w:firstLine="420"/>
      </w:pPr>
      <w:del w:id="119" w:author="Administrator" w:date="2021-06-15T11:20:00Z">
        <w:r w:rsidRPr="00C91120" w:rsidDel="00F51BC9">
          <w:rPr>
            <w:rFonts w:hint="eastAsia"/>
          </w:rPr>
          <w:tab/>
        </w:r>
      </w:del>
      <w:r w:rsidR="00B441AE" w:rsidRPr="00C91120">
        <w:rPr>
          <w:rFonts w:hint="eastAsia"/>
        </w:rPr>
        <w:t>本知识点的考查主要是对相关参数的计算：内存总容量、芯片单位容量、芯片片数。总片数＝总容量</w:t>
      </w:r>
      <w:r w:rsidR="00B441AE" w:rsidRPr="00C91120">
        <w:rPr>
          <w:rFonts w:hint="eastAsia"/>
        </w:rPr>
        <w:t>/</w:t>
      </w:r>
      <w:r w:rsidR="00B441AE" w:rsidRPr="00C91120">
        <w:rPr>
          <w:rFonts w:hint="eastAsia"/>
        </w:rPr>
        <w:t>每片的容量。</w:t>
      </w:r>
    </w:p>
    <w:p w14:paraId="2A1D4B14" w14:textId="223B5329" w:rsidR="00B441AE" w:rsidRPr="00C91120" w:rsidRDefault="0049199C" w:rsidP="007F5CE8">
      <w:pPr>
        <w:ind w:firstLine="420"/>
        <w:rPr>
          <w:b/>
        </w:rPr>
      </w:pPr>
      <w:del w:id="120" w:author="Administrator" w:date="2021-06-15T11:20:00Z">
        <w:r w:rsidRPr="00C91120" w:rsidDel="00F51BC9">
          <w:rPr>
            <w:rFonts w:hint="eastAsia"/>
          </w:rPr>
          <w:tab/>
        </w:r>
      </w:del>
      <w:r w:rsidR="00D80682" w:rsidRPr="00C91120">
        <w:rPr>
          <w:rFonts w:hint="eastAsia"/>
        </w:rPr>
        <w:t>【要点分析】</w:t>
      </w:r>
    </w:p>
    <w:p w14:paraId="40D5FFFA" w14:textId="32C09C5C" w:rsidR="00B441AE" w:rsidRPr="00C91120" w:rsidRDefault="0049199C" w:rsidP="007F5CE8">
      <w:pPr>
        <w:ind w:firstLine="420"/>
      </w:pPr>
      <w:del w:id="121" w:author="Administrator" w:date="2021-06-15T11:20:00Z">
        <w:r w:rsidRPr="00C91120" w:rsidDel="00F51BC9">
          <w:rPr>
            <w:rFonts w:hint="eastAsia"/>
          </w:rPr>
          <w:tab/>
        </w:r>
      </w:del>
      <w:r w:rsidR="00B441AE" w:rsidRPr="00C91120">
        <w:rPr>
          <w:rFonts w:hint="eastAsia"/>
        </w:rPr>
        <w:t>1</w:t>
      </w:r>
      <w:r w:rsidR="00B441AE" w:rsidRPr="00C91120">
        <w:rPr>
          <w:rFonts w:hint="eastAsia"/>
        </w:rPr>
        <w:t>、内存单元数计算：最大地址</w:t>
      </w:r>
      <w:r w:rsidR="00B441AE" w:rsidRPr="00C91120">
        <w:rPr>
          <w:rFonts w:hint="eastAsia"/>
        </w:rPr>
        <w:t>+1-</w:t>
      </w:r>
      <w:r w:rsidR="00B441AE" w:rsidRPr="00C91120">
        <w:rPr>
          <w:rFonts w:hint="eastAsia"/>
        </w:rPr>
        <w:t>最小地址</w:t>
      </w:r>
    </w:p>
    <w:p w14:paraId="6CC9FF1F" w14:textId="58F20849" w:rsidR="00B441AE" w:rsidRPr="00C91120" w:rsidRDefault="0049199C" w:rsidP="007F5CE8">
      <w:pPr>
        <w:ind w:firstLine="420"/>
      </w:pPr>
      <w:del w:id="122" w:author="Administrator" w:date="2021-06-15T11:20:00Z">
        <w:r w:rsidRPr="00C91120" w:rsidDel="00F51BC9">
          <w:rPr>
            <w:rFonts w:hint="eastAsia"/>
          </w:rPr>
          <w:tab/>
        </w:r>
      </w:del>
      <w:r w:rsidR="00B441AE" w:rsidRPr="00C91120">
        <w:rPr>
          <w:rFonts w:hint="eastAsia"/>
        </w:rPr>
        <w:t>2</w:t>
      </w:r>
      <w:r w:rsidR="00B441AE" w:rsidRPr="00C91120">
        <w:rPr>
          <w:rFonts w:hint="eastAsia"/>
        </w:rPr>
        <w:t>、内存总容量：按字节编址，内存单元数</w:t>
      </w:r>
      <w:r w:rsidR="00B441AE" w:rsidRPr="00C91120">
        <w:rPr>
          <w:rFonts w:hint="eastAsia"/>
        </w:rPr>
        <w:t>*8bit</w:t>
      </w:r>
      <w:r w:rsidR="00B441AE" w:rsidRPr="00C91120">
        <w:rPr>
          <w:rFonts w:hint="eastAsia"/>
        </w:rPr>
        <w:t>；按字编址，内存单元数</w:t>
      </w:r>
      <w:r w:rsidR="00B441AE" w:rsidRPr="00C91120">
        <w:rPr>
          <w:rFonts w:hint="eastAsia"/>
        </w:rPr>
        <w:t>*</w:t>
      </w:r>
      <w:r w:rsidR="00B441AE" w:rsidRPr="00C91120">
        <w:rPr>
          <w:rFonts w:hint="eastAsia"/>
        </w:rPr>
        <w:t>机器字长。</w:t>
      </w:r>
    </w:p>
    <w:p w14:paraId="1C4D3848" w14:textId="77777777" w:rsidR="00B441AE" w:rsidRPr="00C91120" w:rsidRDefault="00B441AE" w:rsidP="007F5CE8">
      <w:pPr>
        <w:ind w:firstLine="420"/>
      </w:pPr>
      <w:r w:rsidRPr="00C91120">
        <w:rPr>
          <w:rFonts w:hint="eastAsia"/>
        </w:rPr>
        <w:t>3</w:t>
      </w:r>
      <w:r w:rsidRPr="00C91120">
        <w:rPr>
          <w:rFonts w:hint="eastAsia"/>
        </w:rPr>
        <w:t>、已知芯片单位容量，求所用芯片的片数，总容量</w:t>
      </w:r>
      <w:r w:rsidRPr="00C91120">
        <w:rPr>
          <w:rFonts w:hint="eastAsia"/>
        </w:rPr>
        <w:t>/</w:t>
      </w:r>
      <w:r w:rsidRPr="00C91120">
        <w:rPr>
          <w:rFonts w:hint="eastAsia"/>
        </w:rPr>
        <w:t>单位容量；</w:t>
      </w:r>
    </w:p>
    <w:p w14:paraId="7564D4CB" w14:textId="7AB861BA" w:rsidR="00B441AE" w:rsidRPr="00C91120" w:rsidRDefault="00B441AE" w:rsidP="007F5CE8">
      <w:pPr>
        <w:ind w:firstLine="420"/>
      </w:pPr>
      <w:r w:rsidRPr="00C91120">
        <w:rPr>
          <w:rFonts w:hint="eastAsia"/>
        </w:rPr>
        <w:t>4</w:t>
      </w:r>
      <w:r w:rsidRPr="00C91120">
        <w:rPr>
          <w:rFonts w:hint="eastAsia"/>
        </w:rPr>
        <w:t>、已知所用芯片的片数，求取芯片单位容量，总容量</w:t>
      </w:r>
      <w:r w:rsidRPr="00C91120">
        <w:rPr>
          <w:rFonts w:hint="eastAsia"/>
        </w:rPr>
        <w:t>/</w:t>
      </w:r>
      <w:r w:rsidRPr="00C91120">
        <w:t>芯片片数</w:t>
      </w:r>
      <w:r w:rsidRPr="00C91120">
        <w:rPr>
          <w:rFonts w:hint="eastAsia"/>
        </w:rPr>
        <w:t>。</w:t>
      </w:r>
    </w:p>
    <w:p w14:paraId="38445C05" w14:textId="223F39DC" w:rsidR="00B441AE" w:rsidRPr="00C91120" w:rsidRDefault="00D80682" w:rsidP="007F5CE8">
      <w:pPr>
        <w:ind w:firstLine="420"/>
        <w:rPr>
          <w:b/>
        </w:rPr>
      </w:pPr>
      <w:r w:rsidRPr="00C91120">
        <w:rPr>
          <w:rFonts w:hint="eastAsia"/>
        </w:rPr>
        <w:t>【备考点拨】</w:t>
      </w:r>
    </w:p>
    <w:p w14:paraId="318AF16D" w14:textId="77777777" w:rsidR="00B441AE" w:rsidRPr="00C91120" w:rsidRDefault="00B441AE" w:rsidP="007F5CE8">
      <w:pPr>
        <w:ind w:firstLine="420"/>
      </w:pPr>
      <w:r w:rsidRPr="00C91120">
        <w:rPr>
          <w:rFonts w:hint="eastAsia"/>
        </w:rPr>
        <w:t>1</w:t>
      </w:r>
      <w:r w:rsidRPr="00C91120">
        <w:rPr>
          <w:rFonts w:hint="eastAsia"/>
        </w:rPr>
        <w:t>、掌握相关计算，注意结合二进制与十六进制、十进制之间的相互转化，注意编址方式的选择会影响内存总容量。</w:t>
      </w:r>
    </w:p>
    <w:p w14:paraId="113D574E" w14:textId="320B17A4" w:rsidR="00B441AE" w:rsidRPr="00C91120" w:rsidRDefault="00483755" w:rsidP="008D2842">
      <w:pPr>
        <w:pStyle w:val="3"/>
      </w:pPr>
      <w:bookmarkStart w:id="123" w:name="_Toc74672546"/>
      <w:r w:rsidRPr="00C91120">
        <w:t>2.</w:t>
      </w:r>
      <w:r w:rsidR="00B441AE" w:rsidRPr="00C91120">
        <w:t>7</w:t>
      </w:r>
      <w:r w:rsidR="0049199C" w:rsidRPr="00C91120">
        <w:rPr>
          <w:rFonts w:hint="eastAsia"/>
        </w:rPr>
        <w:t xml:space="preserve"> </w:t>
      </w:r>
      <w:r w:rsidR="00B441AE" w:rsidRPr="00C91120">
        <w:t>总线系统（</w:t>
      </w:r>
      <w:r w:rsidR="00B441AE" w:rsidRPr="00C91120">
        <w:rPr>
          <w:rFonts w:hint="eastAsia"/>
        </w:rPr>
        <w:t>★</w:t>
      </w:r>
      <w:r w:rsidR="00B441AE" w:rsidRPr="00C91120">
        <w:t>）</w:t>
      </w:r>
      <w:bookmarkEnd w:id="123"/>
    </w:p>
    <w:p w14:paraId="794B0122" w14:textId="2B03E55A" w:rsidR="00B441AE" w:rsidRPr="00C91120" w:rsidRDefault="00D80682" w:rsidP="007F5CE8">
      <w:pPr>
        <w:ind w:firstLine="420"/>
        <w:rPr>
          <w:b/>
        </w:rPr>
      </w:pPr>
      <w:r w:rsidRPr="00C91120">
        <w:rPr>
          <w:rFonts w:hint="eastAsia"/>
        </w:rPr>
        <w:t>【考法分析】</w:t>
      </w:r>
    </w:p>
    <w:p w14:paraId="4D775F3A" w14:textId="77777777" w:rsidR="00B441AE" w:rsidRPr="00C91120" w:rsidRDefault="00B441AE" w:rsidP="007F5CE8">
      <w:pPr>
        <w:ind w:firstLine="420"/>
      </w:pPr>
      <w:r w:rsidRPr="00C91120">
        <w:rPr>
          <w:rFonts w:hint="eastAsia"/>
        </w:rPr>
        <w:t>本知识点考查形式主要是判断总线的分类。</w:t>
      </w:r>
    </w:p>
    <w:p w14:paraId="778D00DE" w14:textId="0875FC31" w:rsidR="00B441AE" w:rsidRPr="00C91120" w:rsidRDefault="00D80682" w:rsidP="007F5CE8">
      <w:pPr>
        <w:ind w:firstLine="420"/>
        <w:rPr>
          <w:b/>
        </w:rPr>
      </w:pPr>
      <w:r w:rsidRPr="00C91120">
        <w:rPr>
          <w:rFonts w:hint="eastAsia"/>
        </w:rPr>
        <w:t>【要点分析】</w:t>
      </w:r>
    </w:p>
    <w:p w14:paraId="77674BD1" w14:textId="77777777" w:rsidR="00B441AE" w:rsidRPr="00C91120" w:rsidRDefault="00B441AE" w:rsidP="007F5CE8">
      <w:pPr>
        <w:ind w:firstLine="420"/>
      </w:pPr>
      <w:r w:rsidRPr="00C91120">
        <w:rPr>
          <w:rFonts w:hint="eastAsia"/>
        </w:rPr>
        <w:t>1</w:t>
      </w:r>
      <w:r w:rsidRPr="00C91120">
        <w:rPr>
          <w:rFonts w:hint="eastAsia"/>
        </w:rPr>
        <w:t>、数据总线（</w:t>
      </w:r>
      <w:r w:rsidRPr="00C91120">
        <w:rPr>
          <w:rFonts w:hint="eastAsia"/>
        </w:rPr>
        <w:t>Data Bus</w:t>
      </w:r>
      <w:r w:rsidRPr="00C91120">
        <w:rPr>
          <w:rFonts w:hint="eastAsia"/>
        </w:rPr>
        <w:t>）：在</w:t>
      </w:r>
      <w:r w:rsidRPr="00C91120">
        <w:rPr>
          <w:rFonts w:hint="eastAsia"/>
        </w:rPr>
        <w:t>CPU</w:t>
      </w:r>
      <w:r w:rsidRPr="00C91120">
        <w:rPr>
          <w:rFonts w:hint="eastAsia"/>
        </w:rPr>
        <w:t>与</w:t>
      </w:r>
      <w:r w:rsidRPr="00C91120">
        <w:rPr>
          <w:rFonts w:hint="eastAsia"/>
        </w:rPr>
        <w:t>RAM</w:t>
      </w:r>
      <w:r w:rsidRPr="00C91120">
        <w:rPr>
          <w:rFonts w:hint="eastAsia"/>
        </w:rPr>
        <w:t>之间来回传送需要处理或是需要储存的数据。</w:t>
      </w:r>
    </w:p>
    <w:p w14:paraId="50D484D7" w14:textId="77777777" w:rsidR="00B441AE" w:rsidRPr="00C91120" w:rsidRDefault="00B441AE" w:rsidP="007F5CE8">
      <w:pPr>
        <w:ind w:firstLine="420"/>
      </w:pPr>
      <w:r w:rsidRPr="00C91120">
        <w:rPr>
          <w:rFonts w:hint="eastAsia"/>
        </w:rPr>
        <w:t>2</w:t>
      </w:r>
      <w:r w:rsidRPr="00C91120">
        <w:rPr>
          <w:rFonts w:hint="eastAsia"/>
        </w:rPr>
        <w:t>、地址总线（</w:t>
      </w:r>
      <w:r w:rsidRPr="00C91120">
        <w:rPr>
          <w:rFonts w:hint="eastAsia"/>
        </w:rPr>
        <w:t>Address Bus</w:t>
      </w:r>
      <w:r w:rsidRPr="00C91120">
        <w:rPr>
          <w:rFonts w:hint="eastAsia"/>
        </w:rPr>
        <w:t>）：用来指定在</w:t>
      </w:r>
      <w:r w:rsidRPr="00C91120">
        <w:rPr>
          <w:rFonts w:hint="eastAsia"/>
        </w:rPr>
        <w:t>RAM</w:t>
      </w:r>
      <w:r w:rsidRPr="00C91120">
        <w:rPr>
          <w:rFonts w:hint="eastAsia"/>
        </w:rPr>
        <w:t>（</w:t>
      </w:r>
      <w:r w:rsidRPr="00C91120">
        <w:rPr>
          <w:rFonts w:hint="eastAsia"/>
        </w:rPr>
        <w:t>Random Access Memory</w:t>
      </w:r>
      <w:r w:rsidRPr="00C91120">
        <w:rPr>
          <w:rFonts w:hint="eastAsia"/>
        </w:rPr>
        <w:t>）之中储存的数据的地址。</w:t>
      </w:r>
    </w:p>
    <w:p w14:paraId="03F905F3" w14:textId="03A4E4C8" w:rsidR="00B441AE" w:rsidRPr="00C91120" w:rsidRDefault="00B441AE" w:rsidP="007F5CE8">
      <w:pPr>
        <w:ind w:firstLine="420"/>
      </w:pPr>
      <w:r w:rsidRPr="00C91120">
        <w:rPr>
          <w:rFonts w:hint="eastAsia"/>
        </w:rPr>
        <w:t>3</w:t>
      </w:r>
      <w:r w:rsidRPr="00C91120">
        <w:rPr>
          <w:rFonts w:hint="eastAsia"/>
        </w:rPr>
        <w:t>、控制总线（</w:t>
      </w:r>
      <w:r w:rsidRPr="00C91120">
        <w:rPr>
          <w:rFonts w:hint="eastAsia"/>
        </w:rPr>
        <w:t>Control Bus</w:t>
      </w:r>
      <w:r w:rsidRPr="00C91120">
        <w:rPr>
          <w:rFonts w:hint="eastAsia"/>
        </w:rPr>
        <w:t>）：将微处理器控制单元（</w:t>
      </w:r>
      <w:r w:rsidRPr="00C91120">
        <w:rPr>
          <w:rFonts w:hint="eastAsia"/>
        </w:rPr>
        <w:t>Control Unit</w:t>
      </w:r>
      <w:r w:rsidRPr="00C91120">
        <w:rPr>
          <w:rFonts w:hint="eastAsia"/>
        </w:rPr>
        <w:t>）的信号，传送到周边设备</w:t>
      </w:r>
      <w:r w:rsidR="00EF1708" w:rsidRPr="00C91120">
        <w:rPr>
          <w:rFonts w:hint="eastAsia"/>
        </w:rPr>
        <w:t>。</w:t>
      </w:r>
    </w:p>
    <w:p w14:paraId="0365E697" w14:textId="5BC50418" w:rsidR="00B441AE" w:rsidRPr="00C91120" w:rsidRDefault="00D80682" w:rsidP="007F5CE8">
      <w:pPr>
        <w:ind w:firstLine="420"/>
        <w:rPr>
          <w:b/>
        </w:rPr>
      </w:pPr>
      <w:r w:rsidRPr="00C91120">
        <w:rPr>
          <w:rFonts w:hint="eastAsia"/>
        </w:rPr>
        <w:t>【备考点拨】</w:t>
      </w:r>
    </w:p>
    <w:p w14:paraId="35256954" w14:textId="29998275" w:rsidR="00B441AE" w:rsidRPr="00C91120" w:rsidRDefault="00B441AE" w:rsidP="007F5CE8">
      <w:pPr>
        <w:ind w:firstLine="420"/>
      </w:pPr>
      <w:r w:rsidRPr="00C91120">
        <w:rPr>
          <w:rFonts w:hint="eastAsia"/>
        </w:rPr>
        <w:t>1</w:t>
      </w:r>
      <w:r w:rsidRPr="00C91120">
        <w:rPr>
          <w:rFonts w:hint="eastAsia"/>
        </w:rPr>
        <w:t>、掌握总线的分类，能够区分数据总线、控制总线、地址总线的区别。</w:t>
      </w:r>
    </w:p>
    <w:p w14:paraId="77468744" w14:textId="25CDAE00" w:rsidR="00B441AE" w:rsidRPr="00C91120" w:rsidRDefault="00483755" w:rsidP="008D2842">
      <w:pPr>
        <w:pStyle w:val="3"/>
      </w:pPr>
      <w:bookmarkStart w:id="124" w:name="_Toc74672547"/>
      <w:r w:rsidRPr="00C91120">
        <w:t>2.</w:t>
      </w:r>
      <w:r w:rsidR="00B441AE" w:rsidRPr="00C91120">
        <w:t>8</w:t>
      </w:r>
      <w:r w:rsidR="0049199C" w:rsidRPr="00C91120">
        <w:rPr>
          <w:rFonts w:hint="eastAsia"/>
        </w:rPr>
        <w:t xml:space="preserve"> </w:t>
      </w:r>
      <w:r w:rsidR="00B441AE" w:rsidRPr="00C91120">
        <w:rPr>
          <w:rFonts w:hint="eastAsia"/>
        </w:rPr>
        <w:t>可靠性（★）</w:t>
      </w:r>
      <w:bookmarkEnd w:id="124"/>
    </w:p>
    <w:p w14:paraId="67C02E0B" w14:textId="5D0C6AA6" w:rsidR="00B441AE" w:rsidRPr="00C91120" w:rsidRDefault="00D80682" w:rsidP="007F5CE8">
      <w:pPr>
        <w:ind w:firstLine="420"/>
        <w:rPr>
          <w:b/>
        </w:rPr>
      </w:pPr>
      <w:r w:rsidRPr="00C91120">
        <w:rPr>
          <w:rFonts w:hint="eastAsia"/>
        </w:rPr>
        <w:t>【考法分析】</w:t>
      </w:r>
    </w:p>
    <w:p w14:paraId="52B33D07" w14:textId="5C42C935" w:rsidR="00B441AE" w:rsidRPr="00C91120" w:rsidRDefault="00074C75" w:rsidP="007F5CE8">
      <w:pPr>
        <w:ind w:firstLine="420"/>
      </w:pPr>
      <w:r>
        <w:rPr>
          <w:rFonts w:hint="eastAsia"/>
        </w:rPr>
        <w:t>本知识点主要考</w:t>
      </w:r>
      <w:del w:id="125" w:author="Administrator" w:date="2021-06-15T10:27:00Z">
        <w:r w:rsidDel="00CB6D7E">
          <w:rPr>
            <w:rFonts w:hint="eastAsia"/>
          </w:rPr>
          <w:delText>察</w:delText>
        </w:r>
      </w:del>
      <w:ins w:id="126" w:author="Administrator" w:date="2021-06-15T10:27:00Z">
        <w:r w:rsidR="00CB6D7E">
          <w:rPr>
            <w:rFonts w:hint="eastAsia"/>
          </w:rPr>
          <w:t>查</w:t>
        </w:r>
      </w:ins>
      <w:r>
        <w:rPr>
          <w:rFonts w:hint="eastAsia"/>
        </w:rPr>
        <w:t>关于不同系统类型的可靠性计算；识别可靠性</w:t>
      </w:r>
      <w:r>
        <w:rPr>
          <w:rFonts w:hint="eastAsia"/>
        </w:rPr>
        <w:t>/</w:t>
      </w:r>
      <w:r>
        <w:rPr>
          <w:rFonts w:hint="eastAsia"/>
        </w:rPr>
        <w:t>可用性、可维护性指标表示。</w:t>
      </w:r>
    </w:p>
    <w:p w14:paraId="41391800" w14:textId="2E3A75C5" w:rsidR="00B441AE" w:rsidRPr="00C91120" w:rsidRDefault="00D80682" w:rsidP="007F5CE8">
      <w:pPr>
        <w:ind w:firstLine="420"/>
        <w:rPr>
          <w:b/>
        </w:rPr>
      </w:pPr>
      <w:r w:rsidRPr="00C91120">
        <w:rPr>
          <w:rFonts w:hint="eastAsia"/>
        </w:rPr>
        <w:t>【要点分析】</w:t>
      </w:r>
    </w:p>
    <w:p w14:paraId="465A8567" w14:textId="5AAD2EAA" w:rsidR="00B441AE" w:rsidRPr="00C91120" w:rsidRDefault="00B441AE" w:rsidP="007F5CE8">
      <w:pPr>
        <w:ind w:firstLine="420"/>
      </w:pPr>
      <w:r w:rsidRPr="00C91120">
        <w:rPr>
          <w:rFonts w:hint="eastAsia"/>
        </w:rPr>
        <w:t>1</w:t>
      </w:r>
      <w:r w:rsidRPr="00C91120">
        <w:rPr>
          <w:rFonts w:hint="eastAsia"/>
        </w:rPr>
        <w:t>、串联系统计算：</w:t>
      </w:r>
      <w:r w:rsidRPr="00C91120">
        <w:t>R</w:t>
      </w:r>
      <w:r w:rsidRPr="00C91120">
        <w:rPr>
          <w:vertAlign w:val="subscript"/>
        </w:rPr>
        <w:t>总</w:t>
      </w:r>
      <w:r w:rsidRPr="00C91120">
        <w:t>=R</w:t>
      </w:r>
      <w:r w:rsidRPr="00C91120">
        <w:rPr>
          <w:vertAlign w:val="subscript"/>
        </w:rPr>
        <w:t>1</w:t>
      </w:r>
      <w:r w:rsidRPr="00C91120">
        <w:t>*R</w:t>
      </w:r>
      <w:r w:rsidRPr="00C91120">
        <w:rPr>
          <w:vertAlign w:val="subscript"/>
        </w:rPr>
        <w:t>2</w:t>
      </w:r>
      <w:r w:rsidR="00EF1708" w:rsidRPr="00C91120">
        <w:rPr>
          <w:rFonts w:hint="eastAsia"/>
        </w:rPr>
        <w:t>*</w:t>
      </w:r>
      <w:r w:rsidR="00EF1708" w:rsidRPr="00C91120">
        <w:t>…</w:t>
      </w:r>
      <w:r w:rsidR="00EF1708" w:rsidRPr="00C91120">
        <w:rPr>
          <w:rFonts w:hint="eastAsia"/>
        </w:rPr>
        <w:t>*</w:t>
      </w:r>
      <w:r w:rsidR="00EF1708" w:rsidRPr="00C91120">
        <w:t>Rn</w:t>
      </w:r>
      <w:r w:rsidRPr="00C91120">
        <w:t>;</w:t>
      </w:r>
    </w:p>
    <w:p w14:paraId="19BC8C40" w14:textId="67A5BF47" w:rsidR="00B441AE" w:rsidRPr="00C91120" w:rsidRDefault="00B441AE" w:rsidP="007F5CE8">
      <w:pPr>
        <w:ind w:firstLine="420"/>
      </w:pPr>
      <w:r w:rsidRPr="00C91120">
        <w:t>2</w:t>
      </w:r>
      <w:r w:rsidRPr="00C91120">
        <w:t>、并联系统计算：</w:t>
      </w:r>
      <w:r w:rsidRPr="00C91120">
        <w:rPr>
          <w:rFonts w:hint="eastAsia"/>
        </w:rPr>
        <w:t>R</w:t>
      </w:r>
      <w:r w:rsidRPr="00C91120">
        <w:rPr>
          <w:rFonts w:hint="eastAsia"/>
          <w:vertAlign w:val="subscript"/>
        </w:rPr>
        <w:t>总</w:t>
      </w:r>
      <w:r w:rsidRPr="00C91120">
        <w:rPr>
          <w:rFonts w:hint="eastAsia"/>
        </w:rPr>
        <w:t>=</w:t>
      </w:r>
      <w:r w:rsidRPr="00C91120">
        <w:t>1-</w:t>
      </w:r>
      <w:r w:rsidR="00EF1708" w:rsidRPr="00C91120">
        <w:rPr>
          <w:rFonts w:hint="eastAsia"/>
        </w:rPr>
        <w:t>(</w:t>
      </w:r>
      <w:r w:rsidRPr="00C91120">
        <w:rPr>
          <w:rFonts w:hint="eastAsia"/>
        </w:rPr>
        <w:t>1-</w:t>
      </w:r>
      <w:r w:rsidRPr="00C91120">
        <w:t>R</w:t>
      </w:r>
      <w:r w:rsidR="00EF1708" w:rsidRPr="00C91120">
        <w:rPr>
          <w:vertAlign w:val="subscript"/>
        </w:rPr>
        <w:t>1</w:t>
      </w:r>
      <w:r w:rsidR="00EF1708" w:rsidRPr="00C91120">
        <w:t>)</w:t>
      </w:r>
      <w:r w:rsidR="00EF1708" w:rsidRPr="00C91120">
        <w:rPr>
          <w:rFonts w:hint="eastAsia"/>
        </w:rPr>
        <w:t>(</w:t>
      </w:r>
      <w:r w:rsidR="00EF1708" w:rsidRPr="00C91120">
        <w:t>1-R</w:t>
      </w:r>
      <w:r w:rsidR="00EF1708" w:rsidRPr="00C91120">
        <w:rPr>
          <w:vertAlign w:val="subscript"/>
        </w:rPr>
        <w:t>2</w:t>
      </w:r>
      <w:r w:rsidR="00EF1708" w:rsidRPr="00C91120">
        <w:t>)…(1-R</w:t>
      </w:r>
      <w:r w:rsidR="00EF1708" w:rsidRPr="00C91120">
        <w:rPr>
          <w:rFonts w:hint="eastAsia"/>
        </w:rPr>
        <w:t>n</w:t>
      </w:r>
      <w:r w:rsidR="00EF1708" w:rsidRPr="00C91120">
        <w:t>)</w:t>
      </w:r>
      <w:r w:rsidRPr="00C91120">
        <w:rPr>
          <w:rFonts w:hint="eastAsia"/>
        </w:rPr>
        <w:t>；</w:t>
      </w:r>
    </w:p>
    <w:p w14:paraId="715D1FD4" w14:textId="77777777" w:rsidR="00B441AE" w:rsidRDefault="00B441AE" w:rsidP="007F5CE8">
      <w:pPr>
        <w:ind w:firstLine="420"/>
      </w:pPr>
      <w:r w:rsidRPr="00C91120">
        <w:rPr>
          <w:rFonts w:hint="eastAsia"/>
        </w:rPr>
        <w:t>3</w:t>
      </w:r>
      <w:r w:rsidRPr="00C91120">
        <w:rPr>
          <w:rFonts w:hint="eastAsia"/>
        </w:rPr>
        <w:t>、</w:t>
      </w:r>
      <w:r w:rsidRPr="00C91120">
        <w:rPr>
          <w:rFonts w:hint="eastAsia"/>
        </w:rPr>
        <w:t>N</w:t>
      </w:r>
      <w:r w:rsidRPr="00C91120">
        <w:rPr>
          <w:rFonts w:hint="eastAsia"/>
        </w:rPr>
        <w:t>模混联系统：先将整个系统划分为多个部分串联</w:t>
      </w:r>
      <w:r w:rsidRPr="00C91120">
        <w:rPr>
          <w:rFonts w:hint="eastAsia"/>
        </w:rPr>
        <w:t>R</w:t>
      </w:r>
      <w:r w:rsidRPr="00C91120">
        <w:t>1</w:t>
      </w:r>
      <w:r w:rsidRPr="00C91120">
        <w:t>、</w:t>
      </w:r>
      <w:r w:rsidRPr="00C91120">
        <w:rPr>
          <w:rFonts w:hint="eastAsia"/>
        </w:rPr>
        <w:t>R</w:t>
      </w:r>
      <w:r w:rsidRPr="00C91120">
        <w:t>2…</w:t>
      </w:r>
      <w:r w:rsidRPr="00C91120">
        <w:t>等，</w:t>
      </w:r>
      <w:r w:rsidRPr="00C91120">
        <w:rPr>
          <w:rFonts w:hint="eastAsia"/>
        </w:rPr>
        <w:t>再</w:t>
      </w:r>
      <w:r w:rsidRPr="00C91120">
        <w:t>计算</w:t>
      </w:r>
      <w:r w:rsidRPr="00C91120">
        <w:rPr>
          <w:rFonts w:hint="eastAsia"/>
        </w:rPr>
        <w:t>R</w:t>
      </w:r>
      <w:r w:rsidRPr="00C91120">
        <w:t>1</w:t>
      </w:r>
      <w:r w:rsidRPr="00C91120">
        <w:t>、</w:t>
      </w:r>
      <w:r w:rsidRPr="00C91120">
        <w:rPr>
          <w:rFonts w:hint="eastAsia"/>
        </w:rPr>
        <w:t>R</w:t>
      </w:r>
      <w:r w:rsidRPr="00C91120">
        <w:t>2</w:t>
      </w:r>
      <w:r w:rsidRPr="00C91120">
        <w:t>内部的并联可靠性，带入原公式。</w:t>
      </w:r>
    </w:p>
    <w:p w14:paraId="1A4262E1" w14:textId="6AF070FB" w:rsidR="00DF3805" w:rsidRDefault="00DF3805" w:rsidP="007F5CE8">
      <w:pPr>
        <w:ind w:firstLine="420"/>
      </w:pPr>
      <w:r>
        <w:rPr>
          <w:rFonts w:hint="eastAsia"/>
        </w:rPr>
        <w:t>4</w:t>
      </w:r>
      <w:r>
        <w:rPr>
          <w:rFonts w:hint="eastAsia"/>
        </w:rPr>
        <w:t>、可靠性指标</w:t>
      </w:r>
    </w:p>
    <w:p w14:paraId="3FE82CB0" w14:textId="60877218" w:rsidR="00DF3805" w:rsidRDefault="00D83CCB" w:rsidP="00542005">
      <w:pPr>
        <w:pStyle w:val="aa"/>
      </w:pPr>
      <w:r w:rsidRPr="00DF3805">
        <w:object w:dxaOrig="6780" w:dyaOrig="697" w14:anchorId="5F560B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36pt" o:ole="">
            <v:imagedata r:id="rId18" o:title="" blacklevel="-.5"/>
          </v:shape>
          <o:OLEObject Type="Embed" ProgID="Visio.Drawing.15" ShapeID="_x0000_i1025" DrawAspect="Content" ObjectID="_1685428962" r:id="rId19"/>
        </w:object>
      </w:r>
    </w:p>
    <w:p w14:paraId="044C53B0" w14:textId="27787E47" w:rsidR="00DF3805" w:rsidRPr="00DF3805" w:rsidRDefault="00DF3805" w:rsidP="007F5CE8">
      <w:pPr>
        <w:ind w:firstLine="420"/>
      </w:pPr>
      <w:r w:rsidRPr="00DF3805">
        <w:rPr>
          <w:rFonts w:hint="eastAsia"/>
        </w:rPr>
        <w:t>平均无故障时间</w:t>
      </w:r>
      <w:del w:id="127" w:author="Administrator" w:date="2021-06-15T11:23:00Z">
        <w:r w:rsidRPr="00DF3805" w:rsidDel="00542005">
          <w:delText xml:space="preserve">  </w:delText>
        </w:r>
      </w:del>
      <w:r w:rsidRPr="00DF3805">
        <w:t>→</w:t>
      </w:r>
      <w:del w:id="128" w:author="Administrator" w:date="2021-06-15T11:23:00Z">
        <w:r w:rsidRPr="00DF3805" w:rsidDel="00542005">
          <w:delText xml:space="preserve"> </w:delText>
        </w:r>
      </w:del>
      <w:r w:rsidRPr="00DF3805">
        <w:t xml:space="preserve"> (MTTF) MTTF=1/λ</w:t>
      </w:r>
      <w:r w:rsidRPr="00DF3805">
        <w:t>，</w:t>
      </w:r>
      <w:r w:rsidRPr="00DF3805">
        <w:t>λ</w:t>
      </w:r>
      <w:r w:rsidRPr="00DF3805">
        <w:t>为失效率</w:t>
      </w:r>
    </w:p>
    <w:p w14:paraId="7F332BC3" w14:textId="3E162ED6" w:rsidR="00DF3805" w:rsidRPr="00DF3805" w:rsidRDefault="00DF3805" w:rsidP="007F5CE8">
      <w:pPr>
        <w:ind w:firstLine="420"/>
      </w:pPr>
      <w:r w:rsidRPr="00DF3805">
        <w:rPr>
          <w:rFonts w:hint="eastAsia"/>
        </w:rPr>
        <w:t>平均故障修复时间</w:t>
      </w:r>
      <w:del w:id="129" w:author="Administrator" w:date="2021-06-15T11:23:00Z">
        <w:r w:rsidRPr="00DF3805" w:rsidDel="00542005">
          <w:delText xml:space="preserve">  </w:delText>
        </w:r>
      </w:del>
      <w:r w:rsidRPr="00DF3805">
        <w:t>→</w:t>
      </w:r>
      <w:del w:id="130" w:author="Administrator" w:date="2021-06-15T11:23:00Z">
        <w:r w:rsidRPr="00DF3805" w:rsidDel="00542005">
          <w:delText xml:space="preserve"> </w:delText>
        </w:r>
      </w:del>
      <w:r w:rsidRPr="00DF3805">
        <w:t xml:space="preserve"> (MTTR) MTTR=1/μ</w:t>
      </w:r>
      <w:r w:rsidRPr="00DF3805">
        <w:t>，</w:t>
      </w:r>
      <w:r w:rsidRPr="00DF3805">
        <w:t>μ</w:t>
      </w:r>
      <w:r w:rsidRPr="00DF3805">
        <w:t>为修复率</w:t>
      </w:r>
    </w:p>
    <w:p w14:paraId="6922CF76" w14:textId="65F5F302" w:rsidR="00DF3805" w:rsidRPr="00DF3805" w:rsidRDefault="00DF3805" w:rsidP="007F5CE8">
      <w:pPr>
        <w:ind w:firstLine="420"/>
      </w:pPr>
      <w:r w:rsidRPr="00DF3805">
        <w:rPr>
          <w:rFonts w:hint="eastAsia"/>
        </w:rPr>
        <w:t>平均故障间隔时间</w:t>
      </w:r>
      <w:del w:id="131" w:author="Administrator" w:date="2021-06-15T11:23:00Z">
        <w:r w:rsidRPr="00DF3805" w:rsidDel="00542005">
          <w:delText xml:space="preserve">  </w:delText>
        </w:r>
      </w:del>
      <w:r w:rsidRPr="00DF3805">
        <w:t>→</w:t>
      </w:r>
      <w:del w:id="132" w:author="Administrator" w:date="2021-06-15T11:23:00Z">
        <w:r w:rsidRPr="00DF3805" w:rsidDel="00542005">
          <w:delText xml:space="preserve"> </w:delText>
        </w:r>
      </w:del>
      <w:r w:rsidRPr="00DF3805">
        <w:t xml:space="preserve"> (MTBF) MTBF = MTTR + MTTF</w:t>
      </w:r>
    </w:p>
    <w:p w14:paraId="252B363C" w14:textId="15FEAB15" w:rsidR="00DF3805" w:rsidRDefault="00DF3805" w:rsidP="007F5CE8">
      <w:pPr>
        <w:ind w:firstLine="420"/>
      </w:pPr>
      <w:r w:rsidRPr="00DF3805">
        <w:rPr>
          <w:rFonts w:hint="eastAsia"/>
        </w:rPr>
        <w:t>系统可用性</w:t>
      </w:r>
      <w:del w:id="133" w:author="Administrator" w:date="2021-06-15T11:23:00Z">
        <w:r w:rsidRPr="00DF3805" w:rsidDel="00542005">
          <w:delText xml:space="preserve">  </w:delText>
        </w:r>
      </w:del>
      <w:r w:rsidRPr="00DF3805">
        <w:t>→  MTTF/(MTTR+MTTF)×100%</w:t>
      </w:r>
    </w:p>
    <w:p w14:paraId="1D1B53BD" w14:textId="77777777" w:rsidR="00DF3805" w:rsidRPr="00DF3805" w:rsidRDefault="00DF3805" w:rsidP="007F5CE8">
      <w:pPr>
        <w:ind w:firstLine="420"/>
      </w:pPr>
      <w:r w:rsidRPr="00DF3805">
        <w:rPr>
          <w:rFonts w:hint="eastAsia"/>
        </w:rPr>
        <w:t>在实际应用中，一般</w:t>
      </w:r>
      <w:r w:rsidRPr="00DF3805">
        <w:t>MTTR</w:t>
      </w:r>
      <w:r w:rsidRPr="00DF3805">
        <w:t>很小，所以通常认为</w:t>
      </w:r>
      <w:r w:rsidRPr="00DF3805">
        <w:t>MTBF≈MTTF</w:t>
      </w:r>
      <w:r w:rsidRPr="00DF3805">
        <w:t>。</w:t>
      </w:r>
    </w:p>
    <w:p w14:paraId="3C683395" w14:textId="49473F83" w:rsidR="00DF3805" w:rsidRPr="00DF3805" w:rsidRDefault="00DF3805" w:rsidP="007F5CE8">
      <w:pPr>
        <w:ind w:firstLine="420"/>
      </w:pPr>
      <w:r w:rsidRPr="00DF3805">
        <w:rPr>
          <w:rFonts w:hint="eastAsia"/>
        </w:rPr>
        <w:t>可靠性可以用可以用</w:t>
      </w:r>
      <w:r w:rsidRPr="00DF3805">
        <w:t>MTTF/</w:t>
      </w:r>
      <w:del w:id="134" w:author="Administrator" w:date="2021-06-15T11:23:00Z">
        <w:r w:rsidRPr="00DF3805" w:rsidDel="00542005">
          <w:delText>（</w:delText>
        </w:r>
      </w:del>
      <w:ins w:id="135" w:author="Administrator" w:date="2021-06-15T11:23:00Z">
        <w:r w:rsidR="00542005">
          <w:rPr>
            <w:rFonts w:hint="eastAsia"/>
          </w:rPr>
          <w:t>(</w:t>
        </w:r>
      </w:ins>
      <w:r w:rsidRPr="00DF3805">
        <w:t>1+MTTF</w:t>
      </w:r>
      <w:del w:id="136" w:author="Administrator" w:date="2021-06-15T11:23:00Z">
        <w:r w:rsidRPr="00DF3805" w:rsidDel="00542005">
          <w:delText>）</w:delText>
        </w:r>
      </w:del>
      <w:ins w:id="137" w:author="Administrator" w:date="2021-06-15T11:23:00Z">
        <w:r w:rsidR="00542005">
          <w:rPr>
            <w:rFonts w:hint="eastAsia"/>
          </w:rPr>
          <w:t>)</w:t>
        </w:r>
      </w:ins>
      <w:r w:rsidRPr="00DF3805">
        <w:t>来度量。</w:t>
      </w:r>
    </w:p>
    <w:p w14:paraId="76554294" w14:textId="6158A4B5" w:rsidR="00DF3805" w:rsidRPr="00C91120" w:rsidRDefault="00DF3805" w:rsidP="007F5CE8">
      <w:pPr>
        <w:ind w:firstLine="420"/>
      </w:pPr>
      <w:r w:rsidRPr="00DF3805">
        <w:rPr>
          <w:rFonts w:hint="eastAsia"/>
        </w:rPr>
        <w:t>可维护性可以用</w:t>
      </w:r>
      <w:r w:rsidRPr="00DF3805">
        <w:t>1/(1+MTTR)</w:t>
      </w:r>
      <w:r w:rsidRPr="00DF3805">
        <w:t>来度量</w:t>
      </w:r>
    </w:p>
    <w:p w14:paraId="1C9B0B25" w14:textId="5FC580F2" w:rsidR="00B441AE" w:rsidRPr="00C91120" w:rsidRDefault="00D80682" w:rsidP="007F5CE8">
      <w:pPr>
        <w:ind w:firstLine="420"/>
        <w:rPr>
          <w:b/>
        </w:rPr>
      </w:pPr>
      <w:r w:rsidRPr="00C91120">
        <w:rPr>
          <w:rFonts w:hint="eastAsia"/>
        </w:rPr>
        <w:t>【备考点拨】</w:t>
      </w:r>
    </w:p>
    <w:p w14:paraId="47273A52" w14:textId="2EFE3B0E" w:rsidR="00B441AE" w:rsidRDefault="00B441AE" w:rsidP="007F5CE8">
      <w:pPr>
        <w:ind w:firstLine="420"/>
      </w:pPr>
      <w:r w:rsidRPr="00C91120">
        <w:rPr>
          <w:rFonts w:hint="eastAsia"/>
        </w:rPr>
        <w:t>1</w:t>
      </w:r>
      <w:r w:rsidRPr="00C91120">
        <w:rPr>
          <w:rFonts w:hint="eastAsia"/>
        </w:rPr>
        <w:t>、掌握可靠性的计算。</w:t>
      </w:r>
    </w:p>
    <w:p w14:paraId="582DC5AA" w14:textId="2916A5D0" w:rsidR="00DF3805" w:rsidRPr="00C91120" w:rsidRDefault="00DF3805" w:rsidP="007F5CE8">
      <w:pPr>
        <w:ind w:firstLine="420"/>
      </w:pPr>
      <w:r>
        <w:rPr>
          <w:rFonts w:hint="eastAsia"/>
        </w:rPr>
        <w:t>2</w:t>
      </w:r>
      <w:r>
        <w:rPr>
          <w:rFonts w:hint="eastAsia"/>
        </w:rPr>
        <w:t>、了解可靠性</w:t>
      </w:r>
      <w:r>
        <w:rPr>
          <w:rFonts w:hint="eastAsia"/>
        </w:rPr>
        <w:t>/</w:t>
      </w:r>
      <w:r>
        <w:rPr>
          <w:rFonts w:hint="eastAsia"/>
        </w:rPr>
        <w:t>可用性、可维护性的指标表示。</w:t>
      </w:r>
    </w:p>
    <w:p w14:paraId="46F53063" w14:textId="2BC0394E" w:rsidR="00B441AE" w:rsidRPr="00C91120" w:rsidRDefault="00483755" w:rsidP="008D2842">
      <w:pPr>
        <w:pStyle w:val="3"/>
      </w:pPr>
      <w:bookmarkStart w:id="138" w:name="_Toc74672548"/>
      <w:r w:rsidRPr="00C91120">
        <w:t>2.</w:t>
      </w:r>
      <w:r w:rsidR="00B441AE" w:rsidRPr="00C91120">
        <w:t>9</w:t>
      </w:r>
      <w:r w:rsidR="0049199C" w:rsidRPr="00C91120">
        <w:rPr>
          <w:rFonts w:hint="eastAsia"/>
        </w:rPr>
        <w:t xml:space="preserve"> </w:t>
      </w:r>
      <w:r w:rsidR="00B441AE" w:rsidRPr="00C91120">
        <w:rPr>
          <w:rFonts w:hint="eastAsia"/>
        </w:rPr>
        <w:t>校验码（★★★）</w:t>
      </w:r>
      <w:bookmarkEnd w:id="138"/>
    </w:p>
    <w:p w14:paraId="474E1337" w14:textId="6138DF8B" w:rsidR="00B441AE" w:rsidRPr="00C91120" w:rsidRDefault="00D80682" w:rsidP="007F5CE8">
      <w:pPr>
        <w:ind w:firstLine="420"/>
        <w:rPr>
          <w:b/>
        </w:rPr>
      </w:pPr>
      <w:r w:rsidRPr="00C91120">
        <w:rPr>
          <w:rFonts w:hint="eastAsia"/>
        </w:rPr>
        <w:t>【考法分析】</w:t>
      </w:r>
    </w:p>
    <w:p w14:paraId="1944093D" w14:textId="77777777" w:rsidR="00B441AE" w:rsidRPr="00C91120" w:rsidRDefault="00B441AE" w:rsidP="007F5CE8">
      <w:pPr>
        <w:ind w:firstLine="420"/>
      </w:pPr>
      <w:r w:rsidRPr="00C91120">
        <w:rPr>
          <w:rFonts w:hint="eastAsia"/>
        </w:rPr>
        <w:t>本考点主要考查形式有：给定校验码相关基本概念，判断正误；区分不同校验方式的特点；对于海明校验码的计算问题，包括校验码的位数计算，校验码的位置计算。</w:t>
      </w:r>
    </w:p>
    <w:p w14:paraId="62231DFC" w14:textId="7F63CFAB" w:rsidR="00B441AE" w:rsidRPr="00C91120" w:rsidRDefault="00D80682" w:rsidP="007F5CE8">
      <w:pPr>
        <w:ind w:firstLine="420"/>
        <w:rPr>
          <w:b/>
        </w:rPr>
      </w:pPr>
      <w:r w:rsidRPr="00C91120">
        <w:rPr>
          <w:rFonts w:hint="eastAsia"/>
        </w:rPr>
        <w:t>【要点分析】</w:t>
      </w:r>
    </w:p>
    <w:p w14:paraId="7842288E" w14:textId="77777777" w:rsidR="00B441AE" w:rsidRPr="00C91120" w:rsidRDefault="00B441AE" w:rsidP="007F5CE8">
      <w:pPr>
        <w:ind w:firstLine="420"/>
      </w:pPr>
      <w:r w:rsidRPr="00C91120">
        <w:rPr>
          <w:rFonts w:hint="eastAsia"/>
        </w:rPr>
        <w:t>1</w:t>
      </w:r>
      <w:r w:rsidRPr="00C91120">
        <w:rPr>
          <w:rFonts w:hint="eastAsia"/>
        </w:rPr>
        <w:t>、奇偶校验：掌握校验原则等相关概念，只检奇数位错，不能纠错。</w:t>
      </w:r>
    </w:p>
    <w:p w14:paraId="1D1AD1E4" w14:textId="77777777" w:rsidR="00B441AE" w:rsidRPr="00C91120" w:rsidRDefault="00B441AE" w:rsidP="007F5CE8">
      <w:pPr>
        <w:ind w:firstLine="420"/>
      </w:pPr>
      <w:r w:rsidRPr="00C91120">
        <w:rPr>
          <w:rFonts w:hint="eastAsia"/>
        </w:rPr>
        <w:t>2</w:t>
      </w:r>
      <w:r w:rsidRPr="00C91120">
        <w:rPr>
          <w:rFonts w:hint="eastAsia"/>
        </w:rPr>
        <w:t>、循环校验码</w:t>
      </w:r>
      <w:r w:rsidRPr="00C91120">
        <w:rPr>
          <w:rFonts w:hint="eastAsia"/>
        </w:rPr>
        <w:t>CRC</w:t>
      </w:r>
      <w:r w:rsidRPr="00C91120">
        <w:rPr>
          <w:rFonts w:hint="eastAsia"/>
        </w:rPr>
        <w:t>：可查错，不可纠错，运用模二除法计算校验码。</w:t>
      </w:r>
    </w:p>
    <w:p w14:paraId="28F2C683" w14:textId="553A6277" w:rsidR="00B441AE" w:rsidRDefault="00B441AE" w:rsidP="007F5CE8">
      <w:pPr>
        <w:ind w:firstLine="420"/>
      </w:pPr>
      <w:r w:rsidRPr="00C91120">
        <w:rPr>
          <w:rFonts w:hint="eastAsia"/>
        </w:rPr>
        <w:t>3</w:t>
      </w:r>
      <w:r w:rsidRPr="00C91120">
        <w:rPr>
          <w:rFonts w:hint="eastAsia"/>
        </w:rPr>
        <w:t>、海明校验：要求掌握相关概念，可查错，可纠错；要求掌握海明校验码校验位计算：</w:t>
      </w:r>
      <w:r w:rsidRPr="00C91120">
        <w:rPr>
          <w:rFonts w:hint="eastAsia"/>
        </w:rPr>
        <w:t>2</w:t>
      </w:r>
      <w:r w:rsidRPr="00C91120">
        <w:rPr>
          <w:rFonts w:hint="eastAsia"/>
          <w:vertAlign w:val="superscript"/>
        </w:rPr>
        <w:t>r</w:t>
      </w:r>
      <w:r w:rsidRPr="00C91120">
        <w:rPr>
          <w:rFonts w:hint="eastAsia"/>
        </w:rPr>
        <w:t>&gt;=r+m</w:t>
      </w:r>
      <w:r w:rsidR="00657CD8" w:rsidRPr="00C91120">
        <w:rPr>
          <w:rFonts w:hint="eastAsia"/>
        </w:rPr>
        <w:t>+</w:t>
      </w:r>
      <w:r w:rsidRPr="00C91120">
        <w:rPr>
          <w:rFonts w:hint="eastAsia"/>
        </w:rPr>
        <w:t>1</w:t>
      </w:r>
      <w:r w:rsidRPr="00C91120">
        <w:rPr>
          <w:rFonts w:hint="eastAsia"/>
        </w:rPr>
        <w:t>。</w:t>
      </w:r>
    </w:p>
    <w:p w14:paraId="10879830" w14:textId="315216CC" w:rsidR="00074C75" w:rsidRDefault="00074C75" w:rsidP="007F5CE8">
      <w:pPr>
        <w:ind w:firstLine="420"/>
      </w:pPr>
      <w:r>
        <w:rPr>
          <w:rFonts w:hint="eastAsia"/>
        </w:rPr>
        <w:t>4</w:t>
      </w:r>
      <w:r>
        <w:rPr>
          <w:rFonts w:hint="eastAsia"/>
        </w:rPr>
        <w:t>、校验码对比</w:t>
      </w:r>
    </w:p>
    <w:tbl>
      <w:tblPr>
        <w:tblStyle w:val="a7"/>
        <w:tblW w:w="5000" w:type="pct"/>
        <w:tblLook w:val="0420" w:firstRow="1" w:lastRow="0" w:firstColumn="0" w:lastColumn="0" w:noHBand="0" w:noVBand="1"/>
      </w:tblPr>
      <w:tblGrid>
        <w:gridCol w:w="1098"/>
        <w:gridCol w:w="1379"/>
        <w:gridCol w:w="1378"/>
        <w:gridCol w:w="967"/>
        <w:gridCol w:w="828"/>
        <w:gridCol w:w="2277"/>
      </w:tblGrid>
      <w:tr w:rsidR="00074C75" w:rsidRPr="00074C75" w14:paraId="088D2B40" w14:textId="77777777" w:rsidTr="00542005">
        <w:trPr>
          <w:trHeight w:val="23"/>
        </w:trPr>
        <w:tc>
          <w:tcPr>
            <w:tcW w:w="693" w:type="pct"/>
            <w:vAlign w:val="center"/>
            <w:hideMark/>
          </w:tcPr>
          <w:p w14:paraId="09EF3DE3" w14:textId="77777777" w:rsidR="00074C75" w:rsidRPr="00074C75" w:rsidRDefault="00074C75" w:rsidP="00542005">
            <w:pPr>
              <w:pStyle w:val="aa"/>
            </w:pPr>
          </w:p>
        </w:tc>
        <w:tc>
          <w:tcPr>
            <w:tcW w:w="870" w:type="pct"/>
            <w:vAlign w:val="center"/>
            <w:hideMark/>
          </w:tcPr>
          <w:p w14:paraId="584AA535" w14:textId="07FF2B20" w:rsidR="00074C75" w:rsidRPr="00074C75" w:rsidRDefault="00074C75" w:rsidP="00542005">
            <w:pPr>
              <w:pStyle w:val="aa"/>
            </w:pPr>
            <w:r w:rsidRPr="00074C75">
              <w:rPr>
                <w:rFonts w:hint="eastAsia"/>
              </w:rPr>
              <w:t>校验码位数</w:t>
            </w:r>
          </w:p>
        </w:tc>
        <w:tc>
          <w:tcPr>
            <w:tcW w:w="869" w:type="pct"/>
            <w:vAlign w:val="center"/>
            <w:hideMark/>
          </w:tcPr>
          <w:p w14:paraId="129CA5D7" w14:textId="632614A8" w:rsidR="00074C75" w:rsidRPr="00074C75" w:rsidRDefault="00074C75" w:rsidP="00542005">
            <w:pPr>
              <w:pStyle w:val="aa"/>
            </w:pPr>
            <w:r w:rsidRPr="00074C75">
              <w:rPr>
                <w:rFonts w:hint="eastAsia"/>
              </w:rPr>
              <w:t>校验码位置</w:t>
            </w:r>
          </w:p>
        </w:tc>
        <w:tc>
          <w:tcPr>
            <w:tcW w:w="610" w:type="pct"/>
            <w:vAlign w:val="center"/>
            <w:hideMark/>
          </w:tcPr>
          <w:p w14:paraId="1E92E5BA" w14:textId="77777777" w:rsidR="00074C75" w:rsidRPr="00074C75" w:rsidRDefault="00074C75" w:rsidP="00542005">
            <w:pPr>
              <w:pStyle w:val="aa"/>
            </w:pPr>
            <w:r w:rsidRPr="00074C75">
              <w:rPr>
                <w:rFonts w:hint="eastAsia"/>
              </w:rPr>
              <w:t>检错</w:t>
            </w:r>
          </w:p>
        </w:tc>
        <w:tc>
          <w:tcPr>
            <w:tcW w:w="522" w:type="pct"/>
            <w:vAlign w:val="center"/>
            <w:hideMark/>
          </w:tcPr>
          <w:p w14:paraId="0483C207" w14:textId="77777777" w:rsidR="00074C75" w:rsidRPr="00074C75" w:rsidRDefault="00074C75" w:rsidP="00542005">
            <w:pPr>
              <w:pStyle w:val="aa"/>
            </w:pPr>
            <w:r w:rsidRPr="00074C75">
              <w:rPr>
                <w:rFonts w:hint="eastAsia"/>
              </w:rPr>
              <w:t>纠错</w:t>
            </w:r>
          </w:p>
        </w:tc>
        <w:tc>
          <w:tcPr>
            <w:tcW w:w="1436" w:type="pct"/>
            <w:vAlign w:val="center"/>
            <w:hideMark/>
          </w:tcPr>
          <w:p w14:paraId="4DB73586" w14:textId="77777777" w:rsidR="00074C75" w:rsidRPr="00074C75" w:rsidRDefault="00074C75" w:rsidP="00542005">
            <w:pPr>
              <w:pStyle w:val="aa"/>
            </w:pPr>
            <w:r w:rsidRPr="00074C75">
              <w:rPr>
                <w:rFonts w:hint="eastAsia"/>
              </w:rPr>
              <w:t>校验方式</w:t>
            </w:r>
          </w:p>
        </w:tc>
      </w:tr>
      <w:tr w:rsidR="00074C75" w:rsidRPr="00074C75" w14:paraId="0C108822" w14:textId="77777777" w:rsidTr="00542005">
        <w:trPr>
          <w:trHeight w:val="23"/>
        </w:trPr>
        <w:tc>
          <w:tcPr>
            <w:tcW w:w="693" w:type="pct"/>
            <w:vAlign w:val="center"/>
            <w:hideMark/>
          </w:tcPr>
          <w:p w14:paraId="2AC0FA5D" w14:textId="77777777" w:rsidR="00074C75" w:rsidRPr="00074C75" w:rsidRDefault="00074C75" w:rsidP="00542005">
            <w:pPr>
              <w:pStyle w:val="aa"/>
            </w:pPr>
            <w:r w:rsidRPr="00074C75">
              <w:rPr>
                <w:rFonts w:hint="eastAsia"/>
              </w:rPr>
              <w:t>奇偶校验</w:t>
            </w:r>
          </w:p>
        </w:tc>
        <w:tc>
          <w:tcPr>
            <w:tcW w:w="870" w:type="pct"/>
            <w:vAlign w:val="center"/>
            <w:hideMark/>
          </w:tcPr>
          <w:p w14:paraId="48517988" w14:textId="77777777" w:rsidR="00074C75" w:rsidRPr="00074C75" w:rsidRDefault="00074C75" w:rsidP="00542005">
            <w:pPr>
              <w:pStyle w:val="aa"/>
            </w:pPr>
            <w:r w:rsidRPr="00074C75">
              <w:rPr>
                <w:rFonts w:hint="eastAsia"/>
              </w:rPr>
              <w:t>1</w:t>
            </w:r>
          </w:p>
        </w:tc>
        <w:tc>
          <w:tcPr>
            <w:tcW w:w="869" w:type="pct"/>
            <w:vAlign w:val="center"/>
            <w:hideMark/>
          </w:tcPr>
          <w:p w14:paraId="78B035A3" w14:textId="77777777" w:rsidR="00074C75" w:rsidRPr="00074C75" w:rsidRDefault="00074C75" w:rsidP="00542005">
            <w:pPr>
              <w:pStyle w:val="aa"/>
            </w:pPr>
            <w:r w:rsidRPr="00074C75">
              <w:rPr>
                <w:rFonts w:hint="eastAsia"/>
              </w:rPr>
              <w:t>一般拼接在头部</w:t>
            </w:r>
          </w:p>
        </w:tc>
        <w:tc>
          <w:tcPr>
            <w:tcW w:w="610" w:type="pct"/>
            <w:vAlign w:val="center"/>
            <w:hideMark/>
          </w:tcPr>
          <w:p w14:paraId="1B06A940" w14:textId="77777777" w:rsidR="00074C75" w:rsidRPr="00074C75" w:rsidRDefault="00074C75" w:rsidP="00542005">
            <w:pPr>
              <w:pStyle w:val="aa"/>
            </w:pPr>
            <w:r w:rsidRPr="00074C75">
              <w:rPr>
                <w:rFonts w:hint="eastAsia"/>
              </w:rPr>
              <w:t>可检奇数位错</w:t>
            </w:r>
          </w:p>
        </w:tc>
        <w:tc>
          <w:tcPr>
            <w:tcW w:w="522" w:type="pct"/>
            <w:vAlign w:val="center"/>
            <w:hideMark/>
          </w:tcPr>
          <w:p w14:paraId="6997B99D" w14:textId="77777777" w:rsidR="00074C75" w:rsidRPr="00074C75" w:rsidRDefault="00074C75" w:rsidP="00542005">
            <w:pPr>
              <w:pStyle w:val="aa"/>
            </w:pPr>
            <w:r w:rsidRPr="00074C75">
              <w:rPr>
                <w:rFonts w:hint="eastAsia"/>
              </w:rPr>
              <w:t>不可</w:t>
            </w:r>
          </w:p>
          <w:p w14:paraId="7CB8B32B" w14:textId="77777777" w:rsidR="00074C75" w:rsidRPr="00074C75" w:rsidRDefault="00074C75" w:rsidP="00542005">
            <w:pPr>
              <w:pStyle w:val="aa"/>
            </w:pPr>
            <w:r w:rsidRPr="00074C75">
              <w:rPr>
                <w:rFonts w:hint="eastAsia"/>
              </w:rPr>
              <w:t>纠错</w:t>
            </w:r>
          </w:p>
        </w:tc>
        <w:tc>
          <w:tcPr>
            <w:tcW w:w="1436" w:type="pct"/>
            <w:vAlign w:val="center"/>
            <w:hideMark/>
          </w:tcPr>
          <w:p w14:paraId="54BE717B" w14:textId="77777777" w:rsidR="00074C75" w:rsidRPr="00074C75" w:rsidRDefault="00074C75" w:rsidP="00542005">
            <w:pPr>
              <w:pStyle w:val="aa"/>
            </w:pPr>
            <w:r w:rsidRPr="00074C75">
              <w:rPr>
                <w:rFonts w:hint="eastAsia"/>
              </w:rPr>
              <w:t>奇校验：最终</w:t>
            </w:r>
            <w:r w:rsidRPr="00074C75">
              <w:rPr>
                <w:rFonts w:hint="eastAsia"/>
              </w:rPr>
              <w:t>1</w:t>
            </w:r>
            <w:r w:rsidRPr="00074C75">
              <w:rPr>
                <w:rFonts w:hint="eastAsia"/>
              </w:rPr>
              <w:t>的个数是奇数个；</w:t>
            </w:r>
          </w:p>
          <w:p w14:paraId="29145513" w14:textId="77777777" w:rsidR="00074C75" w:rsidRPr="00074C75" w:rsidRDefault="00074C75" w:rsidP="00542005">
            <w:pPr>
              <w:pStyle w:val="aa"/>
            </w:pPr>
            <w:r w:rsidRPr="00074C75">
              <w:rPr>
                <w:rFonts w:hint="eastAsia"/>
              </w:rPr>
              <w:t>偶校验：最终</w:t>
            </w:r>
            <w:r w:rsidRPr="00074C75">
              <w:rPr>
                <w:rFonts w:hint="eastAsia"/>
              </w:rPr>
              <w:t>1</w:t>
            </w:r>
            <w:r w:rsidRPr="00074C75">
              <w:rPr>
                <w:rFonts w:hint="eastAsia"/>
              </w:rPr>
              <w:t>的个数是偶数个；</w:t>
            </w:r>
          </w:p>
        </w:tc>
      </w:tr>
      <w:tr w:rsidR="00074C75" w:rsidRPr="00074C75" w14:paraId="30BB6224" w14:textId="77777777" w:rsidTr="00542005">
        <w:trPr>
          <w:trHeight w:val="23"/>
        </w:trPr>
        <w:tc>
          <w:tcPr>
            <w:tcW w:w="693" w:type="pct"/>
            <w:vAlign w:val="center"/>
            <w:hideMark/>
          </w:tcPr>
          <w:p w14:paraId="714325BD" w14:textId="77777777" w:rsidR="00074C75" w:rsidRPr="00074C75" w:rsidRDefault="00074C75" w:rsidP="00542005">
            <w:pPr>
              <w:pStyle w:val="aa"/>
            </w:pPr>
            <w:r w:rsidRPr="00074C75">
              <w:rPr>
                <w:rFonts w:hint="eastAsia"/>
              </w:rPr>
              <w:t>CRC</w:t>
            </w:r>
            <w:r w:rsidRPr="00074C75">
              <w:rPr>
                <w:rFonts w:hint="eastAsia"/>
              </w:rPr>
              <w:t>循环冗余校验</w:t>
            </w:r>
          </w:p>
        </w:tc>
        <w:tc>
          <w:tcPr>
            <w:tcW w:w="870" w:type="pct"/>
            <w:vAlign w:val="center"/>
            <w:hideMark/>
          </w:tcPr>
          <w:p w14:paraId="380BB600" w14:textId="77777777" w:rsidR="00074C75" w:rsidRPr="00074C75" w:rsidRDefault="00074C75" w:rsidP="00542005">
            <w:pPr>
              <w:pStyle w:val="aa"/>
            </w:pPr>
            <w:r w:rsidRPr="00074C75">
              <w:rPr>
                <w:rFonts w:hint="eastAsia"/>
              </w:rPr>
              <w:t>生成多项式最高次幂决定</w:t>
            </w:r>
          </w:p>
        </w:tc>
        <w:tc>
          <w:tcPr>
            <w:tcW w:w="869" w:type="pct"/>
            <w:vAlign w:val="center"/>
            <w:hideMark/>
          </w:tcPr>
          <w:p w14:paraId="3451FF08" w14:textId="77777777" w:rsidR="00074C75" w:rsidRPr="00074C75" w:rsidRDefault="00074C75" w:rsidP="00542005">
            <w:pPr>
              <w:pStyle w:val="aa"/>
            </w:pPr>
            <w:r w:rsidRPr="00074C75">
              <w:rPr>
                <w:rFonts w:hint="eastAsia"/>
              </w:rPr>
              <w:t>拼接在信息位尾部</w:t>
            </w:r>
          </w:p>
        </w:tc>
        <w:tc>
          <w:tcPr>
            <w:tcW w:w="610" w:type="pct"/>
            <w:vAlign w:val="center"/>
            <w:hideMark/>
          </w:tcPr>
          <w:p w14:paraId="48B1B85D" w14:textId="77777777" w:rsidR="00074C75" w:rsidRPr="00074C75" w:rsidRDefault="00074C75" w:rsidP="00542005">
            <w:pPr>
              <w:pStyle w:val="aa"/>
            </w:pPr>
            <w:r w:rsidRPr="00074C75">
              <w:rPr>
                <w:rFonts w:hint="eastAsia"/>
              </w:rPr>
              <w:t>可检错</w:t>
            </w:r>
          </w:p>
        </w:tc>
        <w:tc>
          <w:tcPr>
            <w:tcW w:w="522" w:type="pct"/>
            <w:vAlign w:val="center"/>
            <w:hideMark/>
          </w:tcPr>
          <w:p w14:paraId="64FA952F" w14:textId="77777777" w:rsidR="00074C75" w:rsidRPr="00074C75" w:rsidRDefault="00074C75" w:rsidP="00542005">
            <w:pPr>
              <w:pStyle w:val="aa"/>
            </w:pPr>
            <w:r w:rsidRPr="00074C75">
              <w:rPr>
                <w:rFonts w:hint="eastAsia"/>
              </w:rPr>
              <w:t>不可</w:t>
            </w:r>
          </w:p>
          <w:p w14:paraId="7C3A1E43" w14:textId="77777777" w:rsidR="00074C75" w:rsidRPr="00074C75" w:rsidRDefault="00074C75" w:rsidP="00542005">
            <w:pPr>
              <w:pStyle w:val="aa"/>
            </w:pPr>
            <w:r w:rsidRPr="00074C75">
              <w:rPr>
                <w:rFonts w:hint="eastAsia"/>
              </w:rPr>
              <w:t>纠错</w:t>
            </w:r>
          </w:p>
        </w:tc>
        <w:tc>
          <w:tcPr>
            <w:tcW w:w="1436" w:type="pct"/>
            <w:vAlign w:val="center"/>
            <w:hideMark/>
          </w:tcPr>
          <w:p w14:paraId="5CA7E9A6" w14:textId="77777777" w:rsidR="00074C75" w:rsidRPr="00074C75" w:rsidRDefault="00074C75" w:rsidP="00542005">
            <w:pPr>
              <w:pStyle w:val="aa"/>
            </w:pPr>
            <w:r w:rsidRPr="00074C75">
              <w:rPr>
                <w:rFonts w:hint="eastAsia"/>
              </w:rPr>
              <w:t>模二除法求余数，拼接作为校验位</w:t>
            </w:r>
          </w:p>
        </w:tc>
      </w:tr>
      <w:tr w:rsidR="00074C75" w:rsidRPr="00074C75" w14:paraId="659E6B70" w14:textId="77777777" w:rsidTr="00542005">
        <w:trPr>
          <w:trHeight w:val="23"/>
        </w:trPr>
        <w:tc>
          <w:tcPr>
            <w:tcW w:w="693" w:type="pct"/>
            <w:vAlign w:val="center"/>
            <w:hideMark/>
          </w:tcPr>
          <w:p w14:paraId="1FB0DAF1" w14:textId="77777777" w:rsidR="00074C75" w:rsidRPr="00074C75" w:rsidRDefault="00074C75" w:rsidP="00542005">
            <w:pPr>
              <w:pStyle w:val="aa"/>
            </w:pPr>
            <w:r w:rsidRPr="00074C75">
              <w:rPr>
                <w:rFonts w:hint="eastAsia"/>
              </w:rPr>
              <w:t>海明校验</w:t>
            </w:r>
          </w:p>
        </w:tc>
        <w:tc>
          <w:tcPr>
            <w:tcW w:w="870" w:type="pct"/>
            <w:vAlign w:val="center"/>
            <w:hideMark/>
          </w:tcPr>
          <w:p w14:paraId="5ECC1D8D" w14:textId="77777777" w:rsidR="00074C75" w:rsidRPr="00074C75" w:rsidRDefault="00074C75" w:rsidP="00542005">
            <w:pPr>
              <w:pStyle w:val="aa"/>
            </w:pPr>
            <w:r w:rsidRPr="00074C75">
              <w:rPr>
                <w:rFonts w:hint="eastAsia"/>
              </w:rPr>
              <w:t>2</w:t>
            </w:r>
            <w:r w:rsidRPr="00074C75">
              <w:rPr>
                <w:rFonts w:hint="eastAsia"/>
                <w:vertAlign w:val="superscript"/>
              </w:rPr>
              <w:t>r</w:t>
            </w:r>
            <w:r w:rsidRPr="00074C75">
              <w:rPr>
                <w:rFonts w:hint="eastAsia"/>
              </w:rPr>
              <w:t>≥</w:t>
            </w:r>
            <w:r w:rsidRPr="00074C75">
              <w:rPr>
                <w:rFonts w:hint="eastAsia"/>
              </w:rPr>
              <w:t>m+r+1</w:t>
            </w:r>
          </w:p>
        </w:tc>
        <w:tc>
          <w:tcPr>
            <w:tcW w:w="869" w:type="pct"/>
            <w:vAlign w:val="center"/>
            <w:hideMark/>
          </w:tcPr>
          <w:p w14:paraId="5796876F" w14:textId="77777777" w:rsidR="00074C75" w:rsidRPr="00074C75" w:rsidRDefault="00074C75" w:rsidP="00542005">
            <w:pPr>
              <w:pStyle w:val="aa"/>
            </w:pPr>
            <w:r w:rsidRPr="00074C75">
              <w:rPr>
                <w:rFonts w:hint="eastAsia"/>
              </w:rPr>
              <w:t>插入在信息位中间</w:t>
            </w:r>
          </w:p>
        </w:tc>
        <w:tc>
          <w:tcPr>
            <w:tcW w:w="610" w:type="pct"/>
            <w:vAlign w:val="center"/>
            <w:hideMark/>
          </w:tcPr>
          <w:p w14:paraId="44D685AA" w14:textId="77777777" w:rsidR="00074C75" w:rsidRPr="00074C75" w:rsidRDefault="00074C75" w:rsidP="00542005">
            <w:pPr>
              <w:pStyle w:val="aa"/>
            </w:pPr>
            <w:r w:rsidRPr="00074C75">
              <w:rPr>
                <w:rFonts w:hint="eastAsia"/>
              </w:rPr>
              <w:t>可检错</w:t>
            </w:r>
          </w:p>
        </w:tc>
        <w:tc>
          <w:tcPr>
            <w:tcW w:w="522" w:type="pct"/>
            <w:vAlign w:val="center"/>
            <w:hideMark/>
          </w:tcPr>
          <w:p w14:paraId="74D2AA83" w14:textId="77777777" w:rsidR="00074C75" w:rsidRPr="00074C75" w:rsidRDefault="00074C75" w:rsidP="00542005">
            <w:pPr>
              <w:pStyle w:val="aa"/>
            </w:pPr>
            <w:r w:rsidRPr="00074C75">
              <w:rPr>
                <w:rFonts w:hint="eastAsia"/>
              </w:rPr>
              <w:t>可纠错</w:t>
            </w:r>
          </w:p>
        </w:tc>
        <w:tc>
          <w:tcPr>
            <w:tcW w:w="1436" w:type="pct"/>
            <w:vAlign w:val="center"/>
            <w:hideMark/>
          </w:tcPr>
          <w:p w14:paraId="50E46909" w14:textId="77777777" w:rsidR="00074C75" w:rsidRPr="00074C75" w:rsidRDefault="00074C75" w:rsidP="00542005">
            <w:pPr>
              <w:pStyle w:val="aa"/>
            </w:pPr>
            <w:r w:rsidRPr="00074C75">
              <w:rPr>
                <w:rFonts w:hint="eastAsia"/>
              </w:rPr>
              <w:t>分组奇偶校验</w:t>
            </w:r>
          </w:p>
        </w:tc>
      </w:tr>
    </w:tbl>
    <w:p w14:paraId="04B6494A" w14:textId="4A872844" w:rsidR="00B441AE" w:rsidRPr="00C91120" w:rsidRDefault="00D80682" w:rsidP="007F5CE8">
      <w:pPr>
        <w:ind w:firstLine="420"/>
        <w:rPr>
          <w:b/>
        </w:rPr>
      </w:pPr>
      <w:r w:rsidRPr="00C91120">
        <w:rPr>
          <w:rFonts w:hint="eastAsia"/>
        </w:rPr>
        <w:t>【备考点拨】</w:t>
      </w:r>
    </w:p>
    <w:p w14:paraId="60264A1D" w14:textId="77777777" w:rsidR="00B441AE" w:rsidRPr="00C91120" w:rsidRDefault="00B441AE" w:rsidP="007F5CE8">
      <w:pPr>
        <w:ind w:firstLine="420"/>
      </w:pPr>
      <w:r w:rsidRPr="00C91120">
        <w:rPr>
          <w:rFonts w:hint="eastAsia"/>
        </w:rPr>
        <w:t>1</w:t>
      </w:r>
      <w:r w:rsidRPr="00C91120">
        <w:rPr>
          <w:rFonts w:hint="eastAsia"/>
        </w:rPr>
        <w:t>、掌握奇偶校验的规则，掌握其特性；</w:t>
      </w:r>
    </w:p>
    <w:p w14:paraId="37F61726" w14:textId="77777777" w:rsidR="00B441AE" w:rsidRPr="00C91120" w:rsidRDefault="00B441AE" w:rsidP="007F5CE8">
      <w:pPr>
        <w:ind w:firstLine="420"/>
      </w:pPr>
      <w:r w:rsidRPr="00C91120">
        <w:rPr>
          <w:rFonts w:hint="eastAsia"/>
        </w:rPr>
        <w:t>2</w:t>
      </w:r>
      <w:r w:rsidRPr="00C91120">
        <w:rPr>
          <w:rFonts w:hint="eastAsia"/>
        </w:rPr>
        <w:t>、了解</w:t>
      </w:r>
      <w:r w:rsidRPr="00C91120">
        <w:rPr>
          <w:rFonts w:hint="eastAsia"/>
        </w:rPr>
        <w:t>C</w:t>
      </w:r>
      <w:r w:rsidRPr="00C91120">
        <w:t>RC</w:t>
      </w:r>
      <w:r w:rsidRPr="00C91120">
        <w:t>校验的规则，了解模二除法，掌握其特性；</w:t>
      </w:r>
    </w:p>
    <w:p w14:paraId="76E2D3C2" w14:textId="18056E8E" w:rsidR="00B441AE" w:rsidRPr="00C91120" w:rsidRDefault="00B441AE" w:rsidP="007F5CE8">
      <w:pPr>
        <w:ind w:firstLine="420"/>
      </w:pPr>
      <w:r w:rsidRPr="00C91120">
        <w:rPr>
          <w:rFonts w:hint="eastAsia"/>
        </w:rPr>
        <w:t>3</w:t>
      </w:r>
      <w:r w:rsidRPr="00C91120">
        <w:rPr>
          <w:rFonts w:hint="eastAsia"/>
        </w:rPr>
        <w:t>、掌握海明校验的规则，重点掌握其校验位计算公式</w:t>
      </w:r>
      <w:r w:rsidRPr="00C91120">
        <w:rPr>
          <w:rFonts w:hint="eastAsia"/>
        </w:rPr>
        <w:t>2</w:t>
      </w:r>
      <w:r w:rsidRPr="00C91120">
        <w:rPr>
          <w:rFonts w:hint="eastAsia"/>
          <w:vertAlign w:val="superscript"/>
        </w:rPr>
        <w:t>r</w:t>
      </w:r>
      <w:r w:rsidRPr="00C91120">
        <w:rPr>
          <w:rFonts w:hint="eastAsia"/>
        </w:rPr>
        <w:t>&gt;=r+m</w:t>
      </w:r>
      <w:r w:rsidR="00657CD8" w:rsidRPr="00C91120">
        <w:rPr>
          <w:rFonts w:hint="eastAsia"/>
        </w:rPr>
        <w:t>+</w:t>
      </w:r>
      <w:r w:rsidRPr="00C91120">
        <w:rPr>
          <w:rFonts w:hint="eastAsia"/>
        </w:rPr>
        <w:t>1</w:t>
      </w:r>
      <w:r w:rsidRPr="00C91120">
        <w:rPr>
          <w:rFonts w:hint="eastAsia"/>
        </w:rPr>
        <w:t>。了解其编码过程。</w:t>
      </w:r>
    </w:p>
    <w:p w14:paraId="72118542" w14:textId="44FE9B0F" w:rsidR="00E62DF0" w:rsidRPr="00C91120" w:rsidRDefault="00E62DF0" w:rsidP="008D2842">
      <w:pPr>
        <w:pStyle w:val="3"/>
      </w:pPr>
      <w:bookmarkStart w:id="139" w:name="_Toc74672549"/>
      <w:r w:rsidRPr="00C91120">
        <w:t>2.10</w:t>
      </w:r>
      <w:r w:rsidRPr="00C91120">
        <w:rPr>
          <w:rFonts w:hint="eastAsia"/>
        </w:rPr>
        <w:t xml:space="preserve"> </w:t>
      </w:r>
      <w:r w:rsidRPr="00C91120">
        <w:rPr>
          <w:rFonts w:hint="eastAsia"/>
        </w:rPr>
        <w:t>计算机性能指标（★）</w:t>
      </w:r>
      <w:bookmarkEnd w:id="139"/>
    </w:p>
    <w:p w14:paraId="25322718" w14:textId="29AD7F54" w:rsidR="00E62DF0" w:rsidRPr="00C91120" w:rsidRDefault="00D80682" w:rsidP="007F5CE8">
      <w:pPr>
        <w:ind w:firstLine="420"/>
        <w:rPr>
          <w:b/>
        </w:rPr>
      </w:pPr>
      <w:r w:rsidRPr="00C91120">
        <w:rPr>
          <w:rFonts w:hint="eastAsia"/>
        </w:rPr>
        <w:t>【考法分析】</w:t>
      </w:r>
    </w:p>
    <w:p w14:paraId="10128FC6" w14:textId="55F80186" w:rsidR="00E62DF0" w:rsidRPr="00C91120" w:rsidRDefault="00E62DF0" w:rsidP="007F5CE8">
      <w:pPr>
        <w:ind w:firstLine="420"/>
      </w:pPr>
      <w:r w:rsidRPr="00C91120">
        <w:rPr>
          <w:rFonts w:hint="eastAsia"/>
        </w:rPr>
        <w:t>本考点主要考查形式有：给出描述，判断对应的性能指标；给出一定参数，计算性能指标的参数。</w:t>
      </w:r>
    </w:p>
    <w:p w14:paraId="3322606B" w14:textId="5C596EB8" w:rsidR="00E62DF0" w:rsidRPr="00C91120" w:rsidRDefault="00D80682" w:rsidP="007F5CE8">
      <w:pPr>
        <w:ind w:firstLine="420"/>
        <w:rPr>
          <w:b/>
        </w:rPr>
      </w:pPr>
      <w:r w:rsidRPr="00C91120">
        <w:rPr>
          <w:rFonts w:hint="eastAsia"/>
        </w:rPr>
        <w:t>【要点分析】</w:t>
      </w:r>
    </w:p>
    <w:p w14:paraId="48D9B945" w14:textId="3D09BA46" w:rsidR="00E62DF0" w:rsidRPr="00C91120" w:rsidRDefault="00E62DF0" w:rsidP="007F5CE8">
      <w:pPr>
        <w:ind w:firstLine="420"/>
      </w:pPr>
      <w:r w:rsidRPr="00C91120">
        <w:rPr>
          <w:rFonts w:hint="eastAsia"/>
        </w:rPr>
        <w:t>1</w:t>
      </w:r>
      <w:r w:rsidRPr="00C91120">
        <w:rPr>
          <w:rFonts w:hint="eastAsia"/>
        </w:rPr>
        <w:t>、</w:t>
      </w:r>
      <w:r w:rsidRPr="00C91120">
        <w:rPr>
          <w:rFonts w:hint="eastAsia"/>
          <w:b/>
          <w:bCs/>
        </w:rPr>
        <w:t>主频</w:t>
      </w:r>
      <w:r w:rsidRPr="00C91120">
        <w:rPr>
          <w:rFonts w:hint="eastAsia"/>
        </w:rPr>
        <w:t>（计算机参数），</w:t>
      </w:r>
      <w:r w:rsidRPr="00C91120">
        <w:rPr>
          <w:rFonts w:hint="eastAsia"/>
          <w:b/>
          <w:bCs/>
        </w:rPr>
        <w:t>时钟周期</w:t>
      </w:r>
      <w:r w:rsidRPr="00C91120">
        <w:rPr>
          <w:rFonts w:hint="eastAsia"/>
          <w:b/>
          <w:bCs/>
        </w:rPr>
        <w:t>=</w:t>
      </w:r>
      <w:r w:rsidRPr="00C91120">
        <w:rPr>
          <w:rFonts w:hint="eastAsia"/>
          <w:b/>
          <w:bCs/>
        </w:rPr>
        <w:t>主频的倒数</w:t>
      </w:r>
      <w:r w:rsidRPr="00C91120">
        <w:rPr>
          <w:rFonts w:hint="eastAsia"/>
        </w:rPr>
        <w:t>，主频</w:t>
      </w:r>
      <w:r w:rsidRPr="00C91120">
        <w:rPr>
          <w:rFonts w:hint="eastAsia"/>
        </w:rPr>
        <w:t>=</w:t>
      </w:r>
      <w:r w:rsidRPr="00C91120">
        <w:rPr>
          <w:rFonts w:hint="eastAsia"/>
        </w:rPr>
        <w:t>倍频</w:t>
      </w:r>
      <w:r w:rsidRPr="00C91120">
        <w:rPr>
          <w:rFonts w:hint="eastAsia"/>
        </w:rPr>
        <w:t>*</w:t>
      </w:r>
      <w:r w:rsidRPr="00C91120">
        <w:rPr>
          <w:rFonts w:hint="eastAsia"/>
        </w:rPr>
        <w:t>外频。</w:t>
      </w:r>
    </w:p>
    <w:p w14:paraId="60FA7E3B" w14:textId="306F01CE" w:rsidR="00E62DF0" w:rsidRPr="00C91120" w:rsidRDefault="00E62DF0" w:rsidP="007F5CE8">
      <w:pPr>
        <w:ind w:firstLine="420"/>
      </w:pPr>
      <w:r w:rsidRPr="00C91120">
        <w:rPr>
          <w:rFonts w:hint="eastAsia"/>
        </w:rPr>
        <w:t>2</w:t>
      </w:r>
      <w:r w:rsidRPr="00C91120">
        <w:rPr>
          <w:rFonts w:hint="eastAsia"/>
        </w:rPr>
        <w:t>、平均每条指令的平均时钟周期个数（</w:t>
      </w:r>
      <w:r w:rsidRPr="00C91120">
        <w:rPr>
          <w:rFonts w:hint="eastAsia"/>
          <w:b/>
          <w:bCs/>
        </w:rPr>
        <w:t>CPI</w:t>
      </w:r>
      <w:r w:rsidRPr="00C91120">
        <w:rPr>
          <w:rFonts w:hint="eastAsia"/>
        </w:rPr>
        <w:t>，</w:t>
      </w:r>
      <w:r w:rsidRPr="00C91120">
        <w:rPr>
          <w:rFonts w:hint="eastAsia"/>
        </w:rPr>
        <w:t>clock per instruction</w:t>
      </w:r>
      <w:r w:rsidRPr="00C91120">
        <w:rPr>
          <w:rFonts w:hint="eastAsia"/>
        </w:rPr>
        <w:t>），</w:t>
      </w:r>
      <w:r w:rsidRPr="00C91120">
        <w:rPr>
          <w:rFonts w:hint="eastAsia"/>
        </w:rPr>
        <w:t>C</w:t>
      </w:r>
      <w:r w:rsidRPr="00C91120">
        <w:t>PI=</w:t>
      </w:r>
      <w:r w:rsidRPr="00C91120">
        <w:rPr>
          <w:rFonts w:hint="eastAsia"/>
        </w:rPr>
        <w:t>时钟周期总数</w:t>
      </w:r>
      <w:r w:rsidRPr="00C91120">
        <w:rPr>
          <w:rFonts w:hint="eastAsia"/>
        </w:rPr>
        <w:t>/</w:t>
      </w:r>
      <w:r w:rsidRPr="00C91120">
        <w:rPr>
          <w:rFonts w:hint="eastAsia"/>
        </w:rPr>
        <w:t>指令总条数。</w:t>
      </w:r>
    </w:p>
    <w:p w14:paraId="08530EF9" w14:textId="5C7B8D48" w:rsidR="00E62DF0" w:rsidRPr="00C91120" w:rsidRDefault="00E62DF0" w:rsidP="007F5CE8">
      <w:pPr>
        <w:ind w:firstLine="420"/>
      </w:pPr>
      <w:r w:rsidRPr="00C91120">
        <w:rPr>
          <w:rFonts w:hint="eastAsia"/>
        </w:rPr>
        <w:t>3</w:t>
      </w:r>
      <w:r w:rsidRPr="00C91120">
        <w:rPr>
          <w:rFonts w:hint="eastAsia"/>
        </w:rPr>
        <w:t>、每（时钟）周期运行指令条数（</w:t>
      </w:r>
      <w:r w:rsidRPr="00C91120">
        <w:rPr>
          <w:rFonts w:hint="eastAsia"/>
          <w:b/>
          <w:bCs/>
        </w:rPr>
        <w:t>IPC</w:t>
      </w:r>
      <w:r w:rsidRPr="00C91120">
        <w:rPr>
          <w:rFonts w:hint="eastAsia"/>
        </w:rPr>
        <w:t>，</w:t>
      </w:r>
      <w:r w:rsidRPr="00C91120">
        <w:rPr>
          <w:rFonts w:hint="eastAsia"/>
        </w:rPr>
        <w:t>instruction per clock</w:t>
      </w:r>
      <w:r w:rsidRPr="00C91120">
        <w:rPr>
          <w:rFonts w:hint="eastAsia"/>
        </w:rPr>
        <w:t>），</w:t>
      </w:r>
      <w:r w:rsidRPr="00C91120">
        <w:rPr>
          <w:rFonts w:hint="eastAsia"/>
        </w:rPr>
        <w:t>I</w:t>
      </w:r>
      <w:r w:rsidRPr="00C91120">
        <w:t>PC=</w:t>
      </w:r>
      <w:r w:rsidRPr="00C91120">
        <w:rPr>
          <w:rFonts w:hint="eastAsia"/>
        </w:rPr>
        <w:t>指令总条数</w:t>
      </w:r>
      <w:r w:rsidRPr="00C91120">
        <w:rPr>
          <w:rFonts w:hint="eastAsia"/>
        </w:rPr>
        <w:t>/</w:t>
      </w:r>
      <w:r w:rsidRPr="00C91120">
        <w:rPr>
          <w:rFonts w:hint="eastAsia"/>
        </w:rPr>
        <w:t>时钟周期总数</w:t>
      </w:r>
    </w:p>
    <w:p w14:paraId="1EB3BFEE" w14:textId="646D4BAD" w:rsidR="00E62DF0" w:rsidRPr="00C91120" w:rsidRDefault="00E62DF0" w:rsidP="007F5CE8">
      <w:pPr>
        <w:ind w:firstLine="420"/>
      </w:pPr>
      <w:r w:rsidRPr="00C91120">
        <w:rPr>
          <w:rFonts w:hint="eastAsia"/>
        </w:rPr>
        <w:t>4</w:t>
      </w:r>
      <w:r w:rsidRPr="00C91120">
        <w:rPr>
          <w:rFonts w:hint="eastAsia"/>
        </w:rPr>
        <w:t>、百万条指令每秒（</w:t>
      </w:r>
      <w:r w:rsidRPr="00C91120">
        <w:rPr>
          <w:rFonts w:hint="eastAsia"/>
          <w:b/>
          <w:bCs/>
        </w:rPr>
        <w:t>MIPS</w:t>
      </w:r>
      <w:r w:rsidRPr="00C91120">
        <w:rPr>
          <w:rFonts w:hint="eastAsia"/>
        </w:rPr>
        <w:t>，</w:t>
      </w:r>
      <w:r w:rsidRPr="00C91120">
        <w:rPr>
          <w:rFonts w:hint="eastAsia"/>
        </w:rPr>
        <w:t>Million Instructions Per Second</w:t>
      </w:r>
      <w:r w:rsidRPr="00C91120">
        <w:rPr>
          <w:rFonts w:hint="eastAsia"/>
        </w:rPr>
        <w:t>）</w:t>
      </w:r>
      <w:r w:rsidRPr="00C91120">
        <w:rPr>
          <w:rFonts w:hint="eastAsia"/>
        </w:rPr>
        <w:t>=</w:t>
      </w:r>
      <w:r w:rsidRPr="00C91120">
        <w:t>(IPC</w:t>
      </w:r>
      <w:r w:rsidRPr="00C91120">
        <w:rPr>
          <w:rFonts w:hint="eastAsia"/>
        </w:rPr>
        <w:t>*</w:t>
      </w:r>
      <w:r w:rsidRPr="00C91120">
        <w:rPr>
          <w:rFonts w:hint="eastAsia"/>
        </w:rPr>
        <w:t>时钟周期</w:t>
      </w:r>
      <w:r w:rsidRPr="00C91120">
        <w:rPr>
          <w:rFonts w:hint="eastAsia"/>
        </w:rPr>
        <w:t>)</w:t>
      </w:r>
      <w:r w:rsidRPr="00C91120">
        <w:t>/10</w:t>
      </w:r>
      <w:r w:rsidRPr="00C91120">
        <w:rPr>
          <w:vertAlign w:val="superscript"/>
        </w:rPr>
        <w:t>6</w:t>
      </w:r>
    </w:p>
    <w:p w14:paraId="03E0146A" w14:textId="4B2BB8E1" w:rsidR="00E62DF0" w:rsidRPr="00C91120" w:rsidRDefault="00E62DF0" w:rsidP="007F5CE8">
      <w:pPr>
        <w:ind w:firstLine="420"/>
      </w:pPr>
      <w:r w:rsidRPr="00C91120">
        <w:rPr>
          <w:rFonts w:hint="eastAsia"/>
        </w:rPr>
        <w:t>5</w:t>
      </w:r>
      <w:r w:rsidRPr="00C91120">
        <w:rPr>
          <w:rFonts w:hint="eastAsia"/>
        </w:rPr>
        <w:t>、每秒百万个浮点操作（</w:t>
      </w:r>
      <w:r w:rsidRPr="00C91120">
        <w:rPr>
          <w:rFonts w:hint="eastAsia"/>
          <w:b/>
          <w:bCs/>
        </w:rPr>
        <w:t>MFLOPS</w:t>
      </w:r>
      <w:r w:rsidRPr="00C91120">
        <w:rPr>
          <w:rFonts w:hint="eastAsia"/>
        </w:rPr>
        <w:t>，</w:t>
      </w:r>
      <w:r w:rsidRPr="00C91120">
        <w:rPr>
          <w:rFonts w:hint="eastAsia"/>
        </w:rPr>
        <w:t>Million Floating-point Operations per Second</w:t>
      </w:r>
      <w:r w:rsidRPr="00C91120">
        <w:rPr>
          <w:rFonts w:hint="eastAsia"/>
        </w:rPr>
        <w:t>），与</w:t>
      </w:r>
      <w:r w:rsidRPr="00C91120">
        <w:rPr>
          <w:rFonts w:hint="eastAsia"/>
        </w:rPr>
        <w:t>M</w:t>
      </w:r>
      <w:r w:rsidRPr="00C91120">
        <w:t>IPS</w:t>
      </w:r>
      <w:r w:rsidRPr="00C91120">
        <w:rPr>
          <w:rFonts w:hint="eastAsia"/>
        </w:rPr>
        <w:t>相似，针对的是浮点操作。</w:t>
      </w:r>
    </w:p>
    <w:p w14:paraId="6A34AD0B" w14:textId="77777777" w:rsidR="00E62DF0" w:rsidRPr="00C91120" w:rsidRDefault="00E62DF0" w:rsidP="007F5CE8">
      <w:pPr>
        <w:ind w:firstLine="420"/>
      </w:pPr>
      <w:r w:rsidRPr="00C91120">
        <w:rPr>
          <w:rFonts w:hint="eastAsia"/>
        </w:rPr>
        <w:t>6</w:t>
      </w:r>
      <w:r w:rsidRPr="00C91120">
        <w:rPr>
          <w:rFonts w:hint="eastAsia"/>
        </w:rPr>
        <w:t>、字长（计算机参数）。</w:t>
      </w:r>
    </w:p>
    <w:p w14:paraId="17E2302C" w14:textId="5C2A79CC" w:rsidR="00E62DF0" w:rsidRPr="00C91120" w:rsidRDefault="00E62DF0" w:rsidP="007F5CE8">
      <w:pPr>
        <w:ind w:firstLine="420"/>
      </w:pPr>
      <w:r w:rsidRPr="00C91120">
        <w:rPr>
          <w:rFonts w:hint="eastAsia"/>
        </w:rPr>
        <w:t>7</w:t>
      </w:r>
      <w:r w:rsidRPr="00C91120">
        <w:rPr>
          <w:rFonts w:hint="eastAsia"/>
        </w:rPr>
        <w:t>、</w:t>
      </w:r>
      <w:r w:rsidRPr="00C91120">
        <w:rPr>
          <w:rFonts w:hint="eastAsia"/>
          <w:b/>
          <w:bCs/>
        </w:rPr>
        <w:t>总线宽度</w:t>
      </w:r>
      <w:r w:rsidRPr="00C91120">
        <w:rPr>
          <w:rFonts w:hint="eastAsia"/>
        </w:rPr>
        <w:t>：每次脉冲通过的数据量。</w:t>
      </w:r>
    </w:p>
    <w:p w14:paraId="648F7268" w14:textId="72CEF13A" w:rsidR="00E62DF0" w:rsidRPr="00C91120" w:rsidRDefault="00E62DF0" w:rsidP="007F5CE8">
      <w:pPr>
        <w:ind w:firstLine="420"/>
      </w:pPr>
      <w:r w:rsidRPr="00C91120">
        <w:rPr>
          <w:rFonts w:hint="eastAsia"/>
        </w:rPr>
        <w:t>8</w:t>
      </w:r>
      <w:r w:rsidRPr="00C91120">
        <w:rPr>
          <w:rFonts w:hint="eastAsia"/>
        </w:rPr>
        <w:t>、</w:t>
      </w:r>
      <w:r w:rsidRPr="00C91120">
        <w:rPr>
          <w:rFonts w:hint="eastAsia"/>
          <w:b/>
          <w:bCs/>
        </w:rPr>
        <w:t>带宽</w:t>
      </w:r>
      <w:r w:rsidRPr="00C91120">
        <w:rPr>
          <w:rFonts w:hint="eastAsia"/>
        </w:rPr>
        <w:t>：单位时间通过的数据量，带宽</w:t>
      </w:r>
      <w:r w:rsidRPr="00C91120">
        <w:rPr>
          <w:rFonts w:hint="eastAsia"/>
        </w:rPr>
        <w:t>=</w:t>
      </w:r>
      <w:r w:rsidRPr="00C91120">
        <w:rPr>
          <w:rFonts w:hint="eastAsia"/>
        </w:rPr>
        <w:t>数据总量</w:t>
      </w:r>
      <w:r w:rsidRPr="00C91120">
        <w:rPr>
          <w:rFonts w:hint="eastAsia"/>
        </w:rPr>
        <w:t>/</w:t>
      </w:r>
      <w:r w:rsidRPr="00C91120">
        <w:rPr>
          <w:rFonts w:hint="eastAsia"/>
        </w:rPr>
        <w:t>总时间</w:t>
      </w:r>
    </w:p>
    <w:p w14:paraId="7A32FB22" w14:textId="69F9DEF8" w:rsidR="00E62DF0" w:rsidRPr="00C91120" w:rsidRDefault="00560F5A" w:rsidP="007F5CE8">
      <w:pPr>
        <w:ind w:firstLine="420"/>
      </w:pPr>
      <w:r w:rsidRPr="00C91120">
        <w:t>9</w:t>
      </w:r>
      <w:r w:rsidR="00E62DF0" w:rsidRPr="00C91120">
        <w:rPr>
          <w:rFonts w:hint="eastAsia"/>
        </w:rPr>
        <w:t>、</w:t>
      </w:r>
      <w:r w:rsidR="00E62DF0" w:rsidRPr="00C91120">
        <w:rPr>
          <w:rFonts w:hint="eastAsia"/>
          <w:b/>
          <w:bCs/>
        </w:rPr>
        <w:t>吞吐量</w:t>
      </w:r>
      <w:r w:rsidR="00E62DF0" w:rsidRPr="00C91120">
        <w:rPr>
          <w:rFonts w:hint="eastAsia"/>
        </w:rPr>
        <w:t>，某个时间段内完成的任务总数；吞吐率，单位时间内完成的任务总数，</w:t>
      </w:r>
      <w:r w:rsidRPr="00C91120">
        <w:rPr>
          <w:rFonts w:hint="eastAsia"/>
        </w:rPr>
        <w:t>吞吐率</w:t>
      </w:r>
      <w:r w:rsidRPr="00C91120">
        <w:rPr>
          <w:rFonts w:hint="eastAsia"/>
        </w:rPr>
        <w:t>=</w:t>
      </w:r>
      <w:r w:rsidRPr="00C91120">
        <w:rPr>
          <w:rFonts w:hint="eastAsia"/>
        </w:rPr>
        <w:t>任务总数</w:t>
      </w:r>
      <w:r w:rsidRPr="00C91120">
        <w:rPr>
          <w:rFonts w:hint="eastAsia"/>
        </w:rPr>
        <w:t>/</w:t>
      </w:r>
      <w:r w:rsidRPr="00C91120">
        <w:rPr>
          <w:rFonts w:hint="eastAsia"/>
        </w:rPr>
        <w:t>总时间。</w:t>
      </w:r>
    </w:p>
    <w:p w14:paraId="46FEBF9B" w14:textId="008C083A" w:rsidR="00E62DF0" w:rsidRPr="00C91120" w:rsidRDefault="00D80682" w:rsidP="007F5CE8">
      <w:pPr>
        <w:ind w:firstLine="420"/>
        <w:rPr>
          <w:b/>
        </w:rPr>
      </w:pPr>
      <w:r w:rsidRPr="00C91120">
        <w:rPr>
          <w:rFonts w:hint="eastAsia"/>
        </w:rPr>
        <w:t>【备考点拨】</w:t>
      </w:r>
    </w:p>
    <w:p w14:paraId="36097ECB" w14:textId="5DD36E18" w:rsidR="00E62DF0" w:rsidRPr="00C91120" w:rsidRDefault="00E62DF0" w:rsidP="007F5CE8">
      <w:pPr>
        <w:ind w:firstLine="420"/>
      </w:pPr>
      <w:r w:rsidRPr="00C91120">
        <w:rPr>
          <w:rFonts w:hint="eastAsia"/>
        </w:rPr>
        <w:t>1</w:t>
      </w:r>
      <w:r w:rsidRPr="00C91120">
        <w:rPr>
          <w:rFonts w:hint="eastAsia"/>
        </w:rPr>
        <w:t>、</w:t>
      </w:r>
      <w:r w:rsidR="00560F5A" w:rsidRPr="00C91120">
        <w:rPr>
          <w:rFonts w:hint="eastAsia"/>
        </w:rPr>
        <w:t>了解常见计算机性能指标的描述和意义</w:t>
      </w:r>
      <w:r w:rsidRPr="00C91120">
        <w:rPr>
          <w:rFonts w:hint="eastAsia"/>
        </w:rPr>
        <w:t>；</w:t>
      </w:r>
    </w:p>
    <w:p w14:paraId="53A2588E" w14:textId="731D7BD2" w:rsidR="00E62DF0" w:rsidRDefault="00E62DF0" w:rsidP="007F5CE8">
      <w:pPr>
        <w:ind w:firstLine="420"/>
        <w:rPr>
          <w:ins w:id="140" w:author="Administrator" w:date="2021-06-15T11:30:00Z"/>
        </w:rPr>
      </w:pPr>
      <w:r w:rsidRPr="00C91120">
        <w:rPr>
          <w:rFonts w:hint="eastAsia"/>
        </w:rPr>
        <w:t>2</w:t>
      </w:r>
      <w:r w:rsidRPr="00C91120">
        <w:rPr>
          <w:rFonts w:hint="eastAsia"/>
        </w:rPr>
        <w:t>、了解</w:t>
      </w:r>
      <w:r w:rsidR="00560F5A" w:rsidRPr="00C91120">
        <w:rPr>
          <w:rFonts w:hint="eastAsia"/>
        </w:rPr>
        <w:t>常见参数的计算。</w:t>
      </w:r>
    </w:p>
    <w:p w14:paraId="486D0372" w14:textId="77777777" w:rsidR="005B2DBC" w:rsidRPr="00C91120" w:rsidRDefault="005B2DBC" w:rsidP="007F5CE8">
      <w:pPr>
        <w:ind w:firstLine="420"/>
      </w:pPr>
    </w:p>
    <w:p w14:paraId="76E2BA33" w14:textId="6950AA22" w:rsidR="00B441AE" w:rsidRPr="00C91120" w:rsidRDefault="00AA5E04" w:rsidP="008D2842">
      <w:pPr>
        <w:pStyle w:val="2"/>
      </w:pPr>
      <w:bookmarkStart w:id="141" w:name="_Toc74672550"/>
      <w:r w:rsidRPr="00C91120">
        <w:rPr>
          <w:rFonts w:hint="eastAsia"/>
        </w:rPr>
        <w:t xml:space="preserve">3 </w:t>
      </w:r>
      <w:r w:rsidRPr="00C91120">
        <w:rPr>
          <w:rFonts w:hint="eastAsia"/>
        </w:rPr>
        <w:t>章节问答</w:t>
      </w:r>
      <w:bookmarkEnd w:id="141"/>
    </w:p>
    <w:p w14:paraId="569BD53C" w14:textId="064C9898" w:rsidR="00AA5E04" w:rsidRPr="00C91120" w:rsidRDefault="00AA5E04" w:rsidP="007F5CE8">
      <w:pPr>
        <w:ind w:firstLine="420"/>
      </w:pPr>
      <w:del w:id="142" w:author="Administrator" w:date="2021-06-15T11:30:00Z">
        <w:r w:rsidRPr="00C91120" w:rsidDel="005B2DBC">
          <w:tab/>
        </w:r>
      </w:del>
      <w:r w:rsidRPr="00C91120">
        <w:t>1</w:t>
      </w:r>
      <w:r w:rsidRPr="00C91120">
        <w:rPr>
          <w:rFonts w:hint="eastAsia"/>
        </w:rPr>
        <w:t>、</w:t>
      </w:r>
      <w:r w:rsidR="009150D4" w:rsidRPr="00C91120">
        <w:rPr>
          <w:rFonts w:hint="eastAsia"/>
        </w:rPr>
        <w:t>浮点数的规格化需要掌握吗？</w:t>
      </w:r>
    </w:p>
    <w:p w14:paraId="32411773" w14:textId="7F387B03" w:rsidR="009150D4" w:rsidRPr="00C91120" w:rsidRDefault="009150D4" w:rsidP="007F5CE8">
      <w:pPr>
        <w:ind w:firstLine="420"/>
      </w:pPr>
      <w:del w:id="143" w:author="Administrator" w:date="2021-06-15T11:30:00Z">
        <w:r w:rsidRPr="00C91120" w:rsidDel="005B2DBC">
          <w:tab/>
        </w:r>
      </w:del>
      <w:r w:rsidRPr="00C91120">
        <w:rPr>
          <w:rFonts w:hint="eastAsia"/>
        </w:rPr>
        <w:t>答：</w:t>
      </w:r>
    </w:p>
    <w:p w14:paraId="5C006740" w14:textId="4386B8FD" w:rsidR="009150D4" w:rsidRPr="00C91120" w:rsidRDefault="009150D4" w:rsidP="007F5CE8">
      <w:pPr>
        <w:ind w:firstLine="420"/>
      </w:pPr>
      <w:del w:id="144" w:author="Administrator" w:date="2021-06-15T11:30:00Z">
        <w:r w:rsidRPr="00C91120" w:rsidDel="005B2DBC">
          <w:tab/>
        </w:r>
      </w:del>
      <w:r w:rsidRPr="00C91120">
        <w:rPr>
          <w:rFonts w:hint="eastAsia"/>
        </w:rPr>
        <w:t>浮点数只需要掌握运算的逻辑过程有规格化，具体的规格化过程在软设中没有涉及。</w:t>
      </w:r>
    </w:p>
    <w:p w14:paraId="2C2D63EE" w14:textId="22739D7A" w:rsidR="009150D4" w:rsidRPr="00C91120" w:rsidRDefault="009150D4" w:rsidP="007F5CE8">
      <w:pPr>
        <w:ind w:firstLine="420"/>
      </w:pPr>
      <w:del w:id="145" w:author="Administrator" w:date="2021-06-15T11:30:00Z">
        <w:r w:rsidRPr="00C91120" w:rsidDel="005B2DBC">
          <w:tab/>
        </w:r>
      </w:del>
      <w:r w:rsidRPr="00C91120">
        <w:t>2</w:t>
      </w:r>
      <w:r w:rsidRPr="00C91120">
        <w:rPr>
          <w:rFonts w:hint="eastAsia"/>
        </w:rPr>
        <w:t>、状态条件寄存器</w:t>
      </w:r>
      <w:r w:rsidRPr="00C91120">
        <w:rPr>
          <w:rFonts w:hint="eastAsia"/>
        </w:rPr>
        <w:t>PSW</w:t>
      </w:r>
      <w:r w:rsidRPr="00C91120">
        <w:rPr>
          <w:rFonts w:hint="eastAsia"/>
        </w:rPr>
        <w:t>属于运算器还是控制器？</w:t>
      </w:r>
    </w:p>
    <w:p w14:paraId="01DA7039" w14:textId="34D40FF0" w:rsidR="009150D4" w:rsidRPr="00C91120" w:rsidRDefault="009150D4" w:rsidP="007F5CE8">
      <w:pPr>
        <w:ind w:firstLine="420"/>
      </w:pPr>
      <w:del w:id="146" w:author="Administrator" w:date="2021-06-15T11:30:00Z">
        <w:r w:rsidRPr="00C91120" w:rsidDel="005B2DBC">
          <w:tab/>
        </w:r>
      </w:del>
      <w:r w:rsidRPr="00C91120">
        <w:rPr>
          <w:rFonts w:hint="eastAsia"/>
        </w:rPr>
        <w:t>答：</w:t>
      </w:r>
    </w:p>
    <w:p w14:paraId="3703077F" w14:textId="467428C1" w:rsidR="002A6538" w:rsidRPr="00C91120" w:rsidRDefault="009150D4" w:rsidP="007F5CE8">
      <w:pPr>
        <w:ind w:firstLine="420"/>
      </w:pPr>
      <w:del w:id="147" w:author="Administrator" w:date="2021-06-15T11:30:00Z">
        <w:r w:rsidRPr="00C91120" w:rsidDel="005B2DBC">
          <w:tab/>
        </w:r>
      </w:del>
      <w:r w:rsidRPr="00C91120">
        <w:t>PSW</w:t>
      </w:r>
      <w:r w:rsidRPr="00C91120">
        <w:rPr>
          <w:rFonts w:hint="eastAsia"/>
        </w:rPr>
        <w:t>在运算过程中会保存为</w:t>
      </w:r>
      <w:r w:rsidRPr="00C91120">
        <w:rPr>
          <w:rFonts w:hint="eastAsia"/>
        </w:rPr>
        <w:t>0</w:t>
      </w:r>
      <w:r w:rsidRPr="00C91120">
        <w:rPr>
          <w:rFonts w:hint="eastAsia"/>
        </w:rPr>
        <w:t>标识、溢出标识等，而这些标识在某些过程中会用来作为控制跳转的条件，所以</w:t>
      </w:r>
      <w:r w:rsidR="002A6538" w:rsidRPr="00C91120">
        <w:rPr>
          <w:rFonts w:hint="eastAsia"/>
        </w:rPr>
        <w:t>在分类过程中，</w:t>
      </w:r>
      <w:r w:rsidR="002A6538" w:rsidRPr="00C91120">
        <w:t>PSW</w:t>
      </w:r>
      <w:r w:rsidR="002A6538" w:rsidRPr="00C91120">
        <w:rPr>
          <w:rFonts w:hint="eastAsia"/>
        </w:rPr>
        <w:t>既可以归于运算器，也可以归于控制器，存在争议。建议做题时如果碰到分类问题，将</w:t>
      </w:r>
      <w:r w:rsidR="002A6538" w:rsidRPr="00C91120">
        <w:rPr>
          <w:rFonts w:hint="eastAsia"/>
        </w:rPr>
        <w:t>P</w:t>
      </w:r>
      <w:r w:rsidR="002A6538" w:rsidRPr="00C91120">
        <w:t>SW</w:t>
      </w:r>
      <w:r w:rsidR="002A6538" w:rsidRPr="00C91120">
        <w:rPr>
          <w:rFonts w:hint="eastAsia"/>
        </w:rPr>
        <w:t>放到最后考虑。</w:t>
      </w:r>
    </w:p>
    <w:p w14:paraId="5570FEBF" w14:textId="714C4149" w:rsidR="002A6538" w:rsidRPr="00C91120" w:rsidRDefault="002A6538" w:rsidP="007F5CE8">
      <w:pPr>
        <w:ind w:firstLine="420"/>
      </w:pPr>
      <w:del w:id="148" w:author="Administrator" w:date="2021-06-15T11:30:00Z">
        <w:r w:rsidRPr="00C91120" w:rsidDel="005B2DBC">
          <w:tab/>
        </w:r>
      </w:del>
      <w:r w:rsidRPr="00C91120">
        <w:t>3</w:t>
      </w:r>
      <w:r w:rsidRPr="00C91120">
        <w:rPr>
          <w:rFonts w:hint="eastAsia"/>
        </w:rPr>
        <w:t>、流水线执行时间计算有理论公式和实践公式，应该选择哪一个进行计算呢？</w:t>
      </w:r>
    </w:p>
    <w:p w14:paraId="20C7D9AF" w14:textId="2CA2886D" w:rsidR="002A6538" w:rsidRPr="00C91120" w:rsidRDefault="002A6538" w:rsidP="007F5CE8">
      <w:pPr>
        <w:ind w:firstLine="420"/>
      </w:pPr>
      <w:del w:id="149" w:author="Administrator" w:date="2021-06-15T11:31:00Z">
        <w:r w:rsidRPr="00C91120" w:rsidDel="0013443A">
          <w:tab/>
        </w:r>
      </w:del>
      <w:r w:rsidRPr="00C91120">
        <w:rPr>
          <w:rFonts w:hint="eastAsia"/>
        </w:rPr>
        <w:t>答：</w:t>
      </w:r>
    </w:p>
    <w:p w14:paraId="30F1606C" w14:textId="7963BE9B" w:rsidR="002A6538" w:rsidRPr="00C91120" w:rsidRDefault="002A6538" w:rsidP="007F5CE8">
      <w:pPr>
        <w:ind w:firstLine="420"/>
      </w:pPr>
      <w:r w:rsidRPr="00C91120">
        <w:rPr>
          <w:rFonts w:hint="eastAsia"/>
        </w:rPr>
        <w:t>计算流水线执行时间过程中，默认选择理论公式，在做题中，如果理论公式没有正确答案，才会考虑用实践公式计算。</w:t>
      </w:r>
    </w:p>
    <w:p w14:paraId="029440E4" w14:textId="15938535" w:rsidR="002A6538" w:rsidRPr="00C91120" w:rsidRDefault="002A6538" w:rsidP="007F5CE8">
      <w:pPr>
        <w:ind w:firstLine="420"/>
      </w:pPr>
      <w:r w:rsidRPr="00C91120">
        <w:t>4</w:t>
      </w:r>
      <w:r w:rsidRPr="00C91120">
        <w:rPr>
          <w:rFonts w:hint="eastAsia"/>
        </w:rPr>
        <w:t>、</w:t>
      </w:r>
      <w:r w:rsidRPr="00C91120">
        <w:rPr>
          <w:rFonts w:hint="eastAsia"/>
        </w:rPr>
        <w:t>Cache</w:t>
      </w:r>
      <w:r w:rsidRPr="00C91120">
        <w:rPr>
          <w:rFonts w:hint="eastAsia"/>
        </w:rPr>
        <w:t>的地址映射是程序员通过应用程序控制的吗？</w:t>
      </w:r>
    </w:p>
    <w:p w14:paraId="576A0E3B" w14:textId="69FBEC99" w:rsidR="002A6538" w:rsidRPr="00C91120" w:rsidRDefault="002A6538" w:rsidP="007F5CE8">
      <w:pPr>
        <w:ind w:firstLine="420"/>
      </w:pPr>
      <w:r w:rsidRPr="00C91120">
        <w:rPr>
          <w:rFonts w:hint="eastAsia"/>
        </w:rPr>
        <w:t>答：</w:t>
      </w:r>
    </w:p>
    <w:p w14:paraId="154CDA58" w14:textId="6F394DA1" w:rsidR="003F1ED9" w:rsidRPr="00C91120" w:rsidRDefault="002A6538" w:rsidP="007F5CE8">
      <w:pPr>
        <w:ind w:firstLine="420"/>
      </w:pPr>
      <w:r w:rsidRPr="00C91120">
        <w:rPr>
          <w:rFonts w:hint="eastAsia"/>
        </w:rPr>
        <w:t>Cache</w:t>
      </w:r>
      <w:r w:rsidRPr="00C91120">
        <w:rPr>
          <w:rFonts w:hint="eastAsia"/>
        </w:rPr>
        <w:t>对于程序员来说是不用了解、不会使用的存储层次，也就是说</w:t>
      </w:r>
      <w:r w:rsidRPr="00C91120">
        <w:rPr>
          <w:rFonts w:hint="eastAsia"/>
        </w:rPr>
        <w:t>Cache</w:t>
      </w:r>
      <w:r w:rsidRPr="00C91120">
        <w:rPr>
          <w:rFonts w:hint="eastAsia"/>
        </w:rPr>
        <w:t>对于程序员来说是透明的。</w:t>
      </w:r>
      <w:r w:rsidRPr="00C91120">
        <w:rPr>
          <w:rFonts w:hint="eastAsia"/>
        </w:rPr>
        <w:t>Cac</w:t>
      </w:r>
      <w:r w:rsidRPr="00C91120">
        <w:t>he</w:t>
      </w:r>
      <w:r w:rsidRPr="00C91120">
        <w:rPr>
          <w:rFonts w:hint="eastAsia"/>
        </w:rPr>
        <w:t>与内存之前的映射是由硬件直接完成的。</w:t>
      </w:r>
    </w:p>
    <w:p w14:paraId="046418FC" w14:textId="7B10B632" w:rsidR="00BC00C6" w:rsidRPr="00C91120" w:rsidRDefault="00BC00C6" w:rsidP="007F5CE8">
      <w:pPr>
        <w:ind w:firstLine="420"/>
      </w:pPr>
    </w:p>
    <w:p w14:paraId="571B3418" w14:textId="77777777" w:rsidR="0013443A" w:rsidRDefault="0013443A" w:rsidP="0013443A">
      <w:pPr>
        <w:pStyle w:val="1"/>
      </w:pPr>
      <w:r>
        <w:br w:type="page"/>
      </w:r>
    </w:p>
    <w:p w14:paraId="3C5BD84B" w14:textId="4C1830F6" w:rsidR="00BC00C6" w:rsidRPr="00C91120" w:rsidRDefault="00BC00C6" w:rsidP="0013443A">
      <w:pPr>
        <w:pStyle w:val="1"/>
      </w:pPr>
      <w:bookmarkStart w:id="150" w:name="_Toc74672551"/>
      <w:r w:rsidRPr="00C91120">
        <w:rPr>
          <w:rFonts w:hint="eastAsia"/>
        </w:rPr>
        <w:t>第</w:t>
      </w:r>
      <w:r w:rsidRPr="00C91120">
        <w:t>2</w:t>
      </w:r>
      <w:r w:rsidRPr="00C91120">
        <w:rPr>
          <w:rFonts w:hint="eastAsia"/>
        </w:rPr>
        <w:t>章</w:t>
      </w:r>
      <w:r w:rsidRPr="00C91120">
        <w:rPr>
          <w:rFonts w:hint="eastAsia"/>
        </w:rPr>
        <w:t xml:space="preserve"> </w:t>
      </w:r>
      <w:r w:rsidRPr="00C91120">
        <w:rPr>
          <w:rFonts w:hint="eastAsia"/>
        </w:rPr>
        <w:t>操作系统</w:t>
      </w:r>
      <w:bookmarkEnd w:id="150"/>
    </w:p>
    <w:p w14:paraId="2A858845" w14:textId="77777777" w:rsidR="00BC00C6" w:rsidRPr="00C91120" w:rsidRDefault="00BC00C6" w:rsidP="008D2842">
      <w:pPr>
        <w:pStyle w:val="2"/>
      </w:pPr>
      <w:bookmarkStart w:id="151" w:name="_Toc74672552"/>
      <w:r w:rsidRPr="00C91120">
        <w:rPr>
          <w:rFonts w:hint="eastAsia"/>
        </w:rPr>
        <w:t xml:space="preserve">1 </w:t>
      </w:r>
      <w:r w:rsidRPr="00C91120">
        <w:rPr>
          <w:rFonts w:hint="eastAsia"/>
        </w:rPr>
        <w:t>考情分析</w:t>
      </w:r>
      <w:bookmarkEnd w:id="151"/>
    </w:p>
    <w:p w14:paraId="5FC97C6E" w14:textId="320520FB" w:rsidR="00BC00C6" w:rsidRPr="00C91120" w:rsidRDefault="00BC00C6" w:rsidP="007F5CE8">
      <w:pPr>
        <w:ind w:firstLine="420"/>
      </w:pPr>
      <w:del w:id="152" w:author="Administrator" w:date="2021-06-15T11:31:00Z">
        <w:r w:rsidRPr="00C91120" w:rsidDel="0013443A">
          <w:tab/>
        </w:r>
      </w:del>
      <w:r w:rsidRPr="00C91120">
        <w:rPr>
          <w:rFonts w:hint="eastAsia"/>
        </w:rPr>
        <w:t>根据对历年的考试真题进行分析，本章要求考生掌握以下几个方面的知识：</w:t>
      </w:r>
    </w:p>
    <w:p w14:paraId="4FB77F19" w14:textId="09CF06FE" w:rsidR="00BC00C6" w:rsidRPr="00C91120" w:rsidRDefault="00BC00C6" w:rsidP="007F5CE8">
      <w:pPr>
        <w:ind w:firstLine="420"/>
      </w:pPr>
      <w:del w:id="153" w:author="Administrator" w:date="2021-06-15T11:31:00Z">
        <w:r w:rsidRPr="00C91120" w:rsidDel="0013443A">
          <w:tab/>
        </w:r>
      </w:del>
      <w:r w:rsidRPr="00C91120">
        <w:rPr>
          <w:rFonts w:hint="eastAsia"/>
        </w:rPr>
        <w:t>（</w:t>
      </w:r>
      <w:r w:rsidRPr="00C91120">
        <w:rPr>
          <w:rFonts w:hint="eastAsia"/>
        </w:rPr>
        <w:t>1</w:t>
      </w:r>
      <w:r w:rsidRPr="00C91120">
        <w:rPr>
          <w:rFonts w:hint="eastAsia"/>
        </w:rPr>
        <w:t>）了解进程状态变迁。</w:t>
      </w:r>
    </w:p>
    <w:p w14:paraId="4D93B494" w14:textId="77777777" w:rsidR="00BC00C6" w:rsidRPr="00C91120" w:rsidRDefault="00BC00C6" w:rsidP="007F5CE8">
      <w:pPr>
        <w:ind w:firstLine="420"/>
      </w:pPr>
      <w:r w:rsidRPr="00C91120">
        <w:rPr>
          <w:rFonts w:hint="eastAsia"/>
        </w:rPr>
        <w:t>（</w:t>
      </w:r>
      <w:r w:rsidRPr="00C91120">
        <w:rPr>
          <w:rFonts w:hint="eastAsia"/>
        </w:rPr>
        <w:t>2</w:t>
      </w:r>
      <w:r w:rsidRPr="00C91120">
        <w:rPr>
          <w:rFonts w:hint="eastAsia"/>
        </w:rPr>
        <w:t>）掌握</w:t>
      </w:r>
      <w:r w:rsidRPr="00C91120">
        <w:rPr>
          <w:rFonts w:hint="eastAsia"/>
        </w:rPr>
        <w:t>PV</w:t>
      </w:r>
      <w:r w:rsidRPr="00C91120">
        <w:rPr>
          <w:rFonts w:hint="eastAsia"/>
        </w:rPr>
        <w:t>操作相关解题技巧。</w:t>
      </w:r>
    </w:p>
    <w:p w14:paraId="36836B15" w14:textId="77777777" w:rsidR="00BC00C6" w:rsidRPr="00C91120" w:rsidRDefault="00BC00C6" w:rsidP="007F5CE8">
      <w:pPr>
        <w:ind w:firstLine="420"/>
      </w:pPr>
      <w:r w:rsidRPr="00C91120">
        <w:rPr>
          <w:rFonts w:hint="eastAsia"/>
        </w:rPr>
        <w:t>（</w:t>
      </w:r>
      <w:r w:rsidRPr="00C91120">
        <w:rPr>
          <w:rFonts w:hint="eastAsia"/>
        </w:rPr>
        <w:t>3</w:t>
      </w:r>
      <w:r w:rsidRPr="00C91120">
        <w:rPr>
          <w:rFonts w:hint="eastAsia"/>
        </w:rPr>
        <w:t>）了解死锁的条件，掌握死锁资源分配计算、银行家算法。</w:t>
      </w:r>
    </w:p>
    <w:p w14:paraId="6AAFCBE2" w14:textId="77777777" w:rsidR="00BC00C6" w:rsidRPr="00C91120" w:rsidRDefault="00BC00C6" w:rsidP="007F5CE8">
      <w:pPr>
        <w:ind w:firstLine="420"/>
      </w:pPr>
      <w:r w:rsidRPr="00C91120">
        <w:rPr>
          <w:rFonts w:hint="eastAsia"/>
        </w:rPr>
        <w:t>（</w:t>
      </w:r>
      <w:r w:rsidRPr="00C91120">
        <w:rPr>
          <w:rFonts w:hint="eastAsia"/>
        </w:rPr>
        <w:t>4</w:t>
      </w:r>
      <w:r w:rsidRPr="00C91120">
        <w:rPr>
          <w:rFonts w:hint="eastAsia"/>
        </w:rPr>
        <w:t>）了解页式存储、段式存储、段页式存储的特点，掌握页式存储页表的使用以及逻辑地址与物理地址的转换，掌握段式存储合法段地址的判断。</w:t>
      </w:r>
    </w:p>
    <w:p w14:paraId="752D9356" w14:textId="77777777" w:rsidR="00BC00C6" w:rsidRPr="00C91120" w:rsidRDefault="00BC00C6" w:rsidP="007F5CE8">
      <w:pPr>
        <w:ind w:firstLine="420"/>
      </w:pPr>
      <w:r w:rsidRPr="00C91120">
        <w:rPr>
          <w:rFonts w:hint="eastAsia"/>
        </w:rPr>
        <w:t>（</w:t>
      </w:r>
      <w:r w:rsidRPr="00C91120">
        <w:rPr>
          <w:rFonts w:hint="eastAsia"/>
        </w:rPr>
        <w:t>5</w:t>
      </w:r>
      <w:r w:rsidRPr="00C91120">
        <w:rPr>
          <w:rFonts w:hint="eastAsia"/>
        </w:rPr>
        <w:t>）掌握磁盘相关解题技巧。（磁盘存取时间计算，磁盘优化存储问题，移臂调度算法问题）</w:t>
      </w:r>
    </w:p>
    <w:p w14:paraId="707A3C35" w14:textId="664BEE86" w:rsidR="00BC00C6" w:rsidRPr="00C91120" w:rsidRDefault="00BC00C6" w:rsidP="007F5CE8">
      <w:pPr>
        <w:ind w:firstLine="420"/>
      </w:pPr>
      <w:del w:id="154" w:author="Administrator" w:date="2021-06-15T11:32:00Z">
        <w:r w:rsidRPr="00C91120" w:rsidDel="0013443A">
          <w:rPr>
            <w:rFonts w:hint="eastAsia"/>
          </w:rPr>
          <w:tab/>
        </w:r>
      </w:del>
      <w:r w:rsidRPr="00C91120">
        <w:rPr>
          <w:rFonts w:hint="eastAsia"/>
        </w:rPr>
        <w:t>（</w:t>
      </w:r>
      <w:r w:rsidRPr="00C91120">
        <w:rPr>
          <w:rFonts w:hint="eastAsia"/>
        </w:rPr>
        <w:t>6</w:t>
      </w:r>
      <w:r w:rsidRPr="00C91120">
        <w:rPr>
          <w:rFonts w:hint="eastAsia"/>
        </w:rPr>
        <w:t>）掌握索引文件相关计算。</w:t>
      </w:r>
    </w:p>
    <w:p w14:paraId="1C64A1BC" w14:textId="0A0A89FD" w:rsidR="00BC00C6" w:rsidRPr="00C91120" w:rsidRDefault="00BC00C6" w:rsidP="007F5CE8">
      <w:pPr>
        <w:ind w:firstLine="420"/>
      </w:pPr>
      <w:del w:id="155" w:author="Administrator" w:date="2021-06-15T11:32:00Z">
        <w:r w:rsidRPr="00C91120" w:rsidDel="0013443A">
          <w:rPr>
            <w:rFonts w:hint="eastAsia"/>
          </w:rPr>
          <w:tab/>
        </w:r>
      </w:del>
      <w:r w:rsidRPr="00C91120">
        <w:rPr>
          <w:rFonts w:hint="eastAsia"/>
        </w:rPr>
        <w:t>（</w:t>
      </w:r>
      <w:r w:rsidRPr="00C91120">
        <w:rPr>
          <w:rFonts w:hint="eastAsia"/>
        </w:rPr>
        <w:t>7</w:t>
      </w:r>
      <w:r w:rsidRPr="00C91120">
        <w:rPr>
          <w:rFonts w:hint="eastAsia"/>
        </w:rPr>
        <w:t>）掌握树形目录绝对路径与相对路径区分，了解文件名写法。</w:t>
      </w:r>
    </w:p>
    <w:p w14:paraId="5B9D731A" w14:textId="515C5353" w:rsidR="00BC00C6" w:rsidRPr="00C91120" w:rsidRDefault="00BC00C6" w:rsidP="007F5CE8">
      <w:pPr>
        <w:ind w:firstLine="420"/>
      </w:pPr>
      <w:del w:id="156" w:author="Administrator" w:date="2021-06-15T11:32:00Z">
        <w:r w:rsidRPr="00C91120" w:rsidDel="0013443A">
          <w:rPr>
            <w:rFonts w:hint="eastAsia"/>
          </w:rPr>
          <w:tab/>
        </w:r>
      </w:del>
      <w:r w:rsidRPr="00C91120">
        <w:rPr>
          <w:rFonts w:hint="eastAsia"/>
        </w:rPr>
        <w:t>（</w:t>
      </w:r>
      <w:r w:rsidRPr="00C91120">
        <w:rPr>
          <w:rFonts w:hint="eastAsia"/>
        </w:rPr>
        <w:t>8</w:t>
      </w:r>
      <w:r w:rsidRPr="00C91120">
        <w:rPr>
          <w:rFonts w:hint="eastAsia"/>
        </w:rPr>
        <w:t>）掌握位示图相关计算。</w:t>
      </w:r>
    </w:p>
    <w:p w14:paraId="42558310" w14:textId="5DF57BA1" w:rsidR="00BC00C6" w:rsidRPr="00C91120" w:rsidRDefault="00BC00C6" w:rsidP="007F5CE8">
      <w:pPr>
        <w:ind w:firstLine="420"/>
      </w:pPr>
      <w:del w:id="157" w:author="Administrator" w:date="2021-06-15T11:32:00Z">
        <w:r w:rsidRPr="00C91120" w:rsidDel="0013443A">
          <w:rPr>
            <w:rFonts w:hint="eastAsia"/>
          </w:rPr>
          <w:tab/>
        </w:r>
      </w:del>
      <w:r w:rsidRPr="00C91120">
        <w:rPr>
          <w:rFonts w:hint="eastAsia"/>
        </w:rPr>
        <w:t>（</w:t>
      </w:r>
      <w:r w:rsidRPr="00C91120">
        <w:rPr>
          <w:rFonts w:hint="eastAsia"/>
        </w:rPr>
        <w:t>9</w:t>
      </w:r>
      <w:r w:rsidRPr="00C91120">
        <w:rPr>
          <w:rFonts w:hint="eastAsia"/>
        </w:rPr>
        <w:t>）区分</w:t>
      </w:r>
      <w:r w:rsidRPr="00C91120">
        <w:rPr>
          <w:rFonts w:hint="eastAsia"/>
        </w:rPr>
        <w:t>I/O</w:t>
      </w:r>
      <w:r w:rsidRPr="00C91120">
        <w:rPr>
          <w:rFonts w:hint="eastAsia"/>
        </w:rPr>
        <w:t>控制方式（程序控制（查询）方式、程序中断、</w:t>
      </w:r>
      <w:r w:rsidRPr="00C91120">
        <w:rPr>
          <w:rFonts w:hint="eastAsia"/>
        </w:rPr>
        <w:t>DMA</w:t>
      </w:r>
      <w:r w:rsidRPr="00C91120">
        <w:rPr>
          <w:rFonts w:hint="eastAsia"/>
        </w:rPr>
        <w:t>）特点。</w:t>
      </w:r>
    </w:p>
    <w:p w14:paraId="6591D5C0" w14:textId="77777777" w:rsidR="00BC00C6" w:rsidRPr="00C91120" w:rsidRDefault="00BC00C6" w:rsidP="008D2842">
      <w:pPr>
        <w:pStyle w:val="3"/>
      </w:pPr>
      <w:r w:rsidRPr="00C91120">
        <w:tab/>
      </w:r>
      <w:bookmarkStart w:id="158" w:name="_Toc74672553"/>
      <w:r w:rsidRPr="00C91120">
        <w:t>1</w:t>
      </w:r>
      <w:r w:rsidRPr="00C91120">
        <w:rPr>
          <w:rFonts w:hint="eastAsia"/>
        </w:rPr>
        <w:t>.</w:t>
      </w:r>
      <w:r w:rsidRPr="00C91120">
        <w:t xml:space="preserve">1 </w:t>
      </w:r>
      <w:r w:rsidRPr="00C91120">
        <w:rPr>
          <w:rFonts w:hint="eastAsia"/>
        </w:rPr>
        <w:t>本章重点</w:t>
      </w:r>
      <w:bookmarkEnd w:id="158"/>
    </w:p>
    <w:tbl>
      <w:tblPr>
        <w:tblStyle w:val="a7"/>
        <w:tblW w:w="5000" w:type="pct"/>
        <w:tblLook w:val="04A0" w:firstRow="1" w:lastRow="0" w:firstColumn="1" w:lastColumn="0" w:noHBand="0" w:noVBand="1"/>
      </w:tblPr>
      <w:tblGrid>
        <w:gridCol w:w="726"/>
        <w:gridCol w:w="1204"/>
        <w:gridCol w:w="3597"/>
        <w:gridCol w:w="2400"/>
      </w:tblGrid>
      <w:tr w:rsidR="00BC00C6" w:rsidRPr="00C91120" w14:paraId="3A97A59C" w14:textId="77777777" w:rsidTr="0013443A">
        <w:trPr>
          <w:trHeight w:val="23"/>
        </w:trPr>
        <w:tc>
          <w:tcPr>
            <w:tcW w:w="457" w:type="pct"/>
            <w:vAlign w:val="center"/>
          </w:tcPr>
          <w:p w14:paraId="26C217E5" w14:textId="77777777" w:rsidR="00BC00C6" w:rsidRPr="00C91120" w:rsidRDefault="00BC00C6" w:rsidP="0013443A">
            <w:pPr>
              <w:pStyle w:val="aa"/>
            </w:pPr>
            <w:r w:rsidRPr="00C91120">
              <w:rPr>
                <w:rFonts w:hint="eastAsia"/>
              </w:rPr>
              <w:t>序号</w:t>
            </w:r>
          </w:p>
        </w:tc>
        <w:tc>
          <w:tcPr>
            <w:tcW w:w="3028" w:type="pct"/>
            <w:gridSpan w:val="2"/>
            <w:vAlign w:val="center"/>
          </w:tcPr>
          <w:p w14:paraId="7F1B6A4E" w14:textId="77777777" w:rsidR="00BC00C6" w:rsidRPr="00C91120" w:rsidRDefault="00BC00C6" w:rsidP="0013443A">
            <w:pPr>
              <w:pStyle w:val="aa"/>
            </w:pPr>
            <w:r w:rsidRPr="00C91120">
              <w:rPr>
                <w:rFonts w:hint="eastAsia"/>
              </w:rPr>
              <w:t>知识领域</w:t>
            </w:r>
          </w:p>
        </w:tc>
        <w:tc>
          <w:tcPr>
            <w:tcW w:w="1514" w:type="pct"/>
            <w:vAlign w:val="center"/>
          </w:tcPr>
          <w:p w14:paraId="59CA226D" w14:textId="77777777" w:rsidR="00BC00C6" w:rsidRPr="00C91120" w:rsidRDefault="00BC00C6" w:rsidP="0013443A">
            <w:pPr>
              <w:pStyle w:val="aa"/>
            </w:pPr>
            <w:r w:rsidRPr="00C91120">
              <w:rPr>
                <w:rFonts w:hint="eastAsia"/>
              </w:rPr>
              <w:t>知识点详情</w:t>
            </w:r>
          </w:p>
        </w:tc>
      </w:tr>
      <w:tr w:rsidR="00BC00C6" w:rsidRPr="00C91120" w14:paraId="14E6B684" w14:textId="77777777" w:rsidTr="0013443A">
        <w:trPr>
          <w:trHeight w:val="23"/>
        </w:trPr>
        <w:tc>
          <w:tcPr>
            <w:tcW w:w="457" w:type="pct"/>
            <w:vAlign w:val="center"/>
          </w:tcPr>
          <w:p w14:paraId="66B92EBB" w14:textId="77777777" w:rsidR="00BC00C6" w:rsidRPr="00C91120" w:rsidRDefault="00BC00C6" w:rsidP="0013443A">
            <w:pPr>
              <w:pStyle w:val="aa"/>
            </w:pPr>
            <w:r w:rsidRPr="00C91120">
              <w:t>1</w:t>
            </w:r>
          </w:p>
        </w:tc>
        <w:tc>
          <w:tcPr>
            <w:tcW w:w="759" w:type="pct"/>
            <w:vMerge w:val="restart"/>
            <w:vAlign w:val="center"/>
          </w:tcPr>
          <w:p w14:paraId="6942ACB3" w14:textId="77777777" w:rsidR="00BC00C6" w:rsidRPr="00C91120" w:rsidRDefault="00BC00C6" w:rsidP="0013443A">
            <w:pPr>
              <w:pStyle w:val="aa"/>
            </w:pPr>
            <w:r w:rsidRPr="00C91120">
              <w:rPr>
                <w:rFonts w:hint="eastAsia"/>
              </w:rPr>
              <w:t>进程管理</w:t>
            </w:r>
          </w:p>
        </w:tc>
        <w:tc>
          <w:tcPr>
            <w:tcW w:w="2269" w:type="pct"/>
            <w:vAlign w:val="center"/>
          </w:tcPr>
          <w:p w14:paraId="3DE83707" w14:textId="77777777" w:rsidR="00BC00C6" w:rsidRPr="00C91120" w:rsidRDefault="00BC00C6" w:rsidP="0013443A">
            <w:pPr>
              <w:pStyle w:val="aa"/>
            </w:pPr>
            <w:r w:rsidRPr="00C91120">
              <w:rPr>
                <w:rFonts w:hint="eastAsia"/>
              </w:rPr>
              <w:t>进程的状态（★★）</w:t>
            </w:r>
          </w:p>
        </w:tc>
        <w:tc>
          <w:tcPr>
            <w:tcW w:w="1514" w:type="pct"/>
            <w:vAlign w:val="center"/>
          </w:tcPr>
          <w:p w14:paraId="1093E5E2" w14:textId="77777777" w:rsidR="00BC00C6" w:rsidRPr="00C91120" w:rsidRDefault="00BC00C6" w:rsidP="0013443A">
            <w:pPr>
              <w:pStyle w:val="aa"/>
            </w:pPr>
            <w:r w:rsidRPr="00C91120">
              <w:rPr>
                <w:rFonts w:hint="eastAsia"/>
              </w:rPr>
              <w:t>进程的状态</w:t>
            </w:r>
          </w:p>
        </w:tc>
      </w:tr>
      <w:tr w:rsidR="00BC00C6" w:rsidRPr="00C91120" w14:paraId="7A2AB414" w14:textId="77777777" w:rsidTr="0013443A">
        <w:trPr>
          <w:trHeight w:val="23"/>
        </w:trPr>
        <w:tc>
          <w:tcPr>
            <w:tcW w:w="457" w:type="pct"/>
            <w:vAlign w:val="center"/>
          </w:tcPr>
          <w:p w14:paraId="71F4AE42" w14:textId="77777777" w:rsidR="00BC00C6" w:rsidRPr="00C91120" w:rsidRDefault="00BC00C6" w:rsidP="0013443A">
            <w:pPr>
              <w:pStyle w:val="aa"/>
            </w:pPr>
            <w:r w:rsidRPr="00C91120">
              <w:t>2</w:t>
            </w:r>
          </w:p>
        </w:tc>
        <w:tc>
          <w:tcPr>
            <w:tcW w:w="759" w:type="pct"/>
            <w:vMerge/>
            <w:vAlign w:val="center"/>
          </w:tcPr>
          <w:p w14:paraId="52CDFEAE" w14:textId="77777777" w:rsidR="00BC00C6" w:rsidRPr="00C91120" w:rsidRDefault="00BC00C6" w:rsidP="0013443A">
            <w:pPr>
              <w:pStyle w:val="aa"/>
            </w:pPr>
          </w:p>
        </w:tc>
        <w:tc>
          <w:tcPr>
            <w:tcW w:w="2269" w:type="pct"/>
            <w:vAlign w:val="center"/>
          </w:tcPr>
          <w:p w14:paraId="43B037D8" w14:textId="77777777" w:rsidR="00BC00C6" w:rsidRPr="00C91120" w:rsidRDefault="00BC00C6" w:rsidP="0013443A">
            <w:pPr>
              <w:pStyle w:val="aa"/>
            </w:pPr>
            <w:r w:rsidRPr="00C91120">
              <w:rPr>
                <w:rFonts w:hint="eastAsia"/>
              </w:rPr>
              <w:t>前趋图（★★★）</w:t>
            </w:r>
          </w:p>
        </w:tc>
        <w:tc>
          <w:tcPr>
            <w:tcW w:w="1514" w:type="pct"/>
            <w:vAlign w:val="center"/>
          </w:tcPr>
          <w:p w14:paraId="5A5B431E" w14:textId="77777777" w:rsidR="00BC00C6" w:rsidRPr="00C91120" w:rsidRDefault="00BC00C6" w:rsidP="0013443A">
            <w:pPr>
              <w:pStyle w:val="aa"/>
            </w:pPr>
            <w:r w:rsidRPr="00C91120">
              <w:rPr>
                <w:rFonts w:hint="eastAsia"/>
              </w:rPr>
              <w:t>前趋图</w:t>
            </w:r>
          </w:p>
        </w:tc>
      </w:tr>
      <w:tr w:rsidR="00BC00C6" w:rsidRPr="00C91120" w14:paraId="26909B8D" w14:textId="77777777" w:rsidTr="0013443A">
        <w:trPr>
          <w:trHeight w:val="23"/>
        </w:trPr>
        <w:tc>
          <w:tcPr>
            <w:tcW w:w="457" w:type="pct"/>
            <w:vAlign w:val="center"/>
          </w:tcPr>
          <w:p w14:paraId="534B6FD5" w14:textId="77777777" w:rsidR="00BC00C6" w:rsidRPr="00C91120" w:rsidRDefault="00BC00C6" w:rsidP="0013443A">
            <w:pPr>
              <w:pStyle w:val="aa"/>
            </w:pPr>
            <w:r w:rsidRPr="00C91120">
              <w:t>3</w:t>
            </w:r>
          </w:p>
        </w:tc>
        <w:tc>
          <w:tcPr>
            <w:tcW w:w="759" w:type="pct"/>
            <w:vMerge/>
            <w:vAlign w:val="center"/>
          </w:tcPr>
          <w:p w14:paraId="100E0EEE" w14:textId="77777777" w:rsidR="00BC00C6" w:rsidRPr="00C91120" w:rsidRDefault="00BC00C6" w:rsidP="0013443A">
            <w:pPr>
              <w:pStyle w:val="aa"/>
            </w:pPr>
          </w:p>
        </w:tc>
        <w:tc>
          <w:tcPr>
            <w:tcW w:w="2269" w:type="pct"/>
            <w:vAlign w:val="center"/>
          </w:tcPr>
          <w:p w14:paraId="065F7E0E" w14:textId="77777777" w:rsidR="00BC00C6" w:rsidRPr="00C91120" w:rsidRDefault="00BC00C6" w:rsidP="0013443A">
            <w:pPr>
              <w:pStyle w:val="aa"/>
            </w:pPr>
            <w:r w:rsidRPr="00C91120">
              <w:rPr>
                <w:rFonts w:hint="eastAsia"/>
              </w:rPr>
              <w:t>信号量与</w:t>
            </w:r>
            <w:r w:rsidRPr="00C91120">
              <w:t>PV</w:t>
            </w:r>
            <w:r w:rsidRPr="00C91120">
              <w:t>操作（</w:t>
            </w:r>
            <w:r w:rsidRPr="00C91120">
              <w:rPr>
                <w:rFonts w:ascii="Segoe UI Symbol" w:hAnsi="Segoe UI Symbol" w:cs="Segoe UI Symbol"/>
              </w:rPr>
              <w:t>★★★★</w:t>
            </w:r>
            <w:r w:rsidRPr="00C91120">
              <w:t>）</w:t>
            </w:r>
          </w:p>
        </w:tc>
        <w:tc>
          <w:tcPr>
            <w:tcW w:w="1514" w:type="pct"/>
            <w:vAlign w:val="center"/>
          </w:tcPr>
          <w:p w14:paraId="18739E67" w14:textId="77777777" w:rsidR="00BC00C6" w:rsidRPr="00C91120" w:rsidRDefault="00BC00C6" w:rsidP="0013443A">
            <w:pPr>
              <w:pStyle w:val="aa"/>
            </w:pPr>
            <w:r w:rsidRPr="00C91120">
              <w:rPr>
                <w:rFonts w:hint="eastAsia"/>
              </w:rPr>
              <w:t>信号量与</w:t>
            </w:r>
            <w:r w:rsidRPr="00C91120">
              <w:t>PV</w:t>
            </w:r>
            <w:r w:rsidRPr="00C91120">
              <w:t>操作</w:t>
            </w:r>
          </w:p>
        </w:tc>
      </w:tr>
      <w:tr w:rsidR="00BC00C6" w:rsidRPr="00C91120" w14:paraId="51CFF0B6" w14:textId="77777777" w:rsidTr="0013443A">
        <w:trPr>
          <w:trHeight w:val="23"/>
        </w:trPr>
        <w:tc>
          <w:tcPr>
            <w:tcW w:w="457" w:type="pct"/>
            <w:vAlign w:val="center"/>
          </w:tcPr>
          <w:p w14:paraId="14AC4AAA" w14:textId="77777777" w:rsidR="00BC00C6" w:rsidRPr="00C91120" w:rsidRDefault="00BC00C6" w:rsidP="0013443A">
            <w:pPr>
              <w:pStyle w:val="aa"/>
            </w:pPr>
            <w:r w:rsidRPr="00C91120">
              <w:t>4</w:t>
            </w:r>
          </w:p>
        </w:tc>
        <w:tc>
          <w:tcPr>
            <w:tcW w:w="759" w:type="pct"/>
            <w:vMerge/>
            <w:vAlign w:val="center"/>
          </w:tcPr>
          <w:p w14:paraId="30B91873" w14:textId="77777777" w:rsidR="00BC00C6" w:rsidRPr="00C91120" w:rsidRDefault="00BC00C6" w:rsidP="0013443A">
            <w:pPr>
              <w:pStyle w:val="aa"/>
            </w:pPr>
          </w:p>
        </w:tc>
        <w:tc>
          <w:tcPr>
            <w:tcW w:w="2269" w:type="pct"/>
            <w:vAlign w:val="center"/>
          </w:tcPr>
          <w:p w14:paraId="47EBD290" w14:textId="77777777" w:rsidR="00BC00C6" w:rsidRPr="00C91120" w:rsidRDefault="00BC00C6" w:rsidP="0013443A">
            <w:pPr>
              <w:pStyle w:val="aa"/>
            </w:pPr>
            <w:r w:rsidRPr="00C91120">
              <w:rPr>
                <w:rFonts w:hint="eastAsia"/>
              </w:rPr>
              <w:t>死锁及银行家算法（★★★★）</w:t>
            </w:r>
          </w:p>
        </w:tc>
        <w:tc>
          <w:tcPr>
            <w:tcW w:w="1514" w:type="pct"/>
            <w:vAlign w:val="center"/>
          </w:tcPr>
          <w:p w14:paraId="3CF9AF89" w14:textId="77777777" w:rsidR="00BC00C6" w:rsidRPr="00C91120" w:rsidRDefault="00BC00C6" w:rsidP="0013443A">
            <w:pPr>
              <w:pStyle w:val="aa"/>
            </w:pPr>
            <w:r w:rsidRPr="00C91120">
              <w:rPr>
                <w:rFonts w:hint="eastAsia"/>
              </w:rPr>
              <w:t>死锁及银行家算法</w:t>
            </w:r>
          </w:p>
        </w:tc>
      </w:tr>
      <w:tr w:rsidR="00BC00C6" w:rsidRPr="00C91120" w14:paraId="7BC6624A" w14:textId="77777777" w:rsidTr="0013443A">
        <w:trPr>
          <w:trHeight w:val="23"/>
        </w:trPr>
        <w:tc>
          <w:tcPr>
            <w:tcW w:w="457" w:type="pct"/>
            <w:vAlign w:val="center"/>
          </w:tcPr>
          <w:p w14:paraId="31525D12" w14:textId="77777777" w:rsidR="00BC00C6" w:rsidRPr="00C91120" w:rsidRDefault="00BC00C6" w:rsidP="0013443A">
            <w:pPr>
              <w:pStyle w:val="aa"/>
            </w:pPr>
            <w:r w:rsidRPr="00C91120">
              <w:t>1</w:t>
            </w:r>
          </w:p>
        </w:tc>
        <w:tc>
          <w:tcPr>
            <w:tcW w:w="759" w:type="pct"/>
            <w:vMerge w:val="restart"/>
            <w:vAlign w:val="center"/>
          </w:tcPr>
          <w:p w14:paraId="3FC9450B" w14:textId="77777777" w:rsidR="00BC00C6" w:rsidRPr="00C91120" w:rsidRDefault="00BC00C6" w:rsidP="0013443A">
            <w:pPr>
              <w:pStyle w:val="aa"/>
            </w:pPr>
            <w:r w:rsidRPr="00C91120">
              <w:rPr>
                <w:rFonts w:hint="eastAsia"/>
              </w:rPr>
              <w:t>存储管理</w:t>
            </w:r>
          </w:p>
        </w:tc>
        <w:tc>
          <w:tcPr>
            <w:tcW w:w="2269" w:type="pct"/>
            <w:vMerge w:val="restart"/>
            <w:vAlign w:val="center"/>
          </w:tcPr>
          <w:p w14:paraId="276A981B" w14:textId="77777777" w:rsidR="00BC00C6" w:rsidRPr="00C91120" w:rsidRDefault="00BC00C6" w:rsidP="0013443A">
            <w:pPr>
              <w:pStyle w:val="aa"/>
            </w:pPr>
            <w:r w:rsidRPr="00C91120">
              <w:rPr>
                <w:rFonts w:hint="eastAsia"/>
              </w:rPr>
              <w:t>段页式存储（★★★★）</w:t>
            </w:r>
          </w:p>
        </w:tc>
        <w:tc>
          <w:tcPr>
            <w:tcW w:w="1514" w:type="pct"/>
            <w:vAlign w:val="center"/>
          </w:tcPr>
          <w:p w14:paraId="3F5A06DF" w14:textId="77777777" w:rsidR="00BC00C6" w:rsidRPr="00C91120" w:rsidRDefault="00BC00C6" w:rsidP="0013443A">
            <w:pPr>
              <w:pStyle w:val="aa"/>
            </w:pPr>
            <w:r w:rsidRPr="00C91120">
              <w:rPr>
                <w:rFonts w:hint="eastAsia"/>
              </w:rPr>
              <w:t>页式存储</w:t>
            </w:r>
          </w:p>
        </w:tc>
      </w:tr>
      <w:tr w:rsidR="00BC00C6" w:rsidRPr="00C91120" w14:paraId="1D9CEEB5" w14:textId="77777777" w:rsidTr="0013443A">
        <w:trPr>
          <w:trHeight w:val="23"/>
        </w:trPr>
        <w:tc>
          <w:tcPr>
            <w:tcW w:w="457" w:type="pct"/>
            <w:vAlign w:val="center"/>
          </w:tcPr>
          <w:p w14:paraId="04B5A374" w14:textId="77777777" w:rsidR="00BC00C6" w:rsidRPr="00C91120" w:rsidRDefault="00BC00C6" w:rsidP="0013443A">
            <w:pPr>
              <w:pStyle w:val="aa"/>
            </w:pPr>
            <w:r w:rsidRPr="00C91120">
              <w:t>2</w:t>
            </w:r>
          </w:p>
        </w:tc>
        <w:tc>
          <w:tcPr>
            <w:tcW w:w="759" w:type="pct"/>
            <w:vMerge/>
            <w:vAlign w:val="center"/>
          </w:tcPr>
          <w:p w14:paraId="474C4247" w14:textId="77777777" w:rsidR="00BC00C6" w:rsidRPr="00C91120" w:rsidRDefault="00BC00C6" w:rsidP="0013443A">
            <w:pPr>
              <w:pStyle w:val="aa"/>
            </w:pPr>
          </w:p>
        </w:tc>
        <w:tc>
          <w:tcPr>
            <w:tcW w:w="2269" w:type="pct"/>
            <w:vMerge/>
            <w:vAlign w:val="center"/>
          </w:tcPr>
          <w:p w14:paraId="53976CEB" w14:textId="77777777" w:rsidR="00BC00C6" w:rsidRPr="00C91120" w:rsidRDefault="00BC00C6" w:rsidP="0013443A">
            <w:pPr>
              <w:pStyle w:val="aa"/>
            </w:pPr>
          </w:p>
        </w:tc>
        <w:tc>
          <w:tcPr>
            <w:tcW w:w="1514" w:type="pct"/>
            <w:vAlign w:val="center"/>
          </w:tcPr>
          <w:p w14:paraId="733A4604" w14:textId="77777777" w:rsidR="00BC00C6" w:rsidRPr="00C91120" w:rsidRDefault="00BC00C6" w:rsidP="0013443A">
            <w:pPr>
              <w:pStyle w:val="aa"/>
            </w:pPr>
            <w:r w:rsidRPr="00C91120">
              <w:rPr>
                <w:rFonts w:hint="eastAsia"/>
              </w:rPr>
              <w:t>段式存储</w:t>
            </w:r>
          </w:p>
        </w:tc>
      </w:tr>
      <w:tr w:rsidR="00BC00C6" w:rsidRPr="00C91120" w14:paraId="55C8126E" w14:textId="77777777" w:rsidTr="0013443A">
        <w:trPr>
          <w:trHeight w:val="23"/>
        </w:trPr>
        <w:tc>
          <w:tcPr>
            <w:tcW w:w="457" w:type="pct"/>
            <w:vAlign w:val="center"/>
          </w:tcPr>
          <w:p w14:paraId="287E54EC" w14:textId="77777777" w:rsidR="00BC00C6" w:rsidRPr="00C91120" w:rsidRDefault="00BC00C6" w:rsidP="0013443A">
            <w:pPr>
              <w:pStyle w:val="aa"/>
            </w:pPr>
            <w:r w:rsidRPr="00C91120">
              <w:t>3</w:t>
            </w:r>
          </w:p>
        </w:tc>
        <w:tc>
          <w:tcPr>
            <w:tcW w:w="759" w:type="pct"/>
            <w:vMerge/>
            <w:vAlign w:val="center"/>
          </w:tcPr>
          <w:p w14:paraId="118C99EF" w14:textId="77777777" w:rsidR="00BC00C6" w:rsidRPr="00C91120" w:rsidRDefault="00BC00C6" w:rsidP="0013443A">
            <w:pPr>
              <w:pStyle w:val="aa"/>
            </w:pPr>
          </w:p>
        </w:tc>
        <w:tc>
          <w:tcPr>
            <w:tcW w:w="2269" w:type="pct"/>
            <w:vMerge/>
            <w:vAlign w:val="center"/>
          </w:tcPr>
          <w:p w14:paraId="59FA2224" w14:textId="77777777" w:rsidR="00BC00C6" w:rsidRPr="00C91120" w:rsidRDefault="00BC00C6" w:rsidP="0013443A">
            <w:pPr>
              <w:pStyle w:val="aa"/>
            </w:pPr>
          </w:p>
        </w:tc>
        <w:tc>
          <w:tcPr>
            <w:tcW w:w="1514" w:type="pct"/>
            <w:vAlign w:val="center"/>
          </w:tcPr>
          <w:p w14:paraId="6BFCA162" w14:textId="77777777" w:rsidR="00BC00C6" w:rsidRPr="00C91120" w:rsidRDefault="00BC00C6" w:rsidP="0013443A">
            <w:pPr>
              <w:pStyle w:val="aa"/>
            </w:pPr>
            <w:r w:rsidRPr="00C91120">
              <w:rPr>
                <w:rFonts w:hint="eastAsia"/>
              </w:rPr>
              <w:t>段页式存储</w:t>
            </w:r>
          </w:p>
        </w:tc>
      </w:tr>
      <w:tr w:rsidR="00BC00C6" w:rsidRPr="00C91120" w14:paraId="612A63CC" w14:textId="77777777" w:rsidTr="0013443A">
        <w:trPr>
          <w:trHeight w:val="23"/>
        </w:trPr>
        <w:tc>
          <w:tcPr>
            <w:tcW w:w="457" w:type="pct"/>
            <w:vAlign w:val="center"/>
          </w:tcPr>
          <w:p w14:paraId="7777DA1A" w14:textId="77777777" w:rsidR="00BC00C6" w:rsidRPr="00C91120" w:rsidRDefault="00BC00C6" w:rsidP="0013443A">
            <w:pPr>
              <w:pStyle w:val="aa"/>
            </w:pPr>
            <w:r w:rsidRPr="00C91120">
              <w:t>4</w:t>
            </w:r>
          </w:p>
        </w:tc>
        <w:tc>
          <w:tcPr>
            <w:tcW w:w="759" w:type="pct"/>
            <w:vMerge/>
            <w:vAlign w:val="center"/>
          </w:tcPr>
          <w:p w14:paraId="4BF716F9" w14:textId="77777777" w:rsidR="00BC00C6" w:rsidRPr="00C91120" w:rsidRDefault="00BC00C6" w:rsidP="0013443A">
            <w:pPr>
              <w:pStyle w:val="aa"/>
            </w:pPr>
          </w:p>
        </w:tc>
        <w:tc>
          <w:tcPr>
            <w:tcW w:w="2269" w:type="pct"/>
            <w:vAlign w:val="center"/>
          </w:tcPr>
          <w:p w14:paraId="61392E4A" w14:textId="77777777" w:rsidR="00BC00C6" w:rsidRPr="00C91120" w:rsidRDefault="00BC00C6" w:rsidP="0013443A">
            <w:pPr>
              <w:pStyle w:val="aa"/>
            </w:pPr>
            <w:r w:rsidRPr="00C91120">
              <w:t>页面置换算法（</w:t>
            </w:r>
            <w:r w:rsidRPr="00C91120">
              <w:rPr>
                <w:rFonts w:ascii="Segoe UI Symbol" w:hAnsi="Segoe UI Symbol" w:cs="Segoe UI Symbol"/>
              </w:rPr>
              <w:t>★</w:t>
            </w:r>
            <w:r w:rsidRPr="00C91120">
              <w:t>）</w:t>
            </w:r>
          </w:p>
        </w:tc>
        <w:tc>
          <w:tcPr>
            <w:tcW w:w="1514" w:type="pct"/>
            <w:vAlign w:val="center"/>
          </w:tcPr>
          <w:p w14:paraId="69B1B2EF" w14:textId="77777777" w:rsidR="00BC00C6" w:rsidRPr="00C91120" w:rsidRDefault="00BC00C6" w:rsidP="0013443A">
            <w:pPr>
              <w:pStyle w:val="aa"/>
            </w:pPr>
            <w:r w:rsidRPr="00C91120">
              <w:t>页面置换算法</w:t>
            </w:r>
          </w:p>
        </w:tc>
      </w:tr>
      <w:tr w:rsidR="00BC00C6" w:rsidRPr="00C91120" w14:paraId="3DF5F97D" w14:textId="77777777" w:rsidTr="0013443A">
        <w:trPr>
          <w:trHeight w:val="23"/>
        </w:trPr>
        <w:tc>
          <w:tcPr>
            <w:tcW w:w="457" w:type="pct"/>
            <w:vAlign w:val="center"/>
          </w:tcPr>
          <w:p w14:paraId="3243754F" w14:textId="77777777" w:rsidR="00BC00C6" w:rsidRPr="00C91120" w:rsidRDefault="00BC00C6" w:rsidP="0013443A">
            <w:pPr>
              <w:pStyle w:val="aa"/>
            </w:pPr>
            <w:r w:rsidRPr="00C91120">
              <w:t>5</w:t>
            </w:r>
          </w:p>
        </w:tc>
        <w:tc>
          <w:tcPr>
            <w:tcW w:w="759" w:type="pct"/>
            <w:vMerge/>
            <w:vAlign w:val="center"/>
          </w:tcPr>
          <w:p w14:paraId="60F81643" w14:textId="77777777" w:rsidR="00BC00C6" w:rsidRPr="00C91120" w:rsidRDefault="00BC00C6" w:rsidP="0013443A">
            <w:pPr>
              <w:pStyle w:val="aa"/>
            </w:pPr>
          </w:p>
        </w:tc>
        <w:tc>
          <w:tcPr>
            <w:tcW w:w="2269" w:type="pct"/>
            <w:vAlign w:val="center"/>
          </w:tcPr>
          <w:p w14:paraId="287AFBE2" w14:textId="77777777" w:rsidR="00BC00C6" w:rsidRPr="00C91120" w:rsidRDefault="00BC00C6" w:rsidP="0013443A">
            <w:pPr>
              <w:pStyle w:val="aa"/>
            </w:pPr>
            <w:r w:rsidRPr="00C91120">
              <w:rPr>
                <w:rFonts w:hint="eastAsia"/>
              </w:rPr>
              <w:t>磁盘管理（★★）</w:t>
            </w:r>
          </w:p>
        </w:tc>
        <w:tc>
          <w:tcPr>
            <w:tcW w:w="1514" w:type="pct"/>
            <w:vAlign w:val="center"/>
          </w:tcPr>
          <w:p w14:paraId="111DC407" w14:textId="77777777" w:rsidR="00BC00C6" w:rsidRPr="00C91120" w:rsidRDefault="00BC00C6" w:rsidP="0013443A">
            <w:pPr>
              <w:pStyle w:val="aa"/>
            </w:pPr>
            <w:r w:rsidRPr="00C91120">
              <w:rPr>
                <w:rFonts w:hint="eastAsia"/>
              </w:rPr>
              <w:t>磁盘管理</w:t>
            </w:r>
          </w:p>
        </w:tc>
      </w:tr>
      <w:tr w:rsidR="00BC00C6" w:rsidRPr="00C91120" w14:paraId="1ED19DCE" w14:textId="77777777" w:rsidTr="0013443A">
        <w:trPr>
          <w:trHeight w:val="23"/>
        </w:trPr>
        <w:tc>
          <w:tcPr>
            <w:tcW w:w="457" w:type="pct"/>
            <w:vAlign w:val="center"/>
          </w:tcPr>
          <w:p w14:paraId="20710C0D" w14:textId="77777777" w:rsidR="00BC00C6" w:rsidRPr="00C91120" w:rsidRDefault="00BC00C6" w:rsidP="0013443A">
            <w:pPr>
              <w:pStyle w:val="aa"/>
            </w:pPr>
            <w:r w:rsidRPr="00C91120">
              <w:rPr>
                <w:rFonts w:hint="eastAsia"/>
              </w:rPr>
              <w:t>1</w:t>
            </w:r>
          </w:p>
        </w:tc>
        <w:tc>
          <w:tcPr>
            <w:tcW w:w="759" w:type="pct"/>
            <w:vMerge w:val="restart"/>
            <w:vAlign w:val="center"/>
          </w:tcPr>
          <w:p w14:paraId="2BE807D2" w14:textId="77777777" w:rsidR="00BC00C6" w:rsidRPr="00C91120" w:rsidRDefault="00BC00C6" w:rsidP="0013443A">
            <w:pPr>
              <w:pStyle w:val="aa"/>
            </w:pPr>
            <w:r w:rsidRPr="00C91120">
              <w:rPr>
                <w:rFonts w:hint="eastAsia"/>
              </w:rPr>
              <w:t>文件管理</w:t>
            </w:r>
          </w:p>
        </w:tc>
        <w:tc>
          <w:tcPr>
            <w:tcW w:w="2269" w:type="pct"/>
            <w:vAlign w:val="center"/>
          </w:tcPr>
          <w:p w14:paraId="7F80C67F" w14:textId="77777777" w:rsidR="00BC00C6" w:rsidRPr="00C91120" w:rsidRDefault="00BC00C6" w:rsidP="0013443A">
            <w:pPr>
              <w:pStyle w:val="aa"/>
            </w:pPr>
            <w:r w:rsidRPr="00C91120">
              <w:rPr>
                <w:rFonts w:hint="eastAsia"/>
              </w:rPr>
              <w:t>绝对路径与相对路径（★★★）</w:t>
            </w:r>
          </w:p>
        </w:tc>
        <w:tc>
          <w:tcPr>
            <w:tcW w:w="1514" w:type="pct"/>
            <w:vAlign w:val="center"/>
          </w:tcPr>
          <w:p w14:paraId="0A4BF3B8" w14:textId="77777777" w:rsidR="00BC00C6" w:rsidRPr="00C91120" w:rsidRDefault="00BC00C6" w:rsidP="0013443A">
            <w:pPr>
              <w:pStyle w:val="aa"/>
            </w:pPr>
            <w:r w:rsidRPr="00C91120">
              <w:rPr>
                <w:rFonts w:hint="eastAsia"/>
              </w:rPr>
              <w:t>绝对路径与相对路径</w:t>
            </w:r>
          </w:p>
        </w:tc>
      </w:tr>
      <w:tr w:rsidR="00BC00C6" w:rsidRPr="00C91120" w14:paraId="60C18155" w14:textId="77777777" w:rsidTr="0013443A">
        <w:trPr>
          <w:trHeight w:val="23"/>
        </w:trPr>
        <w:tc>
          <w:tcPr>
            <w:tcW w:w="457" w:type="pct"/>
            <w:vAlign w:val="center"/>
          </w:tcPr>
          <w:p w14:paraId="6A9FB802" w14:textId="77777777" w:rsidR="00BC00C6" w:rsidRPr="00C91120" w:rsidRDefault="00BC00C6" w:rsidP="0013443A">
            <w:pPr>
              <w:pStyle w:val="aa"/>
            </w:pPr>
            <w:r w:rsidRPr="00C91120">
              <w:t>1</w:t>
            </w:r>
          </w:p>
        </w:tc>
        <w:tc>
          <w:tcPr>
            <w:tcW w:w="759" w:type="pct"/>
            <w:vMerge/>
            <w:vAlign w:val="center"/>
          </w:tcPr>
          <w:p w14:paraId="0C630C35" w14:textId="77777777" w:rsidR="00BC00C6" w:rsidRPr="00C91120" w:rsidRDefault="00BC00C6" w:rsidP="0013443A">
            <w:pPr>
              <w:pStyle w:val="aa"/>
            </w:pPr>
          </w:p>
        </w:tc>
        <w:tc>
          <w:tcPr>
            <w:tcW w:w="2269" w:type="pct"/>
            <w:vAlign w:val="center"/>
          </w:tcPr>
          <w:p w14:paraId="4ED7FACF" w14:textId="77777777" w:rsidR="00BC00C6" w:rsidRPr="00C91120" w:rsidRDefault="00BC00C6" w:rsidP="0013443A">
            <w:pPr>
              <w:pStyle w:val="aa"/>
            </w:pPr>
            <w:r w:rsidRPr="00C91120">
              <w:rPr>
                <w:rFonts w:hint="eastAsia"/>
              </w:rPr>
              <w:t>索引文件（★★）</w:t>
            </w:r>
          </w:p>
        </w:tc>
        <w:tc>
          <w:tcPr>
            <w:tcW w:w="1514" w:type="pct"/>
            <w:vAlign w:val="center"/>
          </w:tcPr>
          <w:p w14:paraId="4EBDC1D2" w14:textId="77777777" w:rsidR="00BC00C6" w:rsidRPr="00C91120" w:rsidRDefault="00BC00C6" w:rsidP="0013443A">
            <w:pPr>
              <w:pStyle w:val="aa"/>
            </w:pPr>
            <w:r w:rsidRPr="00C91120">
              <w:rPr>
                <w:rFonts w:hint="eastAsia"/>
              </w:rPr>
              <w:t>索引文件</w:t>
            </w:r>
          </w:p>
        </w:tc>
      </w:tr>
      <w:tr w:rsidR="00BC00C6" w:rsidRPr="00C91120" w14:paraId="208B94D3" w14:textId="77777777" w:rsidTr="0013443A">
        <w:trPr>
          <w:trHeight w:val="23"/>
        </w:trPr>
        <w:tc>
          <w:tcPr>
            <w:tcW w:w="457" w:type="pct"/>
            <w:vAlign w:val="center"/>
          </w:tcPr>
          <w:p w14:paraId="7A8B973B" w14:textId="77777777" w:rsidR="00BC00C6" w:rsidRPr="00C91120" w:rsidRDefault="00BC00C6" w:rsidP="0013443A">
            <w:pPr>
              <w:pStyle w:val="aa"/>
            </w:pPr>
            <w:r w:rsidRPr="00C91120">
              <w:rPr>
                <w:rFonts w:hint="eastAsia"/>
              </w:rPr>
              <w:t>2</w:t>
            </w:r>
          </w:p>
        </w:tc>
        <w:tc>
          <w:tcPr>
            <w:tcW w:w="759" w:type="pct"/>
            <w:vMerge/>
            <w:vAlign w:val="center"/>
          </w:tcPr>
          <w:p w14:paraId="5835AE37" w14:textId="77777777" w:rsidR="00BC00C6" w:rsidRPr="00C91120" w:rsidRDefault="00BC00C6" w:rsidP="0013443A">
            <w:pPr>
              <w:pStyle w:val="aa"/>
            </w:pPr>
          </w:p>
        </w:tc>
        <w:tc>
          <w:tcPr>
            <w:tcW w:w="2269" w:type="pct"/>
            <w:vAlign w:val="center"/>
          </w:tcPr>
          <w:p w14:paraId="1E695085" w14:textId="77777777" w:rsidR="00BC00C6" w:rsidRPr="00C91120" w:rsidRDefault="00BC00C6" w:rsidP="0013443A">
            <w:pPr>
              <w:pStyle w:val="aa"/>
            </w:pPr>
            <w:r w:rsidRPr="00C91120">
              <w:rPr>
                <w:rFonts w:hint="eastAsia"/>
              </w:rPr>
              <w:t>位示图（★★）</w:t>
            </w:r>
          </w:p>
        </w:tc>
        <w:tc>
          <w:tcPr>
            <w:tcW w:w="1514" w:type="pct"/>
            <w:vAlign w:val="center"/>
          </w:tcPr>
          <w:p w14:paraId="4942BE4E" w14:textId="77777777" w:rsidR="00BC00C6" w:rsidRPr="00C91120" w:rsidRDefault="00BC00C6" w:rsidP="0013443A">
            <w:pPr>
              <w:pStyle w:val="aa"/>
            </w:pPr>
            <w:r w:rsidRPr="00C91120">
              <w:rPr>
                <w:rFonts w:hint="eastAsia"/>
              </w:rPr>
              <w:t>位示图</w:t>
            </w:r>
          </w:p>
        </w:tc>
      </w:tr>
      <w:tr w:rsidR="00BC00C6" w:rsidRPr="00C91120" w14:paraId="70CBAEDD" w14:textId="77777777" w:rsidTr="0013443A">
        <w:trPr>
          <w:trHeight w:val="23"/>
        </w:trPr>
        <w:tc>
          <w:tcPr>
            <w:tcW w:w="457" w:type="pct"/>
            <w:vAlign w:val="center"/>
          </w:tcPr>
          <w:p w14:paraId="25D91801" w14:textId="77777777" w:rsidR="00BC00C6" w:rsidRPr="00C91120" w:rsidRDefault="00BC00C6" w:rsidP="0013443A">
            <w:pPr>
              <w:pStyle w:val="aa"/>
            </w:pPr>
            <w:r w:rsidRPr="00C91120">
              <w:t>1</w:t>
            </w:r>
          </w:p>
        </w:tc>
        <w:tc>
          <w:tcPr>
            <w:tcW w:w="759" w:type="pct"/>
            <w:vAlign w:val="center"/>
          </w:tcPr>
          <w:p w14:paraId="147A9E6E" w14:textId="77777777" w:rsidR="00BC00C6" w:rsidRPr="00C91120" w:rsidRDefault="00BC00C6" w:rsidP="0013443A">
            <w:pPr>
              <w:pStyle w:val="aa"/>
            </w:pPr>
            <w:r w:rsidRPr="00C91120">
              <w:rPr>
                <w:rFonts w:hint="eastAsia"/>
              </w:rPr>
              <w:t>设备管理</w:t>
            </w:r>
          </w:p>
        </w:tc>
        <w:tc>
          <w:tcPr>
            <w:tcW w:w="2269" w:type="pct"/>
            <w:vAlign w:val="center"/>
          </w:tcPr>
          <w:p w14:paraId="3F1CA10D" w14:textId="77777777" w:rsidR="00BC00C6" w:rsidRPr="00C91120" w:rsidRDefault="00BC00C6" w:rsidP="0013443A">
            <w:pPr>
              <w:pStyle w:val="aa"/>
            </w:pPr>
            <w:r w:rsidRPr="00C91120">
              <w:t>I/O</w:t>
            </w:r>
            <w:r w:rsidRPr="00C91120">
              <w:t>设备管理（</w:t>
            </w:r>
            <w:r w:rsidRPr="00C91120">
              <w:rPr>
                <w:rFonts w:ascii="Segoe UI Symbol" w:hAnsi="Segoe UI Symbol" w:cs="Segoe UI Symbol"/>
              </w:rPr>
              <w:t>★</w:t>
            </w:r>
            <w:r w:rsidRPr="00C91120">
              <w:t>）</w:t>
            </w:r>
          </w:p>
        </w:tc>
        <w:tc>
          <w:tcPr>
            <w:tcW w:w="1514" w:type="pct"/>
            <w:vAlign w:val="center"/>
          </w:tcPr>
          <w:p w14:paraId="485B4750" w14:textId="77777777" w:rsidR="00BC00C6" w:rsidRPr="00C91120" w:rsidRDefault="00BC00C6" w:rsidP="0013443A">
            <w:pPr>
              <w:pStyle w:val="aa"/>
            </w:pPr>
            <w:r w:rsidRPr="00C91120">
              <w:t>I/O</w:t>
            </w:r>
            <w:r w:rsidRPr="00C91120">
              <w:t>设备管理</w:t>
            </w:r>
          </w:p>
        </w:tc>
      </w:tr>
    </w:tbl>
    <w:p w14:paraId="2D94BF95" w14:textId="77777777" w:rsidR="0013443A" w:rsidRDefault="0013443A" w:rsidP="0013443A">
      <w:pPr>
        <w:ind w:firstLine="420"/>
      </w:pPr>
    </w:p>
    <w:p w14:paraId="102CC568" w14:textId="77777777" w:rsidR="00BC00C6" w:rsidRDefault="00BC00C6" w:rsidP="008D2842">
      <w:pPr>
        <w:pStyle w:val="2"/>
      </w:pPr>
      <w:bookmarkStart w:id="159" w:name="_Toc74672554"/>
      <w:r w:rsidRPr="00C91120">
        <w:rPr>
          <w:rFonts w:hint="eastAsia"/>
        </w:rPr>
        <w:t xml:space="preserve">2 </w:t>
      </w:r>
      <w:r w:rsidRPr="00C91120">
        <w:rPr>
          <w:rFonts w:hint="eastAsia"/>
        </w:rPr>
        <w:t>考点精讲</w:t>
      </w:r>
      <w:bookmarkEnd w:id="159"/>
    </w:p>
    <w:p w14:paraId="60288440" w14:textId="11286B8E" w:rsidR="0008305B" w:rsidRDefault="0008305B" w:rsidP="007F5CE8">
      <w:pPr>
        <w:ind w:firstLine="420"/>
      </w:pPr>
      <w:r w:rsidRPr="0008305B">
        <w:t>【操作系统概述】</w:t>
      </w:r>
    </w:p>
    <w:p w14:paraId="16B30F0C" w14:textId="707D5630" w:rsidR="0008305B" w:rsidRDefault="0008305B" w:rsidP="007F5CE8">
      <w:pPr>
        <w:ind w:firstLine="420"/>
      </w:pPr>
      <w:r>
        <w:rPr>
          <w:rFonts w:hint="eastAsia"/>
        </w:rPr>
        <w:t>2.</w:t>
      </w:r>
      <w:r>
        <w:t xml:space="preserve">1 </w:t>
      </w:r>
      <w:r>
        <w:t>操作系统相关概念</w:t>
      </w:r>
    </w:p>
    <w:p w14:paraId="13606095" w14:textId="3C84E70A" w:rsidR="0008305B" w:rsidRDefault="0008305B" w:rsidP="007F5CE8">
      <w:pPr>
        <w:ind w:firstLine="420"/>
      </w:pPr>
      <w:r w:rsidRPr="0008305B">
        <w:t>【考法分析】</w:t>
      </w:r>
    </w:p>
    <w:p w14:paraId="51A044EC" w14:textId="0F3A369C" w:rsidR="0008305B" w:rsidRDefault="0008305B" w:rsidP="007F5CE8">
      <w:pPr>
        <w:ind w:firstLine="420"/>
      </w:pPr>
      <w:r w:rsidRPr="000114B2">
        <w:rPr>
          <w:rFonts w:hint="eastAsia"/>
        </w:rPr>
        <w:t>本考点主要考查形式是识别操作系统</w:t>
      </w:r>
      <w:r w:rsidR="000114B2">
        <w:rPr>
          <w:rFonts w:hint="eastAsia"/>
        </w:rPr>
        <w:t>层次、判断操作系统相关描述是否正确、判断线程部分内容是否能够共享。</w:t>
      </w:r>
    </w:p>
    <w:p w14:paraId="474DBE10" w14:textId="502F5376" w:rsidR="000114B2" w:rsidRDefault="000114B2" w:rsidP="007F5CE8">
      <w:pPr>
        <w:ind w:firstLine="420"/>
      </w:pPr>
      <w:r>
        <w:t>【要点分析】</w:t>
      </w:r>
    </w:p>
    <w:p w14:paraId="7B464B23" w14:textId="77777777" w:rsidR="0067180A" w:rsidRDefault="000114B2" w:rsidP="007F5CE8">
      <w:pPr>
        <w:ind w:firstLine="420"/>
      </w:pPr>
      <w:r>
        <w:rPr>
          <w:rFonts w:hint="eastAsia"/>
        </w:rPr>
        <w:t>1</w:t>
      </w:r>
      <w:r>
        <w:rPr>
          <w:rFonts w:hint="eastAsia"/>
        </w:rPr>
        <w:t>、</w:t>
      </w:r>
      <w:r w:rsidR="0067180A">
        <w:rPr>
          <w:rFonts w:hint="eastAsia"/>
        </w:rPr>
        <w:t>软件分层：</w:t>
      </w:r>
    </w:p>
    <w:p w14:paraId="5FA6D7AB" w14:textId="7676DE35" w:rsidR="0067180A" w:rsidRDefault="00383E64" w:rsidP="0013443A">
      <w:pPr>
        <w:pStyle w:val="aa"/>
      </w:pPr>
      <w:r w:rsidRPr="0067180A">
        <w:object w:dxaOrig="12132" w:dyaOrig="6529" w14:anchorId="77D3221F">
          <v:shape id="_x0000_i1026" type="#_x0000_t75" style="width:226.5pt;height:126pt" o:ole="">
            <v:imagedata r:id="rId20" o:title="" blacklevel="-.5"/>
          </v:shape>
          <o:OLEObject Type="Embed" ProgID="Visio.Drawing.15" ShapeID="_x0000_i1026" DrawAspect="Content" ObjectID="_1685428963" r:id="rId21"/>
        </w:object>
      </w:r>
      <w:r w:rsidR="00566B41">
        <w:t xml:space="preserve">            </w:t>
      </w:r>
    </w:p>
    <w:p w14:paraId="30206C7F" w14:textId="77777777" w:rsidR="0067180A" w:rsidRDefault="0067180A" w:rsidP="007F5CE8">
      <w:pPr>
        <w:ind w:firstLine="420"/>
      </w:pPr>
      <w:r>
        <w:t>2</w:t>
      </w:r>
      <w:r>
        <w:t>、操作系统功能：</w:t>
      </w:r>
    </w:p>
    <w:p w14:paraId="0ED954AF" w14:textId="32233677" w:rsidR="0067180A" w:rsidRPr="0067180A" w:rsidRDefault="00566B41" w:rsidP="007F5CE8">
      <w:pPr>
        <w:ind w:firstLine="420"/>
      </w:pPr>
      <w:del w:id="160" w:author="Administrator" w:date="2021-06-15T11:33:00Z">
        <w:r w:rsidDel="0013443A">
          <w:delText xml:space="preserve">   </w:delText>
        </w:r>
      </w:del>
      <w:r w:rsidR="0067180A" w:rsidRPr="0067180A">
        <w:rPr>
          <w:rFonts w:hint="eastAsia"/>
        </w:rPr>
        <w:t>管理系统的硬件、软件、数据资源</w:t>
      </w:r>
      <w:ins w:id="161" w:author="Administrator" w:date="2021-06-15T11:33:00Z">
        <w:r w:rsidR="0013443A">
          <w:rPr>
            <w:rFonts w:hint="eastAsia"/>
          </w:rPr>
          <w:t>。</w:t>
        </w:r>
      </w:ins>
    </w:p>
    <w:p w14:paraId="42927399" w14:textId="0BED34DF" w:rsidR="0067180A" w:rsidRPr="0067180A" w:rsidRDefault="0067180A" w:rsidP="007F5CE8">
      <w:pPr>
        <w:ind w:firstLine="420"/>
      </w:pPr>
      <w:r w:rsidRPr="0067180A">
        <w:rPr>
          <w:rFonts w:hint="eastAsia"/>
        </w:rPr>
        <w:t>控制程序运行</w:t>
      </w:r>
      <w:ins w:id="162" w:author="Administrator" w:date="2021-06-15T11:33:00Z">
        <w:r w:rsidR="0013443A">
          <w:rPr>
            <w:rFonts w:hint="eastAsia"/>
          </w:rPr>
          <w:t>。</w:t>
        </w:r>
      </w:ins>
    </w:p>
    <w:p w14:paraId="07698D00" w14:textId="261206FC" w:rsidR="0067180A" w:rsidRPr="0067180A" w:rsidRDefault="0067180A" w:rsidP="007F5CE8">
      <w:pPr>
        <w:ind w:firstLine="420"/>
      </w:pPr>
      <w:r w:rsidRPr="0067180A">
        <w:rPr>
          <w:rFonts w:hint="eastAsia"/>
        </w:rPr>
        <w:t>人机之间的接口</w:t>
      </w:r>
      <w:ins w:id="163" w:author="Administrator" w:date="2021-06-15T11:33:00Z">
        <w:r w:rsidR="0013443A">
          <w:rPr>
            <w:rFonts w:hint="eastAsia"/>
          </w:rPr>
          <w:t>。</w:t>
        </w:r>
      </w:ins>
    </w:p>
    <w:p w14:paraId="010BEE01" w14:textId="1CA2BF53" w:rsidR="0067180A" w:rsidRDefault="0067180A" w:rsidP="007F5CE8">
      <w:pPr>
        <w:ind w:firstLine="420"/>
      </w:pPr>
      <w:r w:rsidRPr="0067180A">
        <w:rPr>
          <w:rFonts w:hint="eastAsia"/>
        </w:rPr>
        <w:t>应用软件与硬件之间的接口</w:t>
      </w:r>
      <w:ins w:id="164" w:author="Administrator" w:date="2021-06-15T11:33:00Z">
        <w:r w:rsidR="0013443A">
          <w:rPr>
            <w:rFonts w:hint="eastAsia"/>
          </w:rPr>
          <w:t>。</w:t>
        </w:r>
      </w:ins>
      <w:r w:rsidR="00566B41">
        <w:t xml:space="preserve">    </w:t>
      </w:r>
    </w:p>
    <w:p w14:paraId="4DBAA4B8" w14:textId="336EA5FD" w:rsidR="0067180A" w:rsidRDefault="0067180A" w:rsidP="007F5CE8">
      <w:pPr>
        <w:ind w:firstLine="420"/>
      </w:pPr>
      <w:r>
        <w:t>3</w:t>
      </w:r>
      <w:r>
        <w:t>、特殊的操作系统</w:t>
      </w:r>
    </w:p>
    <w:tbl>
      <w:tblPr>
        <w:tblStyle w:val="a7"/>
        <w:tblW w:w="5000" w:type="pct"/>
        <w:tblLook w:val="0420" w:firstRow="1" w:lastRow="0" w:firstColumn="0" w:lastColumn="0" w:noHBand="0" w:noVBand="1"/>
      </w:tblPr>
      <w:tblGrid>
        <w:gridCol w:w="1129"/>
        <w:gridCol w:w="6798"/>
      </w:tblGrid>
      <w:tr w:rsidR="0067180A" w:rsidRPr="0067180A" w14:paraId="5FF62692" w14:textId="77777777" w:rsidTr="00E211ED">
        <w:trPr>
          <w:trHeight w:val="20"/>
        </w:trPr>
        <w:tc>
          <w:tcPr>
            <w:tcW w:w="712" w:type="pct"/>
            <w:vAlign w:val="center"/>
            <w:hideMark/>
          </w:tcPr>
          <w:p w14:paraId="51CFB398" w14:textId="77777777" w:rsidR="0067180A" w:rsidRPr="0067180A" w:rsidRDefault="0067180A" w:rsidP="00E211ED">
            <w:pPr>
              <w:pStyle w:val="aa"/>
            </w:pPr>
            <w:r w:rsidRPr="0067180A">
              <w:rPr>
                <w:rFonts w:hint="eastAsia"/>
              </w:rPr>
              <w:t>分类</w:t>
            </w:r>
          </w:p>
        </w:tc>
        <w:tc>
          <w:tcPr>
            <w:tcW w:w="4288" w:type="pct"/>
            <w:vAlign w:val="center"/>
            <w:hideMark/>
          </w:tcPr>
          <w:p w14:paraId="2829A044" w14:textId="77777777" w:rsidR="0067180A" w:rsidRPr="0067180A" w:rsidRDefault="0067180A" w:rsidP="00E211ED">
            <w:pPr>
              <w:pStyle w:val="aa"/>
            </w:pPr>
            <w:r w:rsidRPr="0067180A">
              <w:rPr>
                <w:rFonts w:hint="eastAsia"/>
              </w:rPr>
              <w:t>特点</w:t>
            </w:r>
          </w:p>
        </w:tc>
      </w:tr>
      <w:tr w:rsidR="0067180A" w:rsidRPr="0067180A" w14:paraId="42FE6C20" w14:textId="77777777" w:rsidTr="00E211ED">
        <w:trPr>
          <w:trHeight w:val="20"/>
        </w:trPr>
        <w:tc>
          <w:tcPr>
            <w:tcW w:w="712" w:type="pct"/>
            <w:vAlign w:val="center"/>
            <w:hideMark/>
          </w:tcPr>
          <w:p w14:paraId="01328F07" w14:textId="77777777" w:rsidR="0067180A" w:rsidRPr="0067180A" w:rsidRDefault="0067180A" w:rsidP="00E211ED">
            <w:pPr>
              <w:pStyle w:val="aa"/>
            </w:pPr>
            <w:r w:rsidRPr="0067180A">
              <w:rPr>
                <w:rFonts w:hint="eastAsia"/>
              </w:rPr>
              <w:t>批处理操作系统</w:t>
            </w:r>
          </w:p>
        </w:tc>
        <w:tc>
          <w:tcPr>
            <w:tcW w:w="4288" w:type="pct"/>
            <w:vAlign w:val="center"/>
            <w:hideMark/>
          </w:tcPr>
          <w:p w14:paraId="0BA5A6CF" w14:textId="77777777" w:rsidR="0067180A" w:rsidRPr="0067180A" w:rsidRDefault="0067180A" w:rsidP="00E211ED">
            <w:pPr>
              <w:pStyle w:val="aa"/>
            </w:pPr>
            <w:r w:rsidRPr="0067180A">
              <w:rPr>
                <w:rFonts w:hint="eastAsia"/>
              </w:rPr>
              <w:t>单道批：一次一个作业入内存，作业由程序、数据、作业说明书组成</w:t>
            </w:r>
          </w:p>
          <w:p w14:paraId="6CFD0D91" w14:textId="724B4799" w:rsidR="0067180A" w:rsidRPr="0067180A" w:rsidRDefault="0067180A" w:rsidP="00E211ED">
            <w:pPr>
              <w:pStyle w:val="aa"/>
            </w:pPr>
            <w:r w:rsidRPr="0067180A">
              <w:rPr>
                <w:rFonts w:hint="eastAsia"/>
              </w:rPr>
              <w:t>多道批：一次多个作业入内存，特点：多道、宏观上并行微观上串行</w:t>
            </w:r>
          </w:p>
        </w:tc>
      </w:tr>
      <w:tr w:rsidR="0067180A" w:rsidRPr="0067180A" w14:paraId="4AEF85CD" w14:textId="77777777" w:rsidTr="00E211ED">
        <w:trPr>
          <w:trHeight w:val="20"/>
        </w:trPr>
        <w:tc>
          <w:tcPr>
            <w:tcW w:w="712" w:type="pct"/>
            <w:vAlign w:val="center"/>
            <w:hideMark/>
          </w:tcPr>
          <w:p w14:paraId="3586CDD5" w14:textId="77777777" w:rsidR="0067180A" w:rsidRPr="0067180A" w:rsidRDefault="0067180A" w:rsidP="00E211ED">
            <w:pPr>
              <w:pStyle w:val="aa"/>
            </w:pPr>
            <w:r w:rsidRPr="0067180A">
              <w:rPr>
                <w:rFonts w:hint="eastAsia"/>
              </w:rPr>
              <w:t>分时操作系统</w:t>
            </w:r>
          </w:p>
        </w:tc>
        <w:tc>
          <w:tcPr>
            <w:tcW w:w="4288" w:type="pct"/>
            <w:vAlign w:val="center"/>
            <w:hideMark/>
          </w:tcPr>
          <w:p w14:paraId="0F9345CA" w14:textId="77777777" w:rsidR="0067180A" w:rsidRPr="0067180A" w:rsidRDefault="0067180A" w:rsidP="00E211ED">
            <w:pPr>
              <w:pStyle w:val="aa"/>
            </w:pPr>
            <w:r w:rsidRPr="0067180A">
              <w:rPr>
                <w:rFonts w:hint="eastAsia"/>
              </w:rPr>
              <w:t>采用时间片轮转的方式为多个用户提供服务，每个用户感觉独占系统</w:t>
            </w:r>
          </w:p>
          <w:p w14:paraId="1FE90EF5" w14:textId="77777777" w:rsidR="0067180A" w:rsidRPr="0067180A" w:rsidRDefault="0067180A" w:rsidP="00E211ED">
            <w:pPr>
              <w:pStyle w:val="aa"/>
            </w:pPr>
            <w:r w:rsidRPr="0067180A">
              <w:rPr>
                <w:rFonts w:hint="eastAsia"/>
              </w:rPr>
              <w:t>特点：多路性、独立性、交互性和及时性</w:t>
            </w:r>
          </w:p>
        </w:tc>
      </w:tr>
      <w:tr w:rsidR="0067180A" w:rsidRPr="0067180A" w14:paraId="56096B50" w14:textId="77777777" w:rsidTr="00E211ED">
        <w:trPr>
          <w:trHeight w:val="20"/>
        </w:trPr>
        <w:tc>
          <w:tcPr>
            <w:tcW w:w="712" w:type="pct"/>
            <w:vAlign w:val="center"/>
            <w:hideMark/>
          </w:tcPr>
          <w:p w14:paraId="61ECD72C" w14:textId="77777777" w:rsidR="0067180A" w:rsidRPr="0067180A" w:rsidRDefault="0067180A" w:rsidP="00E211ED">
            <w:pPr>
              <w:pStyle w:val="aa"/>
            </w:pPr>
            <w:r w:rsidRPr="0067180A">
              <w:rPr>
                <w:rFonts w:hint="eastAsia"/>
              </w:rPr>
              <w:t>实时操作系统</w:t>
            </w:r>
          </w:p>
        </w:tc>
        <w:tc>
          <w:tcPr>
            <w:tcW w:w="4288" w:type="pct"/>
            <w:vAlign w:val="center"/>
            <w:hideMark/>
          </w:tcPr>
          <w:p w14:paraId="56079AAF" w14:textId="77777777" w:rsidR="0067180A" w:rsidRPr="0067180A" w:rsidRDefault="0067180A" w:rsidP="00E211ED">
            <w:pPr>
              <w:pStyle w:val="aa"/>
            </w:pPr>
            <w:r w:rsidRPr="0067180A">
              <w:rPr>
                <w:rFonts w:hint="eastAsia"/>
              </w:rPr>
              <w:t>实时控制系统和实时信息系统</w:t>
            </w:r>
          </w:p>
          <w:p w14:paraId="7CC61465" w14:textId="77777777" w:rsidR="0067180A" w:rsidRPr="0067180A" w:rsidRDefault="0067180A" w:rsidP="00E211ED">
            <w:pPr>
              <w:pStyle w:val="aa"/>
            </w:pPr>
            <w:r w:rsidRPr="0067180A">
              <w:rPr>
                <w:rFonts w:hint="eastAsia"/>
              </w:rPr>
              <w:t>交互能力要求不高，可靠性要求高（规定时间内响应并处理）</w:t>
            </w:r>
          </w:p>
        </w:tc>
      </w:tr>
      <w:tr w:rsidR="0067180A" w:rsidRPr="0067180A" w14:paraId="7B31B5E7" w14:textId="77777777" w:rsidTr="00E211ED">
        <w:trPr>
          <w:trHeight w:val="20"/>
        </w:trPr>
        <w:tc>
          <w:tcPr>
            <w:tcW w:w="712" w:type="pct"/>
            <w:vAlign w:val="center"/>
            <w:hideMark/>
          </w:tcPr>
          <w:p w14:paraId="4266C962" w14:textId="77777777" w:rsidR="0067180A" w:rsidRPr="0067180A" w:rsidRDefault="0067180A" w:rsidP="00E211ED">
            <w:pPr>
              <w:pStyle w:val="aa"/>
            </w:pPr>
            <w:r w:rsidRPr="0067180A">
              <w:rPr>
                <w:rFonts w:hint="eastAsia"/>
              </w:rPr>
              <w:t>网络操作系统</w:t>
            </w:r>
          </w:p>
        </w:tc>
        <w:tc>
          <w:tcPr>
            <w:tcW w:w="4288" w:type="pct"/>
            <w:vAlign w:val="center"/>
            <w:hideMark/>
          </w:tcPr>
          <w:p w14:paraId="7C488EF6" w14:textId="77777777" w:rsidR="0067180A" w:rsidRPr="0067180A" w:rsidRDefault="0067180A" w:rsidP="00E211ED">
            <w:pPr>
              <w:pStyle w:val="aa"/>
            </w:pPr>
            <w:r w:rsidRPr="0067180A">
              <w:rPr>
                <w:rFonts w:hint="eastAsia"/>
              </w:rPr>
              <w:t>方便有效共享网络资源，提供服务软件和有关协议的集合</w:t>
            </w:r>
          </w:p>
          <w:p w14:paraId="06A175D2" w14:textId="77777777" w:rsidR="0067180A" w:rsidRPr="0067180A" w:rsidRDefault="0067180A" w:rsidP="00E211ED">
            <w:pPr>
              <w:pStyle w:val="aa"/>
            </w:pPr>
            <w:r w:rsidRPr="0067180A">
              <w:rPr>
                <w:rFonts w:hint="eastAsia"/>
              </w:rPr>
              <w:t>主要的网络操作系统有：</w:t>
            </w:r>
            <w:r w:rsidRPr="0067180A">
              <w:rPr>
                <w:rFonts w:hint="eastAsia"/>
              </w:rPr>
              <w:t>Unix</w:t>
            </w:r>
            <w:r w:rsidRPr="0067180A">
              <w:rPr>
                <w:rFonts w:hint="eastAsia"/>
              </w:rPr>
              <w:t>、</w:t>
            </w:r>
            <w:r w:rsidRPr="0067180A">
              <w:rPr>
                <w:rFonts w:hint="eastAsia"/>
              </w:rPr>
              <w:t>Linux</w:t>
            </w:r>
            <w:r w:rsidRPr="0067180A">
              <w:rPr>
                <w:rFonts w:hint="eastAsia"/>
              </w:rPr>
              <w:t>和</w:t>
            </w:r>
            <w:r w:rsidRPr="0067180A">
              <w:rPr>
                <w:rFonts w:hint="eastAsia"/>
              </w:rPr>
              <w:t>Windows Server</w:t>
            </w:r>
            <w:r w:rsidRPr="0067180A">
              <w:rPr>
                <w:rFonts w:hint="eastAsia"/>
              </w:rPr>
              <w:t>系统</w:t>
            </w:r>
          </w:p>
        </w:tc>
      </w:tr>
      <w:tr w:rsidR="0067180A" w:rsidRPr="0067180A" w14:paraId="338BD9BB" w14:textId="77777777" w:rsidTr="00E211ED">
        <w:trPr>
          <w:trHeight w:val="20"/>
        </w:trPr>
        <w:tc>
          <w:tcPr>
            <w:tcW w:w="712" w:type="pct"/>
            <w:vAlign w:val="center"/>
            <w:hideMark/>
          </w:tcPr>
          <w:p w14:paraId="3D1C5D19" w14:textId="77777777" w:rsidR="0067180A" w:rsidRPr="0067180A" w:rsidRDefault="0067180A" w:rsidP="00E211ED">
            <w:pPr>
              <w:pStyle w:val="aa"/>
            </w:pPr>
            <w:r w:rsidRPr="0067180A">
              <w:rPr>
                <w:rFonts w:hint="eastAsia"/>
              </w:rPr>
              <w:t>分布式操作系统</w:t>
            </w:r>
          </w:p>
        </w:tc>
        <w:tc>
          <w:tcPr>
            <w:tcW w:w="4288" w:type="pct"/>
            <w:vAlign w:val="center"/>
            <w:hideMark/>
          </w:tcPr>
          <w:p w14:paraId="042C5D6E" w14:textId="77777777" w:rsidR="0067180A" w:rsidRPr="0067180A" w:rsidRDefault="0067180A" w:rsidP="00E211ED">
            <w:pPr>
              <w:pStyle w:val="aa"/>
            </w:pPr>
            <w:r w:rsidRPr="0067180A">
              <w:rPr>
                <w:rFonts w:hint="eastAsia"/>
              </w:rPr>
              <w:t>任意两台计算机可以通过通信交换信息</w:t>
            </w:r>
          </w:p>
          <w:p w14:paraId="3508F42B" w14:textId="77777777" w:rsidR="0067180A" w:rsidRPr="0067180A" w:rsidRDefault="0067180A" w:rsidP="00E211ED">
            <w:pPr>
              <w:pStyle w:val="aa"/>
            </w:pPr>
            <w:r w:rsidRPr="0067180A">
              <w:rPr>
                <w:rFonts w:hint="eastAsia"/>
              </w:rPr>
              <w:t>是网络操作系统的更高级形式，具有透明性、可靠性和高性能等特性</w:t>
            </w:r>
          </w:p>
        </w:tc>
      </w:tr>
      <w:tr w:rsidR="0067180A" w:rsidRPr="0067180A" w14:paraId="3A774F07" w14:textId="77777777" w:rsidTr="00E211ED">
        <w:trPr>
          <w:trHeight w:val="20"/>
        </w:trPr>
        <w:tc>
          <w:tcPr>
            <w:tcW w:w="712" w:type="pct"/>
            <w:vAlign w:val="center"/>
            <w:hideMark/>
          </w:tcPr>
          <w:p w14:paraId="172CB90C" w14:textId="77777777" w:rsidR="0067180A" w:rsidRPr="0067180A" w:rsidRDefault="0067180A" w:rsidP="00E211ED">
            <w:pPr>
              <w:pStyle w:val="aa"/>
            </w:pPr>
            <w:r w:rsidRPr="0067180A">
              <w:rPr>
                <w:rFonts w:hint="eastAsia"/>
              </w:rPr>
              <w:t>微机操作系统</w:t>
            </w:r>
          </w:p>
        </w:tc>
        <w:tc>
          <w:tcPr>
            <w:tcW w:w="4288" w:type="pct"/>
            <w:vAlign w:val="center"/>
            <w:hideMark/>
          </w:tcPr>
          <w:p w14:paraId="29C3BA3B" w14:textId="77777777" w:rsidR="0067180A" w:rsidRPr="0067180A" w:rsidRDefault="0067180A" w:rsidP="00E211ED">
            <w:pPr>
              <w:pStyle w:val="aa"/>
            </w:pPr>
            <w:r w:rsidRPr="0067180A">
              <w:rPr>
                <w:rFonts w:hint="eastAsia"/>
              </w:rPr>
              <w:t>Windows</w:t>
            </w:r>
            <w:r w:rsidRPr="0067180A">
              <w:rPr>
                <w:rFonts w:hint="eastAsia"/>
              </w:rPr>
              <w:t>：</w:t>
            </w:r>
            <w:r w:rsidRPr="0067180A">
              <w:rPr>
                <w:rFonts w:hint="eastAsia"/>
              </w:rPr>
              <w:t>Microsoft</w:t>
            </w:r>
            <w:r w:rsidRPr="0067180A">
              <w:rPr>
                <w:rFonts w:hint="eastAsia"/>
              </w:rPr>
              <w:t>开发的图形用户界面、多任务、多线程操作系统</w:t>
            </w:r>
          </w:p>
          <w:p w14:paraId="54CC3E1A" w14:textId="77777777" w:rsidR="0067180A" w:rsidRPr="0067180A" w:rsidRDefault="0067180A" w:rsidP="00E211ED">
            <w:pPr>
              <w:pStyle w:val="aa"/>
            </w:pPr>
            <w:r w:rsidRPr="0067180A">
              <w:rPr>
                <w:rFonts w:hint="eastAsia"/>
              </w:rPr>
              <w:t>Linux</w:t>
            </w:r>
            <w:r w:rsidRPr="0067180A">
              <w:rPr>
                <w:rFonts w:hint="eastAsia"/>
              </w:rPr>
              <w:t>：免费使用和自由传播的类</w:t>
            </w:r>
            <w:r w:rsidRPr="0067180A">
              <w:rPr>
                <w:rFonts w:hint="eastAsia"/>
              </w:rPr>
              <w:t>Unix</w:t>
            </w:r>
            <w:r w:rsidRPr="0067180A">
              <w:rPr>
                <w:rFonts w:hint="eastAsia"/>
              </w:rPr>
              <w:t>操作系统，多用户、多任务、多线程和多</w:t>
            </w:r>
            <w:r w:rsidRPr="0067180A">
              <w:rPr>
                <w:rFonts w:hint="eastAsia"/>
              </w:rPr>
              <w:t>CPU</w:t>
            </w:r>
            <w:r w:rsidRPr="0067180A">
              <w:rPr>
                <w:rFonts w:hint="eastAsia"/>
              </w:rPr>
              <w:t>的操作系统</w:t>
            </w:r>
          </w:p>
        </w:tc>
      </w:tr>
      <w:tr w:rsidR="0067180A" w:rsidRPr="0067180A" w14:paraId="5BE19C43" w14:textId="77777777" w:rsidTr="00E211ED">
        <w:trPr>
          <w:trHeight w:val="20"/>
        </w:trPr>
        <w:tc>
          <w:tcPr>
            <w:tcW w:w="712" w:type="pct"/>
            <w:vAlign w:val="center"/>
            <w:hideMark/>
          </w:tcPr>
          <w:p w14:paraId="0E1F8262" w14:textId="77777777" w:rsidR="0067180A" w:rsidRPr="0067180A" w:rsidRDefault="0067180A" w:rsidP="00E211ED">
            <w:pPr>
              <w:pStyle w:val="aa"/>
            </w:pPr>
            <w:r w:rsidRPr="0067180A">
              <w:rPr>
                <w:rFonts w:hint="eastAsia"/>
              </w:rPr>
              <w:t>嵌入式操作系统</w:t>
            </w:r>
          </w:p>
        </w:tc>
        <w:tc>
          <w:tcPr>
            <w:tcW w:w="4288" w:type="pct"/>
            <w:vAlign w:val="center"/>
            <w:hideMark/>
          </w:tcPr>
          <w:p w14:paraId="69D99DF9" w14:textId="77777777" w:rsidR="0067180A" w:rsidRPr="0067180A" w:rsidRDefault="0067180A" w:rsidP="00E211ED">
            <w:pPr>
              <w:pStyle w:val="aa"/>
            </w:pPr>
            <w:r w:rsidRPr="0067180A">
              <w:rPr>
                <w:rFonts w:hint="eastAsia"/>
              </w:rPr>
              <w:t>运行在智能芯片环境中</w:t>
            </w:r>
          </w:p>
          <w:p w14:paraId="5C8E5862" w14:textId="77777777" w:rsidR="0067180A" w:rsidRPr="0067180A" w:rsidRDefault="0067180A" w:rsidP="00E211ED">
            <w:pPr>
              <w:pStyle w:val="aa"/>
            </w:pPr>
            <w:r w:rsidRPr="0067180A">
              <w:rPr>
                <w:rFonts w:hint="eastAsia"/>
              </w:rPr>
              <w:t>特点：微型化、可定制（针对硬件变化配置）、实时性、可靠性、易移植性（</w:t>
            </w:r>
            <w:r w:rsidRPr="0067180A">
              <w:rPr>
                <w:rFonts w:hint="eastAsia"/>
              </w:rPr>
              <w:t>HAL</w:t>
            </w:r>
            <w:r w:rsidRPr="0067180A">
              <w:rPr>
                <w:rFonts w:hint="eastAsia"/>
              </w:rPr>
              <w:t>和</w:t>
            </w:r>
            <w:r w:rsidRPr="0067180A">
              <w:rPr>
                <w:rFonts w:hint="eastAsia"/>
              </w:rPr>
              <w:t>BSP</w:t>
            </w:r>
            <w:r w:rsidRPr="0067180A">
              <w:rPr>
                <w:rFonts w:hint="eastAsia"/>
              </w:rPr>
              <w:t>支持）</w:t>
            </w:r>
          </w:p>
        </w:tc>
      </w:tr>
    </w:tbl>
    <w:p w14:paraId="42A1B613" w14:textId="448D383E" w:rsidR="000114B2" w:rsidRDefault="0067180A" w:rsidP="007F5CE8">
      <w:pPr>
        <w:ind w:firstLine="420"/>
      </w:pPr>
      <w:r>
        <w:rPr>
          <w:rFonts w:hint="eastAsia"/>
        </w:rPr>
        <w:t>4</w:t>
      </w:r>
      <w:r>
        <w:rPr>
          <w:rFonts w:hint="eastAsia"/>
        </w:rPr>
        <w:t>、嵌入式操作系统特点</w:t>
      </w:r>
    </w:p>
    <w:p w14:paraId="27E1F3A0" w14:textId="77777777" w:rsidR="0067180A" w:rsidRDefault="0067180A" w:rsidP="007F5CE8">
      <w:pPr>
        <w:ind w:firstLine="420"/>
      </w:pPr>
      <w:r w:rsidRPr="0067180A">
        <w:rPr>
          <w:rFonts w:hint="eastAsia"/>
        </w:rPr>
        <w:t>微型化。从性能和成本角度考虑，希望占用资源和系统代码量少，如内存少、</w:t>
      </w:r>
      <w:r w:rsidRPr="0067180A">
        <w:t xml:space="preserve"> </w:t>
      </w:r>
      <w:r w:rsidRPr="0067180A">
        <w:t>字长短、运行速度有限、能源少（用微小型电池）。</w:t>
      </w:r>
      <w:r>
        <w:tab/>
      </w:r>
    </w:p>
    <w:p w14:paraId="588BB740" w14:textId="2D4E62D9" w:rsidR="0067180A" w:rsidRDefault="0067180A" w:rsidP="007F5CE8">
      <w:pPr>
        <w:ind w:firstLine="420"/>
      </w:pPr>
      <w:r w:rsidRPr="0067180A">
        <w:t>可定制。从减少成本和缩短研发周期考虑，要求嵌入式操作系统能运行在不同</w:t>
      </w:r>
      <w:del w:id="165" w:author="Administrator" w:date="2021-06-15T11:35:00Z">
        <w:r w:rsidRPr="0067180A" w:rsidDel="00F0555A">
          <w:delText xml:space="preserve"> </w:delText>
        </w:r>
      </w:del>
      <w:r w:rsidRPr="0067180A">
        <w:t>的微处理器平台上，能针对硬件变化进行结构与功能上的配置，以满足不同应用需要。</w:t>
      </w:r>
    </w:p>
    <w:p w14:paraId="50F1E25E" w14:textId="77777777" w:rsidR="0067180A" w:rsidRDefault="0067180A" w:rsidP="007F5CE8">
      <w:pPr>
        <w:ind w:firstLine="420"/>
      </w:pPr>
      <w:r w:rsidRPr="0067180A">
        <w:t>实时性。嵌入式操作系统主要应用于过程控制、数据采集、传输通信、多媒体信息及关键要害领域需要迅速响应的场合，所以对实时性要求高。</w:t>
      </w:r>
    </w:p>
    <w:p w14:paraId="3E2FAAF0" w14:textId="77777777" w:rsidR="0067180A" w:rsidRDefault="0067180A" w:rsidP="007F5CE8">
      <w:pPr>
        <w:ind w:firstLine="420"/>
      </w:pPr>
      <w:r w:rsidRPr="0067180A">
        <w:t>可靠性。系统构件、模块和体系结构必须达到应有的可靠性，对关键要害应用还要提供容错和防故障措施。</w:t>
      </w:r>
    </w:p>
    <w:p w14:paraId="776A5008" w14:textId="49C4D6D6" w:rsidR="0067180A" w:rsidRDefault="0067180A" w:rsidP="007F5CE8">
      <w:pPr>
        <w:ind w:firstLine="420"/>
      </w:pPr>
      <w:r w:rsidRPr="0067180A">
        <w:t>易移植性。为</w:t>
      </w:r>
      <w:r w:rsidRPr="0067180A">
        <w:rPr>
          <w:rFonts w:hint="eastAsia"/>
        </w:rPr>
        <w:t>了提高系统的易移植性，通常采用硬件抽象层</w:t>
      </w:r>
      <w:r w:rsidRPr="0067180A">
        <w:t xml:space="preserve"> </w:t>
      </w:r>
      <w:del w:id="166" w:author="Administrator" w:date="2021-06-15T10:34:00Z">
        <w:r w:rsidRPr="0067180A" w:rsidDel="00D43D95">
          <w:delText>(</w:delText>
        </w:r>
      </w:del>
      <w:ins w:id="167" w:author="Administrator" w:date="2021-06-15T10:34:00Z">
        <w:r w:rsidR="00D43D95">
          <w:t>（</w:t>
        </w:r>
      </w:ins>
      <w:r w:rsidRPr="0067180A">
        <w:t>Hardware</w:t>
      </w:r>
      <w:ins w:id="168" w:author="Administrator" w:date="2021-06-15T11:36:00Z">
        <w:r w:rsidR="00F0555A">
          <w:t xml:space="preserve"> </w:t>
        </w:r>
      </w:ins>
      <w:r w:rsidRPr="0067180A">
        <w:t>Abstraction Level</w:t>
      </w:r>
      <w:del w:id="169" w:author="Administrator" w:date="2021-06-15T11:36:00Z">
        <w:r w:rsidRPr="0067180A" w:rsidDel="00F0555A">
          <w:delText xml:space="preserve">; </w:delText>
        </w:r>
      </w:del>
      <w:ins w:id="170" w:author="Administrator" w:date="2021-06-15T11:36:00Z">
        <w:r w:rsidR="00F0555A">
          <w:rPr>
            <w:rFonts w:hint="eastAsia"/>
          </w:rPr>
          <w:t>，</w:t>
        </w:r>
      </w:ins>
      <w:r w:rsidRPr="0067180A">
        <w:t>HAL</w:t>
      </w:r>
      <w:del w:id="171" w:author="Administrator" w:date="2021-06-15T10:34:00Z">
        <w:r w:rsidRPr="0067180A" w:rsidDel="00D43D95">
          <w:delText>)</w:delText>
        </w:r>
      </w:del>
      <w:ins w:id="172" w:author="Administrator" w:date="2021-06-15T10:34:00Z">
        <w:r w:rsidR="00D43D95">
          <w:t>）</w:t>
        </w:r>
      </w:ins>
      <w:r w:rsidRPr="0067180A">
        <w:t xml:space="preserve"> </w:t>
      </w:r>
      <w:r w:rsidRPr="0067180A">
        <w:t>和板级支持包</w:t>
      </w:r>
      <w:r w:rsidRPr="0067180A">
        <w:t xml:space="preserve"> </w:t>
      </w:r>
      <w:del w:id="173" w:author="Administrator" w:date="2021-06-15T10:34:00Z">
        <w:r w:rsidRPr="0067180A" w:rsidDel="00D43D95">
          <w:delText>(</w:delText>
        </w:r>
      </w:del>
      <w:ins w:id="174" w:author="Administrator" w:date="2021-06-15T10:34:00Z">
        <w:r w:rsidR="00D43D95">
          <w:t>（</w:t>
        </w:r>
      </w:ins>
      <w:r w:rsidRPr="0067180A">
        <w:t>Board Support Package</w:t>
      </w:r>
      <w:r w:rsidRPr="0067180A">
        <w:t>，</w:t>
      </w:r>
      <w:r w:rsidRPr="0067180A">
        <w:t>BSP</w:t>
      </w:r>
      <w:del w:id="175" w:author="Administrator" w:date="2021-06-15T10:34:00Z">
        <w:r w:rsidRPr="0067180A" w:rsidDel="00D43D95">
          <w:delText>)</w:delText>
        </w:r>
      </w:del>
      <w:ins w:id="176" w:author="Administrator" w:date="2021-06-15T10:34:00Z">
        <w:r w:rsidR="00D43D95">
          <w:t>）</w:t>
        </w:r>
      </w:ins>
      <w:r w:rsidRPr="0067180A">
        <w:t xml:space="preserve"> </w:t>
      </w:r>
      <w:r w:rsidRPr="0067180A">
        <w:t>的底层设计技术。</w:t>
      </w:r>
      <w:r w:rsidRPr="0067180A">
        <w:t xml:space="preserve">  </w:t>
      </w:r>
    </w:p>
    <w:p w14:paraId="5701EBEF" w14:textId="3E97438A" w:rsidR="008A7128" w:rsidRDefault="008A7128" w:rsidP="007F5CE8">
      <w:pPr>
        <w:ind w:firstLine="420"/>
      </w:pPr>
      <w:r>
        <w:t>5</w:t>
      </w:r>
      <w:r>
        <w:t>、线程共享内容</w:t>
      </w:r>
    </w:p>
    <w:p w14:paraId="1BE65085" w14:textId="5133A7A1" w:rsidR="008A7128" w:rsidRDefault="008A7128" w:rsidP="00F0555A">
      <w:pPr>
        <w:pStyle w:val="aa"/>
      </w:pPr>
      <w:r>
        <w:rPr>
          <w:noProof/>
        </w:rPr>
        <w:drawing>
          <wp:inline distT="0" distB="0" distL="0" distR="0" wp14:anchorId="6B844C7E" wp14:editId="3DC88F3A">
            <wp:extent cx="4320000" cy="1738007"/>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1738007"/>
                    </a:xfrm>
                    <a:prstGeom prst="rect">
                      <a:avLst/>
                    </a:prstGeom>
                    <a:noFill/>
                  </pic:spPr>
                </pic:pic>
              </a:graphicData>
            </a:graphic>
          </wp:inline>
        </w:drawing>
      </w:r>
    </w:p>
    <w:p w14:paraId="16481380" w14:textId="7B309E12" w:rsidR="0067180A" w:rsidRDefault="0067180A" w:rsidP="007F5CE8">
      <w:pPr>
        <w:ind w:firstLine="420"/>
      </w:pPr>
      <w:r>
        <w:t>【备考点拨】</w:t>
      </w:r>
    </w:p>
    <w:p w14:paraId="132D04BD" w14:textId="3AB2A746" w:rsidR="0067180A" w:rsidRDefault="0067180A" w:rsidP="007F5CE8">
      <w:pPr>
        <w:ind w:firstLine="420"/>
      </w:pPr>
      <w:r>
        <w:rPr>
          <w:rFonts w:hint="eastAsia"/>
        </w:rPr>
        <w:t>1</w:t>
      </w:r>
      <w:r>
        <w:rPr>
          <w:rFonts w:hint="eastAsia"/>
        </w:rPr>
        <w:t>、了解操作系统的分层和任务。</w:t>
      </w:r>
    </w:p>
    <w:p w14:paraId="21D53DD2" w14:textId="486F2E26" w:rsidR="0067180A" w:rsidRDefault="0067180A" w:rsidP="007F5CE8">
      <w:pPr>
        <w:ind w:firstLine="420"/>
      </w:pPr>
      <w:r>
        <w:rPr>
          <w:rFonts w:hint="eastAsia"/>
        </w:rPr>
        <w:t>2</w:t>
      </w:r>
      <w:r>
        <w:rPr>
          <w:rFonts w:hint="eastAsia"/>
        </w:rPr>
        <w:t>、了解特殊的操作系统分类和相应的一些特点。</w:t>
      </w:r>
    </w:p>
    <w:p w14:paraId="6C4A4D7B" w14:textId="352BD059" w:rsidR="0067180A" w:rsidRDefault="008A7128" w:rsidP="007F5CE8">
      <w:pPr>
        <w:ind w:firstLine="420"/>
      </w:pPr>
      <w:r>
        <w:rPr>
          <w:rFonts w:hint="eastAsia"/>
        </w:rPr>
        <w:t>3</w:t>
      </w:r>
      <w:r>
        <w:rPr>
          <w:rFonts w:hint="eastAsia"/>
        </w:rPr>
        <w:t>、了解线程能够共享的部分内容。</w:t>
      </w:r>
    </w:p>
    <w:p w14:paraId="6CE4B454" w14:textId="77777777" w:rsidR="008A7128" w:rsidRPr="000114B2" w:rsidRDefault="008A7128" w:rsidP="007F5CE8">
      <w:pPr>
        <w:ind w:firstLine="420"/>
      </w:pPr>
    </w:p>
    <w:p w14:paraId="209DF010" w14:textId="3AB2A746" w:rsidR="00BC00C6" w:rsidRPr="000E380A" w:rsidRDefault="00BC00C6" w:rsidP="000E380A">
      <w:pPr>
        <w:ind w:firstLine="482"/>
        <w:rPr>
          <w:b/>
          <w:sz w:val="24"/>
        </w:rPr>
      </w:pPr>
      <w:r w:rsidRPr="000E380A">
        <w:rPr>
          <w:rFonts w:hint="eastAsia"/>
          <w:b/>
          <w:sz w:val="24"/>
        </w:rPr>
        <w:t>【</w:t>
      </w:r>
      <w:r w:rsidRPr="000E380A">
        <w:rPr>
          <w:b/>
          <w:sz w:val="24"/>
        </w:rPr>
        <w:t>进程管理】</w:t>
      </w:r>
    </w:p>
    <w:p w14:paraId="660F6203" w14:textId="77777777" w:rsidR="00BC00C6" w:rsidRPr="00C91120" w:rsidRDefault="00BC00C6" w:rsidP="008D2842">
      <w:pPr>
        <w:pStyle w:val="3"/>
      </w:pPr>
      <w:bookmarkStart w:id="177" w:name="_Toc74672555"/>
      <w:r w:rsidRPr="00C91120">
        <w:t xml:space="preserve">2.1 </w:t>
      </w:r>
      <w:r w:rsidRPr="00C91120">
        <w:t>进程的状态（</w:t>
      </w:r>
      <w:r w:rsidRPr="00C91120">
        <w:rPr>
          <w:rFonts w:hint="eastAsia"/>
        </w:rPr>
        <w:t>★★</w:t>
      </w:r>
      <w:r w:rsidRPr="00C91120">
        <w:t>）</w:t>
      </w:r>
      <w:bookmarkEnd w:id="177"/>
    </w:p>
    <w:p w14:paraId="773002E0" w14:textId="4A082656" w:rsidR="00BC00C6" w:rsidRPr="00C91120" w:rsidRDefault="00D80682" w:rsidP="007F5CE8">
      <w:pPr>
        <w:ind w:firstLine="420"/>
        <w:rPr>
          <w:b/>
        </w:rPr>
      </w:pPr>
      <w:r w:rsidRPr="00C91120">
        <w:rPr>
          <w:rFonts w:hint="eastAsia"/>
        </w:rPr>
        <w:t>【考法分析】</w:t>
      </w:r>
    </w:p>
    <w:p w14:paraId="07EB39E6" w14:textId="6BB5F967" w:rsidR="00BC00C6" w:rsidRPr="00C91120" w:rsidRDefault="00BC00C6" w:rsidP="007F5CE8">
      <w:pPr>
        <w:ind w:firstLine="420"/>
      </w:pPr>
      <w:r w:rsidRPr="00C91120">
        <w:rPr>
          <w:rFonts w:hint="eastAsia"/>
        </w:rPr>
        <w:t>本考点主要考查形式</w:t>
      </w:r>
      <w:del w:id="178" w:author="Administrator" w:date="2021-06-15T11:37:00Z">
        <w:r w:rsidRPr="00C91120" w:rsidDel="00A24C7F">
          <w:rPr>
            <w:rFonts w:hint="eastAsia"/>
          </w:rPr>
          <w:delText>主要</w:delText>
        </w:r>
      </w:del>
      <w:r w:rsidRPr="00C91120">
        <w:rPr>
          <w:rFonts w:hint="eastAsia"/>
        </w:rPr>
        <w:t>是根据图示判断相关状态位置或状态变迁条件。</w:t>
      </w:r>
    </w:p>
    <w:p w14:paraId="6618DD08" w14:textId="166DA12B" w:rsidR="00BC00C6" w:rsidRPr="00C91120" w:rsidRDefault="00D80682" w:rsidP="007F5CE8">
      <w:pPr>
        <w:ind w:firstLine="420"/>
        <w:rPr>
          <w:b/>
        </w:rPr>
      </w:pPr>
      <w:r w:rsidRPr="00C91120">
        <w:rPr>
          <w:rFonts w:hint="eastAsia"/>
        </w:rPr>
        <w:t>【要点分析】</w:t>
      </w:r>
    </w:p>
    <w:p w14:paraId="62E469C0" w14:textId="77777777" w:rsidR="00BC00C6" w:rsidRPr="00C91120" w:rsidRDefault="00BC00C6" w:rsidP="007F5CE8">
      <w:pPr>
        <w:ind w:firstLine="420"/>
      </w:pPr>
      <w:r w:rsidRPr="00C91120">
        <w:rPr>
          <w:rFonts w:hint="eastAsia"/>
        </w:rPr>
        <w:t>操作系统三态模型如下图所示：</w:t>
      </w:r>
    </w:p>
    <w:p w14:paraId="6FB9CF87" w14:textId="77777777" w:rsidR="00BC00C6" w:rsidRPr="00C91120" w:rsidRDefault="00BC00C6" w:rsidP="00F0555A">
      <w:pPr>
        <w:pStyle w:val="aa"/>
      </w:pPr>
      <w:r w:rsidRPr="00C91120">
        <w:rPr>
          <w:noProof/>
        </w:rPr>
        <w:drawing>
          <wp:inline distT="0" distB="0" distL="0" distR="0" wp14:anchorId="5EE74538" wp14:editId="0CFE4F4E">
            <wp:extent cx="2464033" cy="17021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3369" cy="1708622"/>
                    </a:xfrm>
                    <a:prstGeom prst="rect">
                      <a:avLst/>
                    </a:prstGeom>
                  </pic:spPr>
                </pic:pic>
              </a:graphicData>
            </a:graphic>
          </wp:inline>
        </w:drawing>
      </w:r>
    </w:p>
    <w:p w14:paraId="465B53A5" w14:textId="12272CB3" w:rsidR="00BC00C6" w:rsidRPr="00C91120" w:rsidRDefault="00BC00C6" w:rsidP="007F5CE8">
      <w:pPr>
        <w:ind w:firstLine="420"/>
      </w:pPr>
      <w:r w:rsidRPr="00C91120">
        <w:rPr>
          <w:rFonts w:hint="eastAsia"/>
        </w:rPr>
        <w:t>注：运行</w:t>
      </w:r>
      <w:del w:id="179" w:author="Administrator" w:date="2021-06-15T11:37:00Z">
        <w:r w:rsidRPr="00C91120" w:rsidDel="00A24C7F">
          <w:rPr>
            <w:rFonts w:hint="eastAsia"/>
          </w:rPr>
          <w:delText>-</w:delText>
        </w:r>
        <w:r w:rsidRPr="00C91120" w:rsidDel="00A24C7F">
          <w:delText>&gt;</w:delText>
        </w:r>
      </w:del>
      <w:ins w:id="180" w:author="Administrator" w:date="2021-06-15T11:37:00Z">
        <w:r w:rsidR="00A24C7F">
          <w:rPr>
            <w:rFonts w:hint="eastAsia"/>
          </w:rPr>
          <w:t>→</w:t>
        </w:r>
      </w:ins>
      <w:r w:rsidRPr="00C91120">
        <w:rPr>
          <w:rFonts w:hint="eastAsia"/>
        </w:rPr>
        <w:t>等待，等待</w:t>
      </w:r>
      <w:ins w:id="181" w:author="Administrator" w:date="2021-06-15T11:37:00Z">
        <w:r w:rsidR="00A24C7F">
          <w:rPr>
            <w:rFonts w:hint="eastAsia"/>
          </w:rPr>
          <w:t>→</w:t>
        </w:r>
      </w:ins>
      <w:del w:id="182" w:author="Administrator" w:date="2021-06-15T11:37:00Z">
        <w:r w:rsidRPr="00C91120" w:rsidDel="00A24C7F">
          <w:rPr>
            <w:rFonts w:hint="eastAsia"/>
          </w:rPr>
          <w:delText>-</w:delText>
        </w:r>
        <w:r w:rsidRPr="00C91120" w:rsidDel="00A24C7F">
          <w:delText>&gt;</w:delText>
        </w:r>
      </w:del>
      <w:r w:rsidRPr="00C91120">
        <w:rPr>
          <w:rFonts w:hint="eastAsia"/>
        </w:rPr>
        <w:t>就绪，前者等待某个事件，后者是等待的这个事件发生了，注意区分。</w:t>
      </w:r>
    </w:p>
    <w:p w14:paraId="38A4C678" w14:textId="77777777" w:rsidR="00BC00C6" w:rsidRPr="00C91120" w:rsidRDefault="00BC00C6" w:rsidP="007F5CE8">
      <w:pPr>
        <w:ind w:firstLine="420"/>
      </w:pPr>
      <w:r w:rsidRPr="00C91120">
        <w:rPr>
          <w:rFonts w:hint="eastAsia"/>
        </w:rPr>
        <w:t>操作系统五态模型：</w:t>
      </w:r>
    </w:p>
    <w:p w14:paraId="245EC828" w14:textId="77777777" w:rsidR="00BC00C6" w:rsidRPr="00C91120" w:rsidRDefault="00BC00C6" w:rsidP="00A24C7F">
      <w:pPr>
        <w:pStyle w:val="aa"/>
      </w:pPr>
      <w:r w:rsidRPr="00C91120">
        <w:rPr>
          <w:noProof/>
        </w:rPr>
        <w:drawing>
          <wp:inline distT="0" distB="0" distL="0" distR="0" wp14:anchorId="5654866F" wp14:editId="6258C78B">
            <wp:extent cx="2530902" cy="2407603"/>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0403" cy="2416641"/>
                    </a:xfrm>
                    <a:prstGeom prst="rect">
                      <a:avLst/>
                    </a:prstGeom>
                  </pic:spPr>
                </pic:pic>
              </a:graphicData>
            </a:graphic>
          </wp:inline>
        </w:drawing>
      </w:r>
    </w:p>
    <w:p w14:paraId="633162D9" w14:textId="666B6A99" w:rsidR="00BC00C6" w:rsidRPr="00C91120" w:rsidRDefault="00D80682" w:rsidP="007F5CE8">
      <w:pPr>
        <w:ind w:firstLine="420"/>
        <w:rPr>
          <w:b/>
        </w:rPr>
      </w:pPr>
      <w:r w:rsidRPr="00C91120">
        <w:rPr>
          <w:rFonts w:hint="eastAsia"/>
        </w:rPr>
        <w:t>【备考点拨】</w:t>
      </w:r>
    </w:p>
    <w:p w14:paraId="78AA0123" w14:textId="77777777" w:rsidR="00BC00C6" w:rsidRPr="00C91120" w:rsidRDefault="00BC00C6" w:rsidP="007F5CE8">
      <w:pPr>
        <w:ind w:firstLine="420"/>
      </w:pPr>
      <w:r w:rsidRPr="00C91120">
        <w:rPr>
          <w:rFonts w:hint="eastAsia"/>
        </w:rPr>
        <w:t>1</w:t>
      </w:r>
      <w:r w:rsidRPr="00C91120">
        <w:rPr>
          <w:rFonts w:hint="eastAsia"/>
        </w:rPr>
        <w:t>、掌握操作系统三态模型、五态模型的状态位置及其状态变迁条件。</w:t>
      </w:r>
    </w:p>
    <w:p w14:paraId="2CFA818B" w14:textId="77777777" w:rsidR="00BC00C6" w:rsidRPr="00C91120" w:rsidRDefault="00BC00C6" w:rsidP="008D2842">
      <w:pPr>
        <w:pStyle w:val="3"/>
      </w:pPr>
      <w:bookmarkStart w:id="183" w:name="_Toc74672556"/>
      <w:r w:rsidRPr="00C91120">
        <w:t xml:space="preserve">2.2 </w:t>
      </w:r>
      <w:r w:rsidRPr="00C91120">
        <w:t>前趋图（</w:t>
      </w:r>
      <w:r w:rsidRPr="00C91120">
        <w:rPr>
          <w:rFonts w:hint="eastAsia"/>
        </w:rPr>
        <w:t>★★★</w:t>
      </w:r>
      <w:r w:rsidRPr="00C91120">
        <w:t>）</w:t>
      </w:r>
      <w:bookmarkEnd w:id="183"/>
    </w:p>
    <w:p w14:paraId="214885A5" w14:textId="42C083C0" w:rsidR="00BC00C6" w:rsidRPr="00C91120" w:rsidRDefault="00D80682" w:rsidP="007F5CE8">
      <w:pPr>
        <w:ind w:firstLine="420"/>
        <w:rPr>
          <w:b/>
        </w:rPr>
      </w:pPr>
      <w:r w:rsidRPr="00C91120">
        <w:rPr>
          <w:rFonts w:hint="eastAsia"/>
        </w:rPr>
        <w:t>【考法分析】</w:t>
      </w:r>
    </w:p>
    <w:p w14:paraId="763BBDBD" w14:textId="77777777" w:rsidR="00BC00C6" w:rsidRPr="00C91120" w:rsidRDefault="00BC00C6" w:rsidP="007F5CE8">
      <w:pPr>
        <w:ind w:firstLine="420"/>
      </w:pPr>
      <w:r w:rsidRPr="00C91120">
        <w:rPr>
          <w:rFonts w:hint="eastAsia"/>
        </w:rPr>
        <w:t>本考点主要的考查形式有：与</w:t>
      </w:r>
      <w:r w:rsidRPr="00C91120">
        <w:rPr>
          <w:rFonts w:hint="eastAsia"/>
        </w:rPr>
        <w:t>P</w:t>
      </w:r>
      <w:r w:rsidRPr="00C91120">
        <w:t>V</w:t>
      </w:r>
      <w:r w:rsidRPr="00C91120">
        <w:t>操作结合考查。</w:t>
      </w:r>
    </w:p>
    <w:p w14:paraId="6CEB01B4" w14:textId="73902975" w:rsidR="00BC00C6" w:rsidRPr="00C91120" w:rsidRDefault="00D80682" w:rsidP="007F5CE8">
      <w:pPr>
        <w:ind w:firstLine="420"/>
        <w:rPr>
          <w:b/>
        </w:rPr>
      </w:pPr>
      <w:r w:rsidRPr="00C91120">
        <w:rPr>
          <w:rFonts w:hint="eastAsia"/>
        </w:rPr>
        <w:t>【要点分析】</w:t>
      </w:r>
    </w:p>
    <w:p w14:paraId="0EAD54F3" w14:textId="77777777" w:rsidR="00BC00C6" w:rsidRPr="00C91120" w:rsidRDefault="00BC00C6" w:rsidP="007F5CE8">
      <w:pPr>
        <w:ind w:firstLine="420"/>
      </w:pPr>
      <w:r w:rsidRPr="00C91120">
        <w:rPr>
          <w:rFonts w:hint="eastAsia"/>
        </w:rPr>
        <w:t>1</w:t>
      </w:r>
      <w:r w:rsidRPr="00C91120">
        <w:rPr>
          <w:rFonts w:hint="eastAsia"/>
        </w:rPr>
        <w:t>、前趋活动和后继活动：在前趋图中，前趋活动完成后通知所有后继活动；后继活动开始之前要检查是否前趋活动已经全部完成。</w:t>
      </w:r>
    </w:p>
    <w:p w14:paraId="2AA099D0" w14:textId="1A085347" w:rsidR="00BC00C6" w:rsidRPr="00C91120" w:rsidRDefault="00D80682" w:rsidP="007F5CE8">
      <w:pPr>
        <w:ind w:firstLine="420"/>
        <w:rPr>
          <w:b/>
        </w:rPr>
      </w:pPr>
      <w:r w:rsidRPr="00C91120">
        <w:rPr>
          <w:rFonts w:hint="eastAsia"/>
        </w:rPr>
        <w:t>【备考点拨】</w:t>
      </w:r>
    </w:p>
    <w:p w14:paraId="6E39887E" w14:textId="77777777" w:rsidR="00BC00C6" w:rsidRPr="00C91120" w:rsidRDefault="00BC00C6" w:rsidP="007F5CE8">
      <w:pPr>
        <w:ind w:firstLine="420"/>
      </w:pPr>
      <w:r w:rsidRPr="00C91120">
        <w:rPr>
          <w:rFonts w:hint="eastAsia"/>
        </w:rPr>
        <w:t>1</w:t>
      </w:r>
      <w:r w:rsidRPr="00C91120">
        <w:rPr>
          <w:rFonts w:hint="eastAsia"/>
        </w:rPr>
        <w:t>、掌握前趋图相关表示的活动之间的依赖关系。</w:t>
      </w:r>
    </w:p>
    <w:p w14:paraId="30363200" w14:textId="77777777" w:rsidR="00BC00C6" w:rsidRPr="00C91120" w:rsidRDefault="00BC00C6" w:rsidP="008D2842">
      <w:pPr>
        <w:pStyle w:val="3"/>
      </w:pPr>
      <w:bookmarkStart w:id="184" w:name="_Toc74672557"/>
      <w:r w:rsidRPr="00C91120">
        <w:t xml:space="preserve">2.3 </w:t>
      </w:r>
      <w:r w:rsidRPr="00C91120">
        <w:t>信号量与</w:t>
      </w:r>
      <w:r w:rsidRPr="00C91120">
        <w:rPr>
          <w:rFonts w:hint="eastAsia"/>
        </w:rPr>
        <w:t>P</w:t>
      </w:r>
      <w:r w:rsidRPr="00C91120">
        <w:t>V</w:t>
      </w:r>
      <w:r w:rsidRPr="00C91120">
        <w:t>操作（</w:t>
      </w:r>
      <w:r w:rsidRPr="00C91120">
        <w:rPr>
          <w:rFonts w:hint="eastAsia"/>
        </w:rPr>
        <w:t>★★★★</w:t>
      </w:r>
      <w:r w:rsidRPr="00C91120">
        <w:t>）</w:t>
      </w:r>
      <w:bookmarkEnd w:id="184"/>
    </w:p>
    <w:p w14:paraId="2A28F6F4" w14:textId="6EA5C5EC" w:rsidR="00BC00C6" w:rsidRPr="00C91120" w:rsidRDefault="00D80682" w:rsidP="007F5CE8">
      <w:pPr>
        <w:ind w:firstLine="420"/>
        <w:rPr>
          <w:b/>
        </w:rPr>
      </w:pPr>
      <w:r w:rsidRPr="00C91120">
        <w:rPr>
          <w:rFonts w:hint="eastAsia"/>
        </w:rPr>
        <w:t>【考法分析】</w:t>
      </w:r>
    </w:p>
    <w:p w14:paraId="0096B707" w14:textId="77777777" w:rsidR="00BC00C6" w:rsidRPr="00C91120" w:rsidRDefault="00BC00C6" w:rsidP="007F5CE8">
      <w:pPr>
        <w:ind w:firstLine="420"/>
      </w:pPr>
      <w:r w:rsidRPr="00C91120">
        <w:t>本知识点的考查形式有：单独考查信号量与</w:t>
      </w:r>
      <w:r w:rsidRPr="00C91120">
        <w:rPr>
          <w:rFonts w:hint="eastAsia"/>
        </w:rPr>
        <w:t>P</w:t>
      </w:r>
      <w:r w:rsidRPr="00C91120">
        <w:t>V</w:t>
      </w:r>
      <w:r w:rsidRPr="00C91120">
        <w:t>操作控制进程的互斥和并发；结合前趋图考查某个位置对应的</w:t>
      </w:r>
      <w:r w:rsidRPr="00C91120">
        <w:rPr>
          <w:rFonts w:hint="eastAsia"/>
        </w:rPr>
        <w:t>P</w:t>
      </w:r>
      <w:r w:rsidRPr="00C91120">
        <w:rPr>
          <w:rFonts w:hint="eastAsia"/>
        </w:rPr>
        <w:t>、</w:t>
      </w:r>
      <w:r w:rsidRPr="00C91120">
        <w:rPr>
          <w:rFonts w:hint="eastAsia"/>
        </w:rPr>
        <w:t>V</w:t>
      </w:r>
      <w:r w:rsidRPr="00C91120">
        <w:rPr>
          <w:rFonts w:hint="eastAsia"/>
        </w:rPr>
        <w:t>操作及其信号量；根据题干描述的业务逻辑判断对应位置的</w:t>
      </w:r>
      <w:r w:rsidRPr="00C91120">
        <w:rPr>
          <w:rFonts w:hint="eastAsia"/>
        </w:rPr>
        <w:t>P</w:t>
      </w:r>
      <w:r w:rsidRPr="00C91120">
        <w:t>、</w:t>
      </w:r>
      <w:r w:rsidRPr="00C91120">
        <w:rPr>
          <w:rFonts w:hint="eastAsia"/>
        </w:rPr>
        <w:t>V</w:t>
      </w:r>
      <w:r w:rsidRPr="00C91120">
        <w:rPr>
          <w:rFonts w:hint="eastAsia"/>
        </w:rPr>
        <w:t>操作及其信号量。</w:t>
      </w:r>
    </w:p>
    <w:p w14:paraId="30F8267D" w14:textId="3E661031" w:rsidR="00BC00C6" w:rsidRPr="00C91120" w:rsidRDefault="00D80682" w:rsidP="007F5CE8">
      <w:pPr>
        <w:ind w:firstLine="420"/>
        <w:rPr>
          <w:b/>
        </w:rPr>
      </w:pPr>
      <w:r w:rsidRPr="00C91120">
        <w:rPr>
          <w:rFonts w:hint="eastAsia"/>
        </w:rPr>
        <w:t>【要点分析】</w:t>
      </w:r>
    </w:p>
    <w:p w14:paraId="3AE963ED" w14:textId="77777777" w:rsidR="00BC00C6" w:rsidRPr="00C91120" w:rsidRDefault="00BC00C6" w:rsidP="007F5CE8">
      <w:pPr>
        <w:ind w:firstLine="420"/>
      </w:pPr>
      <w:r w:rsidRPr="00C91120">
        <w:rPr>
          <w:rFonts w:hint="eastAsia"/>
        </w:rPr>
        <w:t>1</w:t>
      </w:r>
      <w:r w:rsidRPr="00C91120">
        <w:rPr>
          <w:rFonts w:hint="eastAsia"/>
        </w:rPr>
        <w:t>、相关概念：互斥、同步、临界资源、临界区、信号量。</w:t>
      </w:r>
    </w:p>
    <w:p w14:paraId="26AB4A43" w14:textId="77777777" w:rsidR="00BC00C6" w:rsidRPr="00C91120" w:rsidRDefault="00BC00C6" w:rsidP="007F5CE8">
      <w:pPr>
        <w:ind w:firstLine="422"/>
      </w:pPr>
      <w:r w:rsidRPr="00C91120">
        <w:rPr>
          <w:b/>
          <w:bCs/>
        </w:rPr>
        <w:t>互斥</w:t>
      </w:r>
      <w:r w:rsidRPr="00C91120">
        <w:t>：如千军万马过独木桥，同类资源的竞争关系。</w:t>
      </w:r>
    </w:p>
    <w:p w14:paraId="144CAF54" w14:textId="77777777" w:rsidR="00BC00C6" w:rsidRPr="00C91120" w:rsidRDefault="00BC00C6" w:rsidP="007F5CE8">
      <w:pPr>
        <w:ind w:firstLine="422"/>
      </w:pPr>
      <w:r w:rsidRPr="00C91120">
        <w:rPr>
          <w:b/>
          <w:bCs/>
        </w:rPr>
        <w:t>同步</w:t>
      </w:r>
      <w:r w:rsidRPr="00C91120">
        <w:t>：速度有差异，在一定情况停下等待，进程间的协作关系。</w:t>
      </w:r>
    </w:p>
    <w:p w14:paraId="5CEEEBD3" w14:textId="537081BB" w:rsidR="00BC00C6" w:rsidRPr="00C91120" w:rsidRDefault="00BC00C6" w:rsidP="007F5CE8">
      <w:pPr>
        <w:ind w:firstLine="422"/>
      </w:pPr>
      <w:r w:rsidRPr="00C91120">
        <w:rPr>
          <w:b/>
          <w:bCs/>
        </w:rPr>
        <w:t>临界资源</w:t>
      </w:r>
      <w:r w:rsidRPr="00C91120">
        <w:t>：诸进程间需要互斥方式对其进行共享的资源，如打印机、</w:t>
      </w:r>
      <w:r w:rsidRPr="00C91120">
        <w:t xml:space="preserve"> </w:t>
      </w:r>
      <w:r w:rsidRPr="00C91120">
        <w:t>磁带机等</w:t>
      </w:r>
      <w:ins w:id="185" w:author="Administrator" w:date="2021-06-15T11:38:00Z">
        <w:r w:rsidR="00A24C7F">
          <w:t>。</w:t>
        </w:r>
      </w:ins>
    </w:p>
    <w:p w14:paraId="54D9F456" w14:textId="1E2DBF9F" w:rsidR="00BC00C6" w:rsidRPr="00C91120" w:rsidRDefault="00BC00C6" w:rsidP="007F5CE8">
      <w:pPr>
        <w:ind w:firstLine="422"/>
      </w:pPr>
      <w:r w:rsidRPr="00C91120">
        <w:rPr>
          <w:b/>
          <w:bCs/>
        </w:rPr>
        <w:t>临界区</w:t>
      </w:r>
      <w:r w:rsidRPr="00C91120">
        <w:t>：每个进程中访问临界资源的那段代码称为临界区</w:t>
      </w:r>
      <w:ins w:id="186" w:author="Administrator" w:date="2021-06-15T11:39:00Z">
        <w:r w:rsidR="00A24C7F">
          <w:t>。</w:t>
        </w:r>
      </w:ins>
    </w:p>
    <w:p w14:paraId="487F7CA8" w14:textId="77777777" w:rsidR="00BC00C6" w:rsidRPr="00C91120" w:rsidRDefault="00BC00C6" w:rsidP="007F5CE8">
      <w:pPr>
        <w:ind w:firstLine="422"/>
      </w:pPr>
      <w:r w:rsidRPr="00C91120">
        <w:rPr>
          <w:b/>
          <w:bCs/>
        </w:rPr>
        <w:t>信号量</w:t>
      </w:r>
      <w:r w:rsidRPr="00C91120">
        <w:t>：是一种特殊的变量</w:t>
      </w:r>
      <w:r w:rsidRPr="00C91120">
        <w:rPr>
          <w:rFonts w:hint="eastAsia"/>
        </w:rPr>
        <w:t>，表示资源数。当信号量小于</w:t>
      </w:r>
      <w:r w:rsidRPr="00C91120">
        <w:rPr>
          <w:rFonts w:hint="eastAsia"/>
        </w:rPr>
        <w:t>0</w:t>
      </w:r>
      <w:r w:rsidRPr="00C91120">
        <w:rPr>
          <w:rFonts w:hint="eastAsia"/>
        </w:rPr>
        <w:t>时，还可以表示排队进程数。</w:t>
      </w:r>
    </w:p>
    <w:p w14:paraId="5DDE04B5" w14:textId="77777777" w:rsidR="00BC00C6" w:rsidRPr="00C91120" w:rsidRDefault="00BC00C6" w:rsidP="007F5CE8">
      <w:pPr>
        <w:ind w:firstLine="420"/>
      </w:pPr>
      <w:r w:rsidRPr="00C91120">
        <w:t>2</w:t>
      </w:r>
      <w:r w:rsidRPr="00C91120">
        <w:rPr>
          <w:rFonts w:hint="eastAsia"/>
        </w:rPr>
        <w:t>、</w:t>
      </w:r>
      <w:r w:rsidRPr="00C91120">
        <w:rPr>
          <w:rFonts w:hint="eastAsia"/>
        </w:rPr>
        <w:t>P</w:t>
      </w:r>
      <w:r w:rsidRPr="00C91120">
        <w:t>V</w:t>
      </w:r>
      <w:r w:rsidRPr="00C91120">
        <w:t>操作对应的过程（如下图所示）：</w:t>
      </w:r>
    </w:p>
    <w:p w14:paraId="29677F21" w14:textId="417D1928" w:rsidR="00BC00C6" w:rsidRPr="00C91120" w:rsidRDefault="00D83CCB" w:rsidP="00A24C7F">
      <w:pPr>
        <w:pStyle w:val="aa"/>
      </w:pPr>
      <w:r w:rsidRPr="00C15ADB">
        <w:object w:dxaOrig="6673" w:dyaOrig="3349" w14:anchorId="6DA34151">
          <v:shape id="_x0000_i1027" type="#_x0000_t75" style="width:332.25pt;height:165.75pt" o:ole="">
            <v:imagedata r:id="rId26" o:title="" blacklevel="-.5"/>
          </v:shape>
          <o:OLEObject Type="Embed" ProgID="Visio.Drawing.15" ShapeID="_x0000_i1027" DrawAspect="Content" ObjectID="_1685428964" r:id="rId27"/>
        </w:object>
      </w:r>
    </w:p>
    <w:p w14:paraId="0284D3A2" w14:textId="77777777" w:rsidR="00BC00C6" w:rsidRPr="00C91120" w:rsidRDefault="00BC00C6" w:rsidP="007F5CE8">
      <w:pPr>
        <w:ind w:firstLine="420"/>
      </w:pPr>
      <w:r w:rsidRPr="00C91120">
        <w:rPr>
          <w:rFonts w:hint="eastAsia"/>
        </w:rPr>
        <w:t>3</w:t>
      </w:r>
      <w:r w:rsidRPr="00C91120">
        <w:rPr>
          <w:rFonts w:hint="eastAsia"/>
        </w:rPr>
        <w:t>、前趋图与</w:t>
      </w:r>
      <w:r w:rsidRPr="00C91120">
        <w:t>PV</w:t>
      </w:r>
      <w:r w:rsidRPr="00C91120">
        <w:t>操作结合，根据前趋图箭线标注信号量，再根据进程图填空</w:t>
      </w:r>
      <w:r w:rsidRPr="00C91120">
        <w:rPr>
          <w:rFonts w:hint="eastAsia"/>
        </w:rPr>
        <w:t>：</w:t>
      </w:r>
    </w:p>
    <w:p w14:paraId="3CB79BA2" w14:textId="77777777" w:rsidR="00BC00C6" w:rsidRPr="00C91120" w:rsidRDefault="00BC00C6" w:rsidP="007F5CE8">
      <w:pPr>
        <w:ind w:firstLine="420"/>
      </w:pPr>
      <w:r w:rsidRPr="00C91120">
        <w:rPr>
          <w:rFonts w:hint="eastAsia"/>
        </w:rPr>
        <w:t>针对箭线标注信号量，</w:t>
      </w:r>
      <w:r w:rsidRPr="00C91120">
        <w:rPr>
          <w:rFonts w:hint="eastAsia"/>
          <w:b/>
          <w:bCs/>
        </w:rPr>
        <w:t>箭线的起点位置是</w:t>
      </w:r>
      <w:r w:rsidRPr="00C91120">
        <w:rPr>
          <w:b/>
          <w:bCs/>
        </w:rPr>
        <w:t>V</w:t>
      </w:r>
      <w:r w:rsidRPr="00C91120">
        <w:rPr>
          <w:rFonts w:hint="eastAsia"/>
          <w:b/>
          <w:bCs/>
        </w:rPr>
        <w:t>操作</w:t>
      </w:r>
      <w:r w:rsidRPr="00C91120">
        <w:rPr>
          <w:rFonts w:hint="eastAsia"/>
        </w:rPr>
        <w:t>（即前趋活动</w:t>
      </w:r>
      <w:r w:rsidRPr="00C91120">
        <w:rPr>
          <w:rFonts w:hint="eastAsia"/>
          <w:b/>
          <w:bCs/>
        </w:rPr>
        <w:t>完成后</w:t>
      </w:r>
      <w:r w:rsidRPr="00C91120">
        <w:rPr>
          <w:rFonts w:hint="eastAsia"/>
        </w:rPr>
        <w:t>以</w:t>
      </w:r>
      <w:r w:rsidRPr="00C91120">
        <w:rPr>
          <w:rFonts w:hint="eastAsia"/>
        </w:rPr>
        <w:t>V</w:t>
      </w:r>
      <w:r w:rsidRPr="00C91120">
        <w:rPr>
          <w:rFonts w:hint="eastAsia"/>
        </w:rPr>
        <w:t>操作通知后继活动）；</w:t>
      </w:r>
      <w:r w:rsidRPr="00C91120">
        <w:rPr>
          <w:rFonts w:hint="eastAsia"/>
          <w:b/>
          <w:bCs/>
        </w:rPr>
        <w:t>箭线的终点位置是</w:t>
      </w:r>
      <w:r w:rsidRPr="00C91120">
        <w:rPr>
          <w:rFonts w:hint="eastAsia"/>
          <w:b/>
          <w:bCs/>
        </w:rPr>
        <w:t>P</w:t>
      </w:r>
      <w:r w:rsidRPr="00C91120">
        <w:rPr>
          <w:rFonts w:hint="eastAsia"/>
          <w:b/>
          <w:bCs/>
        </w:rPr>
        <w:t>操作</w:t>
      </w:r>
      <w:r w:rsidRPr="00C91120">
        <w:rPr>
          <w:rFonts w:hint="eastAsia"/>
        </w:rPr>
        <w:t>（即后继活动</w:t>
      </w:r>
      <w:r w:rsidRPr="00C91120">
        <w:rPr>
          <w:rFonts w:hint="eastAsia"/>
          <w:b/>
          <w:bCs/>
        </w:rPr>
        <w:t>开始前</w:t>
      </w:r>
      <w:r w:rsidRPr="00C91120">
        <w:rPr>
          <w:rFonts w:hint="eastAsia"/>
        </w:rPr>
        <w:t>以</w:t>
      </w:r>
      <w:r w:rsidRPr="00C91120">
        <w:rPr>
          <w:rFonts w:hint="eastAsia"/>
        </w:rPr>
        <w:t>P</w:t>
      </w:r>
      <w:r w:rsidRPr="00C91120">
        <w:rPr>
          <w:rFonts w:hint="eastAsia"/>
        </w:rPr>
        <w:t>操作检查前趋活动是否完成）。</w:t>
      </w:r>
    </w:p>
    <w:p w14:paraId="6ADA6F04" w14:textId="7056C02E" w:rsidR="00BC00C6" w:rsidRPr="00C91120" w:rsidRDefault="00D80682" w:rsidP="007F5CE8">
      <w:pPr>
        <w:ind w:firstLine="420"/>
        <w:rPr>
          <w:b/>
        </w:rPr>
      </w:pPr>
      <w:r w:rsidRPr="00C91120">
        <w:rPr>
          <w:rFonts w:hint="eastAsia"/>
        </w:rPr>
        <w:t>【备考点拨】</w:t>
      </w:r>
    </w:p>
    <w:p w14:paraId="58E1E323" w14:textId="77777777" w:rsidR="00BC00C6" w:rsidRPr="00C91120" w:rsidRDefault="00BC00C6" w:rsidP="007F5CE8">
      <w:pPr>
        <w:ind w:firstLine="420"/>
      </w:pPr>
      <w:r w:rsidRPr="00C91120">
        <w:t>1</w:t>
      </w:r>
      <w:r w:rsidRPr="00C91120">
        <w:t>、掌握</w:t>
      </w:r>
      <w:r w:rsidRPr="00C91120">
        <w:rPr>
          <w:rFonts w:hint="eastAsia"/>
        </w:rPr>
        <w:t>P</w:t>
      </w:r>
      <w:r w:rsidRPr="00C91120">
        <w:t>V</w:t>
      </w:r>
      <w:r w:rsidRPr="00C91120">
        <w:t>操作及信号量相关的概念；</w:t>
      </w:r>
    </w:p>
    <w:p w14:paraId="6CD3AB20" w14:textId="77777777" w:rsidR="00BC00C6" w:rsidRPr="00C91120" w:rsidRDefault="00BC00C6" w:rsidP="007F5CE8">
      <w:pPr>
        <w:ind w:firstLine="420"/>
      </w:pPr>
      <w:r w:rsidRPr="00C91120">
        <w:rPr>
          <w:rFonts w:hint="eastAsia"/>
        </w:rPr>
        <w:t>2</w:t>
      </w:r>
      <w:r w:rsidRPr="00C91120">
        <w:rPr>
          <w:rFonts w:hint="eastAsia"/>
        </w:rPr>
        <w:t>、理解</w:t>
      </w:r>
      <w:r w:rsidRPr="00C91120">
        <w:rPr>
          <w:rFonts w:hint="eastAsia"/>
        </w:rPr>
        <w:t>P</w:t>
      </w:r>
      <w:r w:rsidRPr="00C91120">
        <w:t>V</w:t>
      </w:r>
      <w:r w:rsidRPr="00C91120">
        <w:t>操作的原理和应用，学会利用相关解题技巧，解决</w:t>
      </w:r>
      <w:r w:rsidRPr="00C91120">
        <w:rPr>
          <w:rFonts w:hint="eastAsia"/>
        </w:rPr>
        <w:t>P</w:t>
      </w:r>
      <w:r w:rsidRPr="00C91120">
        <w:t>V</w:t>
      </w:r>
      <w:r w:rsidRPr="00C91120">
        <w:t>操作与信号量、前趋图的结合考查。</w:t>
      </w:r>
    </w:p>
    <w:p w14:paraId="0F58DCAB" w14:textId="77777777" w:rsidR="00BC00C6" w:rsidRPr="00C91120" w:rsidRDefault="00BC00C6" w:rsidP="008D2842">
      <w:pPr>
        <w:pStyle w:val="3"/>
      </w:pPr>
      <w:bookmarkStart w:id="187" w:name="_Toc74672558"/>
      <w:r w:rsidRPr="00C91120">
        <w:rPr>
          <w:rFonts w:hint="eastAsia"/>
        </w:rPr>
        <w:t>2.</w:t>
      </w:r>
      <w:r w:rsidRPr="00C91120">
        <w:t xml:space="preserve">4 </w:t>
      </w:r>
      <w:r w:rsidRPr="00C91120">
        <w:t>死锁及银行家算法（</w:t>
      </w:r>
      <w:r w:rsidRPr="00C91120">
        <w:rPr>
          <w:rFonts w:hint="eastAsia"/>
        </w:rPr>
        <w:t>★★★★</w:t>
      </w:r>
      <w:r w:rsidRPr="00C91120">
        <w:t>）</w:t>
      </w:r>
      <w:bookmarkEnd w:id="187"/>
    </w:p>
    <w:p w14:paraId="5F165147" w14:textId="6271F540" w:rsidR="00BC00C6" w:rsidRPr="00C91120" w:rsidRDefault="00D80682" w:rsidP="007F5CE8">
      <w:pPr>
        <w:ind w:firstLine="420"/>
        <w:rPr>
          <w:b/>
        </w:rPr>
      </w:pPr>
      <w:r w:rsidRPr="00C91120">
        <w:rPr>
          <w:rFonts w:hint="eastAsia"/>
        </w:rPr>
        <w:t>【考法分析】</w:t>
      </w:r>
    </w:p>
    <w:p w14:paraId="763903BB" w14:textId="77777777" w:rsidR="00BC00C6" w:rsidRPr="00C91120" w:rsidRDefault="00BC00C6" w:rsidP="007F5CE8">
      <w:pPr>
        <w:ind w:firstLine="420"/>
      </w:pPr>
      <w:r w:rsidRPr="00C91120">
        <w:t>本知识点主要考查形式有：根据进程情况计算死锁资源数；根据资源数利用银行家算法进行资源分配，判断选项中给出的序列是否安全。</w:t>
      </w:r>
    </w:p>
    <w:p w14:paraId="04510F34" w14:textId="381E48FA" w:rsidR="00BC00C6" w:rsidRPr="00C91120" w:rsidRDefault="00D80682" w:rsidP="007F5CE8">
      <w:pPr>
        <w:ind w:firstLine="420"/>
        <w:rPr>
          <w:b/>
        </w:rPr>
      </w:pPr>
      <w:r w:rsidRPr="00C91120">
        <w:rPr>
          <w:rFonts w:hint="eastAsia"/>
        </w:rPr>
        <w:t>【要点分析】</w:t>
      </w:r>
    </w:p>
    <w:p w14:paraId="34C0F184" w14:textId="77777777" w:rsidR="00BC00C6" w:rsidRPr="00C91120" w:rsidRDefault="00BC00C6" w:rsidP="007F5CE8">
      <w:pPr>
        <w:ind w:firstLine="420"/>
      </w:pPr>
      <w:r w:rsidRPr="00C91120">
        <w:rPr>
          <w:rFonts w:hint="eastAsia"/>
        </w:rPr>
        <w:t>1</w:t>
      </w:r>
      <w:r w:rsidRPr="00C91120">
        <w:rPr>
          <w:rFonts w:hint="eastAsia"/>
        </w:rPr>
        <w:t>、了解死锁的条件和预防概念：进程管理是操作系统的核心，但如果设计不当，就会出现死锁的问题。如果一个进程在等待一件不可能发生的事，则进程就死锁了。而如果一个或多个进程产生死锁，就会造成系统死锁。</w:t>
      </w:r>
    </w:p>
    <w:p w14:paraId="68FE348F" w14:textId="3CDB7900" w:rsidR="00BC00C6" w:rsidRPr="00C91120" w:rsidRDefault="00BC00C6" w:rsidP="007F5CE8">
      <w:pPr>
        <w:ind w:firstLine="420"/>
      </w:pPr>
      <w:r w:rsidRPr="00C91120">
        <w:rPr>
          <w:rFonts w:hint="eastAsia"/>
        </w:rPr>
        <w:t>2</w:t>
      </w:r>
      <w:r w:rsidRPr="00C91120">
        <w:rPr>
          <w:rFonts w:hint="eastAsia"/>
        </w:rPr>
        <w:t>、根据题干给出的进程和资源分配，判断形成死锁的最小资源数或其他参数：对于这种情况，分配资源时每个进程得到可以完成进程的资源数减一，此时是形成死锁的最差情况，在此情况下多</w:t>
      </w:r>
      <w:r w:rsidRPr="00C91120">
        <w:rPr>
          <w:rFonts w:hint="eastAsia"/>
        </w:rPr>
        <w:t>1</w:t>
      </w:r>
      <w:r w:rsidRPr="00C91120">
        <w:rPr>
          <w:rFonts w:hint="eastAsia"/>
        </w:rPr>
        <w:t>个资源即可解决死锁问题，即不可能形成死锁。</w:t>
      </w:r>
      <w:r w:rsidR="003877A0" w:rsidRPr="00C91120">
        <w:rPr>
          <w:rFonts w:hint="eastAsia"/>
        </w:rPr>
        <w:t>假设</w:t>
      </w:r>
      <w:r w:rsidR="003877A0" w:rsidRPr="00C91120">
        <w:rPr>
          <w:rFonts w:hint="eastAsia"/>
        </w:rPr>
        <w:t>m</w:t>
      </w:r>
      <w:r w:rsidR="003877A0" w:rsidRPr="00C91120">
        <w:rPr>
          <w:rFonts w:hint="eastAsia"/>
        </w:rPr>
        <w:t>个进程各自需要</w:t>
      </w:r>
      <w:r w:rsidR="000F0C02" w:rsidRPr="00C91120">
        <w:rPr>
          <w:rFonts w:hint="eastAsia"/>
        </w:rPr>
        <w:t>w</w:t>
      </w:r>
      <w:r w:rsidR="000F0C02" w:rsidRPr="00C91120">
        <w:rPr>
          <w:rFonts w:hint="eastAsia"/>
        </w:rPr>
        <w:t>个</w:t>
      </w:r>
      <w:r w:rsidR="000F0C02" w:rsidRPr="00C91120">
        <w:rPr>
          <w:rFonts w:hint="eastAsia"/>
        </w:rPr>
        <w:t>R</w:t>
      </w:r>
      <w:r w:rsidR="000F0C02" w:rsidRPr="00C91120">
        <w:rPr>
          <w:rFonts w:hint="eastAsia"/>
        </w:rPr>
        <w:t>资源，系统中共有</w:t>
      </w:r>
      <w:r w:rsidR="000F0C02" w:rsidRPr="00C91120">
        <w:rPr>
          <w:rFonts w:hint="eastAsia"/>
        </w:rPr>
        <w:t>n</w:t>
      </w:r>
      <w:r w:rsidR="000F0C02" w:rsidRPr="00C91120">
        <w:rPr>
          <w:rFonts w:hint="eastAsia"/>
        </w:rPr>
        <w:t>个</w:t>
      </w:r>
      <w:r w:rsidR="000F0C02" w:rsidRPr="00C91120">
        <w:rPr>
          <w:rFonts w:hint="eastAsia"/>
        </w:rPr>
        <w:t>R</w:t>
      </w:r>
      <w:r w:rsidR="000F0C02" w:rsidRPr="00C91120">
        <w:rPr>
          <w:rFonts w:hint="eastAsia"/>
        </w:rPr>
        <w:t>资源，此时不可能形成死锁的条件是：</w:t>
      </w:r>
    </w:p>
    <w:p w14:paraId="4ABDB86F" w14:textId="2A1D3DDB" w:rsidR="000F0C02" w:rsidRPr="00C91120" w:rsidRDefault="000F0C02" w:rsidP="007F5CE8">
      <w:pPr>
        <w:ind w:firstLine="420"/>
      </w:pPr>
      <w:r w:rsidRPr="00C91120">
        <w:rPr>
          <w:rFonts w:hint="eastAsia"/>
        </w:rPr>
        <w:t>m</w:t>
      </w:r>
      <w:r w:rsidRPr="00C91120">
        <w:t>*(</w:t>
      </w:r>
      <w:r w:rsidRPr="00C91120">
        <w:rPr>
          <w:rFonts w:hint="eastAsia"/>
        </w:rPr>
        <w:t>w</w:t>
      </w:r>
      <w:r w:rsidRPr="00C91120">
        <w:t>-1)+1&lt;=n</w:t>
      </w:r>
      <w:r w:rsidRPr="00C91120">
        <w:rPr>
          <w:rFonts w:hint="eastAsia"/>
        </w:rPr>
        <w:t>。</w:t>
      </w:r>
    </w:p>
    <w:p w14:paraId="61F2B6A8" w14:textId="1F7A3CA8" w:rsidR="00BC00C6" w:rsidRPr="00C91120" w:rsidRDefault="00BC00C6" w:rsidP="007F5CE8">
      <w:pPr>
        <w:ind w:firstLine="420"/>
      </w:pPr>
      <w:r w:rsidRPr="00C91120">
        <w:rPr>
          <w:rFonts w:hint="eastAsia"/>
        </w:rPr>
        <w:t>3</w:t>
      </w:r>
      <w:r w:rsidRPr="00C91120">
        <w:rPr>
          <w:rFonts w:hint="eastAsia"/>
        </w:rPr>
        <w:t>、银行家算法：当一个进程对资源的最大需求量不超过系统中的资源数时可以接纳该进程。进程可以分期请求资源，但请求的总数不能超过最大需求量。当系统现有的资源不能满足进程尚需资源数时，对进程的请求可以推迟分配，但总能使进程在有限的时间里得到资源。根据银行家算法判断相关进程序列是否会形成死锁，是则为不安全序列。</w:t>
      </w:r>
    </w:p>
    <w:p w14:paraId="37562E63" w14:textId="61306404" w:rsidR="00BC00C6" w:rsidRPr="00C91120" w:rsidRDefault="00D80682" w:rsidP="007F5CE8">
      <w:pPr>
        <w:ind w:firstLine="420"/>
        <w:rPr>
          <w:b/>
        </w:rPr>
      </w:pPr>
      <w:r w:rsidRPr="00C91120">
        <w:rPr>
          <w:rFonts w:hint="eastAsia"/>
        </w:rPr>
        <w:t>【备考点拨】</w:t>
      </w:r>
    </w:p>
    <w:p w14:paraId="003E6043" w14:textId="77777777" w:rsidR="00BC00C6" w:rsidRPr="00C91120" w:rsidRDefault="00BC00C6" w:rsidP="007F5CE8">
      <w:pPr>
        <w:ind w:firstLine="420"/>
      </w:pPr>
      <w:r w:rsidRPr="00C91120">
        <w:rPr>
          <w:rFonts w:hint="eastAsia"/>
        </w:rPr>
        <w:t>1</w:t>
      </w:r>
      <w:r w:rsidRPr="00C91120">
        <w:rPr>
          <w:rFonts w:hint="eastAsia"/>
        </w:rPr>
        <w:t>、掌握相关概念；</w:t>
      </w:r>
    </w:p>
    <w:p w14:paraId="73FFAB13" w14:textId="77777777" w:rsidR="00BC00C6" w:rsidRPr="00C91120" w:rsidRDefault="00BC00C6" w:rsidP="007F5CE8">
      <w:pPr>
        <w:ind w:firstLine="420"/>
      </w:pPr>
      <w:r w:rsidRPr="00C91120">
        <w:rPr>
          <w:rFonts w:hint="eastAsia"/>
        </w:rPr>
        <w:t>2</w:t>
      </w:r>
      <w:r w:rsidRPr="00C91120">
        <w:rPr>
          <w:rFonts w:hint="eastAsia"/>
        </w:rPr>
        <w:t>、掌握死锁资源数计算；</w:t>
      </w:r>
    </w:p>
    <w:p w14:paraId="3252F5B6" w14:textId="77777777" w:rsidR="00BC00C6" w:rsidRPr="00C91120" w:rsidRDefault="00BC00C6" w:rsidP="007F5CE8">
      <w:pPr>
        <w:ind w:firstLine="420"/>
      </w:pPr>
      <w:r w:rsidRPr="00C91120">
        <w:rPr>
          <w:rFonts w:hint="eastAsia"/>
        </w:rPr>
        <w:t>3</w:t>
      </w:r>
      <w:r w:rsidRPr="00C91120">
        <w:rPr>
          <w:rFonts w:hint="eastAsia"/>
        </w:rPr>
        <w:t>、掌握银行家算法分配资源时判断安全序列</w:t>
      </w:r>
      <w:r w:rsidRPr="00C91120">
        <w:t>。</w:t>
      </w:r>
    </w:p>
    <w:p w14:paraId="33A90815" w14:textId="77777777" w:rsidR="00BC00C6" w:rsidRPr="000E380A" w:rsidRDefault="00BC00C6" w:rsidP="000E380A">
      <w:pPr>
        <w:keepNext/>
        <w:ind w:firstLine="482"/>
        <w:rPr>
          <w:b/>
          <w:sz w:val="24"/>
        </w:rPr>
      </w:pPr>
      <w:r w:rsidRPr="000E380A">
        <w:rPr>
          <w:b/>
          <w:sz w:val="24"/>
        </w:rPr>
        <w:t>【存储管理】</w:t>
      </w:r>
    </w:p>
    <w:p w14:paraId="76A7D39C" w14:textId="77777777" w:rsidR="00BC00C6" w:rsidRPr="00C91120" w:rsidRDefault="00BC00C6" w:rsidP="008D2842">
      <w:pPr>
        <w:pStyle w:val="3"/>
      </w:pPr>
      <w:bookmarkStart w:id="188" w:name="_Toc74672559"/>
      <w:r w:rsidRPr="00C91120">
        <w:rPr>
          <w:rFonts w:hint="eastAsia"/>
        </w:rPr>
        <w:t>2</w:t>
      </w:r>
      <w:r w:rsidRPr="00C91120">
        <w:t xml:space="preserve">.5 </w:t>
      </w:r>
      <w:r w:rsidRPr="00C91120">
        <w:t>段页式存储（</w:t>
      </w:r>
      <w:r w:rsidRPr="00C91120">
        <w:rPr>
          <w:rFonts w:hint="eastAsia"/>
        </w:rPr>
        <w:t>★★★★</w:t>
      </w:r>
      <w:r w:rsidRPr="00C91120">
        <w:t>）</w:t>
      </w:r>
      <w:bookmarkEnd w:id="188"/>
    </w:p>
    <w:p w14:paraId="1F6DFA8A" w14:textId="00FE3B05" w:rsidR="00BC00C6" w:rsidRPr="00C91120" w:rsidRDefault="00D80682" w:rsidP="007F5CE8">
      <w:pPr>
        <w:ind w:firstLine="420"/>
        <w:rPr>
          <w:b/>
        </w:rPr>
      </w:pPr>
      <w:r w:rsidRPr="00C91120">
        <w:rPr>
          <w:rFonts w:hint="eastAsia"/>
        </w:rPr>
        <w:t>【考法分析】</w:t>
      </w:r>
    </w:p>
    <w:p w14:paraId="59314524" w14:textId="77777777" w:rsidR="00BC00C6" w:rsidRPr="00C91120" w:rsidRDefault="00BC00C6" w:rsidP="007F5CE8">
      <w:pPr>
        <w:ind w:firstLine="420"/>
      </w:pPr>
      <w:r w:rsidRPr="00C91120">
        <w:rPr>
          <w:rFonts w:hint="eastAsia"/>
        </w:rPr>
        <w:t>本知识点主要考查形式有：页式存储中对应逻辑页的物理页号，或对应逻辑地址的物理地址；段式存储中对应段地址的合法性判断；页式存储、段式存储、段页式存储的一些概念描述判断正误。</w:t>
      </w:r>
    </w:p>
    <w:p w14:paraId="52365B15" w14:textId="14CED901" w:rsidR="00BC00C6" w:rsidRPr="00C91120" w:rsidRDefault="00D80682" w:rsidP="007F5CE8">
      <w:pPr>
        <w:ind w:firstLine="420"/>
        <w:rPr>
          <w:b/>
        </w:rPr>
      </w:pPr>
      <w:r w:rsidRPr="00C91120">
        <w:rPr>
          <w:rFonts w:hint="eastAsia"/>
        </w:rPr>
        <w:t>【要点分析】</w:t>
      </w:r>
    </w:p>
    <w:p w14:paraId="0A5108C7" w14:textId="77777777" w:rsidR="00BC00C6" w:rsidRPr="00C91120" w:rsidRDefault="00BC00C6" w:rsidP="007F5CE8">
      <w:pPr>
        <w:ind w:firstLine="420"/>
      </w:pPr>
      <w:r w:rsidRPr="00C91120">
        <w:rPr>
          <w:rFonts w:hint="eastAsia"/>
        </w:rPr>
        <w:t>1</w:t>
      </w:r>
      <w:r w:rsidRPr="00C91120">
        <w:rPr>
          <w:rFonts w:hint="eastAsia"/>
        </w:rPr>
        <w:t>、知道页面大小时，可以依此判断页内地址的长度，并据此知道该地址的页号；</w:t>
      </w:r>
    </w:p>
    <w:p w14:paraId="61CA6D18" w14:textId="77777777" w:rsidR="00BC00C6" w:rsidRPr="00C91120" w:rsidRDefault="00BC00C6" w:rsidP="007F5CE8">
      <w:pPr>
        <w:ind w:firstLine="420"/>
      </w:pPr>
      <w:r w:rsidRPr="00C91120">
        <w:rPr>
          <w:rFonts w:hint="eastAsia"/>
        </w:rPr>
        <w:t>2</w:t>
      </w:r>
      <w:r w:rsidRPr="00C91120">
        <w:rPr>
          <w:rFonts w:hint="eastAsia"/>
        </w:rPr>
        <w:t>、页号与页帧号的转换可以通过查表进行；</w:t>
      </w:r>
    </w:p>
    <w:p w14:paraId="2DC81167" w14:textId="77777777" w:rsidR="00BC00C6" w:rsidRPr="00C91120" w:rsidRDefault="00BC00C6" w:rsidP="007F5CE8">
      <w:pPr>
        <w:ind w:firstLine="420"/>
      </w:pPr>
      <w:r w:rsidRPr="00C91120">
        <w:rPr>
          <w:rFonts w:hint="eastAsia"/>
        </w:rPr>
        <w:t>3</w:t>
      </w:r>
      <w:r w:rsidRPr="00C91120">
        <w:rPr>
          <w:rFonts w:hint="eastAsia"/>
        </w:rPr>
        <w:t>、段地址的格式，段号后跟段内地址不能超过段长；</w:t>
      </w:r>
    </w:p>
    <w:p w14:paraId="6F507488" w14:textId="77777777" w:rsidR="00BC00C6" w:rsidRPr="00C91120" w:rsidRDefault="00BC00C6" w:rsidP="007F5CE8">
      <w:pPr>
        <w:ind w:firstLine="420"/>
      </w:pPr>
      <w:r w:rsidRPr="00C91120">
        <w:rPr>
          <w:rFonts w:hint="eastAsia"/>
        </w:rPr>
        <w:t>4</w:t>
      </w:r>
      <w:r w:rsidRPr="00C91120">
        <w:rPr>
          <w:rFonts w:hint="eastAsia"/>
        </w:rPr>
        <w:t>、</w:t>
      </w:r>
      <w:r w:rsidRPr="00C91120">
        <w:t>页式存储：将程序与内存均划分为同样大小的块，以页为单位将程序调入内存。</w:t>
      </w:r>
    </w:p>
    <w:p w14:paraId="7C93769F" w14:textId="77777777" w:rsidR="00BC00C6" w:rsidRPr="00C91120" w:rsidRDefault="00BC00C6" w:rsidP="007F5CE8">
      <w:pPr>
        <w:ind w:firstLine="420"/>
      </w:pPr>
      <w:r w:rsidRPr="00C91120">
        <w:rPr>
          <w:rFonts w:hint="eastAsia"/>
        </w:rPr>
        <w:t>5</w:t>
      </w:r>
      <w:r w:rsidRPr="00C91120">
        <w:rPr>
          <w:rFonts w:hint="eastAsia"/>
        </w:rPr>
        <w:t>、</w:t>
      </w:r>
      <w:r w:rsidRPr="00C91120">
        <w:t>段式存储：按用户作业中的自然段来划分逻辑空间，然后调入内存，段的长度可以不一样。</w:t>
      </w:r>
    </w:p>
    <w:p w14:paraId="403A9D49" w14:textId="77777777" w:rsidR="00BC00C6" w:rsidRPr="00C91120" w:rsidRDefault="00BC00C6" w:rsidP="007F5CE8">
      <w:pPr>
        <w:ind w:firstLine="420"/>
      </w:pPr>
      <w:r w:rsidRPr="00C91120">
        <w:rPr>
          <w:rFonts w:hint="eastAsia"/>
        </w:rPr>
        <w:t>6</w:t>
      </w:r>
      <w:r w:rsidRPr="00C91120">
        <w:rPr>
          <w:rFonts w:hint="eastAsia"/>
        </w:rPr>
        <w:t>、</w:t>
      </w:r>
      <w:r w:rsidRPr="00C91120">
        <w:t>段页式存储：段式与页式的综合体。先分段，再分页。</w:t>
      </w:r>
      <w:r w:rsidRPr="00C91120">
        <w:t>1</w:t>
      </w:r>
      <w:r w:rsidRPr="00C91120">
        <w:t>个程序有若干个段，每个段中可以有若干页，每个页的大小相同，但每个段的大小不同。</w:t>
      </w:r>
    </w:p>
    <w:p w14:paraId="23B0C62C" w14:textId="17490718" w:rsidR="00BC00C6" w:rsidRPr="00C91120" w:rsidRDefault="00D80682" w:rsidP="007F5CE8">
      <w:pPr>
        <w:ind w:firstLine="420"/>
        <w:rPr>
          <w:b/>
        </w:rPr>
      </w:pPr>
      <w:r w:rsidRPr="00C91120">
        <w:rPr>
          <w:rFonts w:hint="eastAsia"/>
        </w:rPr>
        <w:t>【备考点拨】</w:t>
      </w:r>
    </w:p>
    <w:p w14:paraId="4FAF58DB" w14:textId="77777777" w:rsidR="00BC00C6" w:rsidRPr="00C91120" w:rsidRDefault="00BC00C6" w:rsidP="007F5CE8">
      <w:pPr>
        <w:ind w:firstLine="420"/>
      </w:pPr>
      <w:r w:rsidRPr="00C91120">
        <w:t>1</w:t>
      </w:r>
      <w:r w:rsidRPr="00C91120">
        <w:t>、掌握段页式存储相关的一些概念；</w:t>
      </w:r>
    </w:p>
    <w:p w14:paraId="14F09F5B" w14:textId="77777777" w:rsidR="00BC00C6" w:rsidRPr="00C91120" w:rsidRDefault="00BC00C6" w:rsidP="007F5CE8">
      <w:pPr>
        <w:ind w:firstLine="420"/>
      </w:pPr>
      <w:r w:rsidRPr="00C91120">
        <w:rPr>
          <w:rFonts w:hint="eastAsia"/>
        </w:rPr>
        <w:t>2</w:t>
      </w:r>
      <w:r w:rsidRPr="00C91120">
        <w:rPr>
          <w:rFonts w:hint="eastAsia"/>
        </w:rPr>
        <w:t>、掌握页式存储地址的转换和页表的查找；</w:t>
      </w:r>
    </w:p>
    <w:p w14:paraId="6E1E18B5" w14:textId="77777777" w:rsidR="00BC00C6" w:rsidRPr="00C91120" w:rsidRDefault="00BC00C6" w:rsidP="007F5CE8">
      <w:pPr>
        <w:ind w:firstLine="420"/>
      </w:pPr>
      <w:r w:rsidRPr="00C91120">
        <w:rPr>
          <w:rFonts w:hint="eastAsia"/>
        </w:rPr>
        <w:t>3</w:t>
      </w:r>
      <w:r w:rsidRPr="00C91120">
        <w:rPr>
          <w:rFonts w:hint="eastAsia"/>
        </w:rPr>
        <w:t>、掌握段式存储段地址合法性判断。</w:t>
      </w:r>
    </w:p>
    <w:p w14:paraId="13A6CFDE" w14:textId="77777777" w:rsidR="00BC00C6" w:rsidRPr="00C91120" w:rsidRDefault="00BC00C6" w:rsidP="008D2842">
      <w:pPr>
        <w:pStyle w:val="3"/>
      </w:pPr>
      <w:bookmarkStart w:id="189" w:name="_Toc74672560"/>
      <w:r w:rsidRPr="00C91120">
        <w:rPr>
          <w:rFonts w:hint="eastAsia"/>
        </w:rPr>
        <w:t>2</w:t>
      </w:r>
      <w:r w:rsidRPr="00C91120">
        <w:t xml:space="preserve">.6 </w:t>
      </w:r>
      <w:r w:rsidRPr="00C91120">
        <w:t>页面置换算法（</w:t>
      </w:r>
      <w:r w:rsidRPr="00C91120">
        <w:rPr>
          <w:rFonts w:hint="eastAsia"/>
        </w:rPr>
        <w:t>★</w:t>
      </w:r>
      <w:r w:rsidRPr="00C91120">
        <w:t>）</w:t>
      </w:r>
      <w:bookmarkEnd w:id="189"/>
    </w:p>
    <w:p w14:paraId="018131B9" w14:textId="6D5A7BDB" w:rsidR="00BC00C6" w:rsidRPr="00C91120" w:rsidRDefault="00D80682" w:rsidP="007F5CE8">
      <w:pPr>
        <w:ind w:firstLine="420"/>
        <w:rPr>
          <w:b/>
        </w:rPr>
      </w:pPr>
      <w:r w:rsidRPr="00C91120">
        <w:rPr>
          <w:rFonts w:hint="eastAsia"/>
        </w:rPr>
        <w:t>【考法分析】</w:t>
      </w:r>
    </w:p>
    <w:p w14:paraId="545D30EA" w14:textId="77777777" w:rsidR="00BC00C6" w:rsidRPr="00C91120" w:rsidRDefault="00BC00C6" w:rsidP="007F5CE8">
      <w:pPr>
        <w:ind w:firstLine="420"/>
      </w:pPr>
      <w:r w:rsidRPr="00C91120">
        <w:rPr>
          <w:rFonts w:hint="eastAsia"/>
        </w:rPr>
        <w:t>本知识点主要与页式存储结合考查，依据最近最少被使用原则选择应该被淘汰的页面。</w:t>
      </w:r>
    </w:p>
    <w:p w14:paraId="162A6F62" w14:textId="4BCAB2D8" w:rsidR="00BC00C6" w:rsidRPr="00C91120" w:rsidRDefault="00D80682" w:rsidP="007F5CE8">
      <w:pPr>
        <w:ind w:firstLine="420"/>
        <w:rPr>
          <w:b/>
        </w:rPr>
      </w:pPr>
      <w:r w:rsidRPr="00C91120">
        <w:rPr>
          <w:rFonts w:hint="eastAsia"/>
        </w:rPr>
        <w:t>【要点分析】</w:t>
      </w:r>
    </w:p>
    <w:p w14:paraId="74FFB088" w14:textId="2A555AA0" w:rsidR="00BC00C6" w:rsidRPr="00C91120" w:rsidRDefault="00BC00C6" w:rsidP="007F5CE8">
      <w:pPr>
        <w:ind w:firstLine="420"/>
      </w:pPr>
      <w:r w:rsidRPr="00C91120">
        <w:t>1</w:t>
      </w:r>
      <w:r w:rsidRPr="00C91120">
        <w:rPr>
          <w:rFonts w:hint="eastAsia"/>
        </w:rPr>
        <w:t>、页面淘汰时，主要依据原则（考试中默认按照此原则进行淘汰）：先淘汰最近未被访问的（访问位为</w:t>
      </w:r>
      <w:r w:rsidRPr="00C91120">
        <w:rPr>
          <w:rFonts w:hint="eastAsia"/>
        </w:rPr>
        <w:t>0</w:t>
      </w:r>
      <w:r w:rsidRPr="00C91120">
        <w:rPr>
          <w:rFonts w:hint="eastAsia"/>
        </w:rPr>
        <w:t>），其次淘汰</w:t>
      </w:r>
      <w:ins w:id="190" w:author="Administrator" w:date="2021-06-15T11:44:00Z">
        <w:r w:rsidR="000503C9" w:rsidRPr="00C91120">
          <w:rPr>
            <w:rFonts w:hint="eastAsia"/>
          </w:rPr>
          <w:t>被访问</w:t>
        </w:r>
      </w:ins>
      <w:r w:rsidRPr="00C91120">
        <w:rPr>
          <w:rFonts w:hint="eastAsia"/>
        </w:rPr>
        <w:t>但未被修改的（即修改位为</w:t>
      </w:r>
      <w:r w:rsidRPr="00C91120">
        <w:rPr>
          <w:rFonts w:hint="eastAsia"/>
        </w:rPr>
        <w:t>0</w:t>
      </w:r>
      <w:r w:rsidRPr="00C91120">
        <w:rPr>
          <w:rFonts w:hint="eastAsia"/>
        </w:rPr>
        <w:t>，因为修改后的页面淘汰时代价更大）。</w:t>
      </w:r>
    </w:p>
    <w:p w14:paraId="10243883" w14:textId="77777777" w:rsidR="00BC00C6" w:rsidRPr="00C91120" w:rsidRDefault="00BC00C6" w:rsidP="007F5CE8">
      <w:pPr>
        <w:ind w:firstLine="420"/>
      </w:pPr>
      <w:r w:rsidRPr="00C91120">
        <w:t>2</w:t>
      </w:r>
      <w:r w:rsidRPr="00C91120">
        <w:rPr>
          <w:rFonts w:hint="eastAsia"/>
        </w:rPr>
        <w:t>、页面淘汰算法有多种，常用的是</w:t>
      </w:r>
      <w:r w:rsidRPr="00C91120">
        <w:rPr>
          <w:rFonts w:hint="eastAsia"/>
        </w:rPr>
        <w:t>L</w:t>
      </w:r>
      <w:r w:rsidRPr="00C91120">
        <w:t>RU</w:t>
      </w:r>
      <w:r w:rsidRPr="00C91120">
        <w:t>即最近最少使用原则，依据的是局部性原理。</w:t>
      </w:r>
    </w:p>
    <w:p w14:paraId="5898AAAB" w14:textId="77777777" w:rsidR="00BC00C6" w:rsidRPr="00C91120" w:rsidRDefault="00BC00C6" w:rsidP="007F5CE8">
      <w:pPr>
        <w:ind w:firstLine="420"/>
      </w:pPr>
      <w:r w:rsidRPr="00C91120">
        <w:rPr>
          <w:rFonts w:hint="eastAsia"/>
        </w:rPr>
        <w:t>3</w:t>
      </w:r>
      <w:r w:rsidRPr="00C91120">
        <w:rPr>
          <w:rFonts w:hint="eastAsia"/>
        </w:rPr>
        <w:t>、对于多种淘汰算法：最优算法</w:t>
      </w:r>
      <w:r w:rsidRPr="00C91120">
        <w:rPr>
          <w:rFonts w:hint="eastAsia"/>
        </w:rPr>
        <w:t>O</w:t>
      </w:r>
      <w:r w:rsidRPr="00C91120">
        <w:t>PT</w:t>
      </w:r>
      <w:r w:rsidRPr="00C91120">
        <w:rPr>
          <w:rFonts w:hint="eastAsia"/>
        </w:rPr>
        <w:t>（理想型），随机算法</w:t>
      </w:r>
      <w:r w:rsidRPr="00C91120">
        <w:rPr>
          <w:rFonts w:hint="eastAsia"/>
        </w:rPr>
        <w:t>R</w:t>
      </w:r>
      <w:r w:rsidRPr="00C91120">
        <w:t>AND</w:t>
      </w:r>
      <w:r w:rsidRPr="00C91120">
        <w:t>（随机性），先进先出</w:t>
      </w:r>
      <w:r w:rsidRPr="00C91120">
        <w:rPr>
          <w:rFonts w:hint="eastAsia"/>
        </w:rPr>
        <w:t>F</w:t>
      </w:r>
      <w:r w:rsidRPr="00C91120">
        <w:t>IFO</w:t>
      </w:r>
      <w:r w:rsidRPr="00C91120">
        <w:t>（可能产生</w:t>
      </w:r>
      <w:r w:rsidRPr="000503C9">
        <w:rPr>
          <w:rFonts w:ascii="宋体" w:hAnsi="宋体" w:hint="eastAsia"/>
          <w:rPrChange w:id="191" w:author="Administrator" w:date="2021-06-15T11:44:00Z">
            <w:rPr>
              <w:rFonts w:hint="eastAsia"/>
            </w:rPr>
          </w:rPrChange>
        </w:rPr>
        <w:t>“抖动”</w:t>
      </w:r>
      <w:r w:rsidRPr="00C91120">
        <w:t>），最近最少使用</w:t>
      </w:r>
      <w:r w:rsidRPr="00C91120">
        <w:rPr>
          <w:rFonts w:hint="eastAsia"/>
        </w:rPr>
        <w:t>L</w:t>
      </w:r>
      <w:r w:rsidRPr="00C91120">
        <w:t>RU</w:t>
      </w:r>
      <w:r w:rsidRPr="00C91120">
        <w:t>（依据局部性原理）。</w:t>
      </w:r>
    </w:p>
    <w:p w14:paraId="73D83AFC" w14:textId="4B38D7C0" w:rsidR="00BC00C6" w:rsidRPr="00C91120" w:rsidRDefault="00D80682" w:rsidP="007F5CE8">
      <w:pPr>
        <w:ind w:firstLine="420"/>
        <w:rPr>
          <w:b/>
        </w:rPr>
      </w:pPr>
      <w:r w:rsidRPr="00C91120">
        <w:rPr>
          <w:rFonts w:hint="eastAsia"/>
        </w:rPr>
        <w:t>【备考点拨】</w:t>
      </w:r>
    </w:p>
    <w:p w14:paraId="495BBFB8" w14:textId="77777777" w:rsidR="00BC00C6" w:rsidRPr="00C91120" w:rsidRDefault="00BC00C6" w:rsidP="007F5CE8">
      <w:pPr>
        <w:ind w:firstLine="420"/>
      </w:pPr>
      <w:r w:rsidRPr="00C91120">
        <w:rPr>
          <w:rFonts w:hint="eastAsia"/>
        </w:rPr>
        <w:t>1</w:t>
      </w:r>
      <w:r w:rsidRPr="00C91120">
        <w:rPr>
          <w:rFonts w:hint="eastAsia"/>
        </w:rPr>
        <w:t>、掌握页表字段表示的意义，根据</w:t>
      </w:r>
      <w:r w:rsidRPr="00C91120">
        <w:rPr>
          <w:rFonts w:hint="eastAsia"/>
        </w:rPr>
        <w:t>L</w:t>
      </w:r>
      <w:r w:rsidRPr="00C91120">
        <w:t>RU</w:t>
      </w:r>
      <w:r w:rsidRPr="00C91120">
        <w:t>进行页面淘汰；</w:t>
      </w:r>
    </w:p>
    <w:p w14:paraId="5FD6DE84" w14:textId="77777777" w:rsidR="00BC00C6" w:rsidRPr="00C91120" w:rsidRDefault="00BC00C6" w:rsidP="007F5CE8">
      <w:pPr>
        <w:ind w:firstLine="420"/>
      </w:pPr>
      <w:r w:rsidRPr="00C91120">
        <w:rPr>
          <w:rFonts w:hint="eastAsia"/>
        </w:rPr>
        <w:t>2</w:t>
      </w:r>
      <w:r w:rsidRPr="00C91120">
        <w:rPr>
          <w:rFonts w:hint="eastAsia"/>
        </w:rPr>
        <w:t>、了解多种淘汰算法的原则，根据它们的特点进行区分。</w:t>
      </w:r>
    </w:p>
    <w:p w14:paraId="512364A4" w14:textId="77777777" w:rsidR="00BC00C6" w:rsidRPr="00C91120" w:rsidRDefault="00BC00C6" w:rsidP="008D2842">
      <w:pPr>
        <w:pStyle w:val="3"/>
      </w:pPr>
      <w:bookmarkStart w:id="192" w:name="_Toc74672561"/>
      <w:r w:rsidRPr="00C91120">
        <w:rPr>
          <w:rFonts w:hint="eastAsia"/>
        </w:rPr>
        <w:t>2.</w:t>
      </w:r>
      <w:r w:rsidRPr="00C91120">
        <w:t xml:space="preserve">7 </w:t>
      </w:r>
      <w:r w:rsidRPr="00C91120">
        <w:t>磁盘管理（</w:t>
      </w:r>
      <w:r w:rsidRPr="00C91120">
        <w:rPr>
          <w:rFonts w:hint="eastAsia"/>
        </w:rPr>
        <w:t>★★</w:t>
      </w:r>
      <w:r w:rsidRPr="00C91120">
        <w:t>）</w:t>
      </w:r>
      <w:bookmarkEnd w:id="192"/>
    </w:p>
    <w:p w14:paraId="55D8B6A0" w14:textId="32741FBB" w:rsidR="00BC00C6" w:rsidRPr="00C91120" w:rsidRDefault="00D80682" w:rsidP="007F5CE8">
      <w:pPr>
        <w:ind w:firstLine="420"/>
        <w:rPr>
          <w:b/>
        </w:rPr>
      </w:pPr>
      <w:r w:rsidRPr="00C91120">
        <w:rPr>
          <w:rFonts w:hint="eastAsia"/>
        </w:rPr>
        <w:t>【考法分析】</w:t>
      </w:r>
    </w:p>
    <w:p w14:paraId="75E30A2A" w14:textId="77777777" w:rsidR="00BC00C6" w:rsidRPr="00C91120" w:rsidRDefault="00BC00C6" w:rsidP="007F5CE8">
      <w:pPr>
        <w:ind w:firstLine="420"/>
      </w:pPr>
      <w:r w:rsidRPr="00C91120">
        <w:rPr>
          <w:rFonts w:hint="eastAsia"/>
        </w:rPr>
        <w:t>本知识点的考查形式有：计算磁盘数据的读取时间；优化存储后的数据读取时间；磁盘调度算法的相关应用。</w:t>
      </w:r>
    </w:p>
    <w:p w14:paraId="2209D8A2" w14:textId="27CFF214" w:rsidR="00BC00C6" w:rsidRPr="00C91120" w:rsidRDefault="00D80682" w:rsidP="007F5CE8">
      <w:pPr>
        <w:ind w:firstLine="420"/>
        <w:rPr>
          <w:b/>
        </w:rPr>
      </w:pPr>
      <w:r w:rsidRPr="00C91120">
        <w:rPr>
          <w:rFonts w:hint="eastAsia"/>
        </w:rPr>
        <w:t>【要点分析】</w:t>
      </w:r>
    </w:p>
    <w:p w14:paraId="6EC87D90" w14:textId="77777777" w:rsidR="00BC00C6" w:rsidRPr="00C91120" w:rsidRDefault="00BC00C6" w:rsidP="007F5CE8">
      <w:pPr>
        <w:ind w:firstLine="420"/>
      </w:pPr>
      <w:r w:rsidRPr="00C91120">
        <w:rPr>
          <w:rFonts w:hint="eastAsia"/>
        </w:rPr>
        <w:t>1</w:t>
      </w:r>
      <w:r w:rsidRPr="00C91120">
        <w:rPr>
          <w:rFonts w:hint="eastAsia"/>
        </w:rPr>
        <w:t>、存取时间</w:t>
      </w:r>
      <w:r w:rsidRPr="00C91120">
        <w:rPr>
          <w:rFonts w:hint="eastAsia"/>
        </w:rPr>
        <w:t>=</w:t>
      </w:r>
      <w:r w:rsidRPr="00C91120">
        <w:rPr>
          <w:rFonts w:hint="eastAsia"/>
        </w:rPr>
        <w:t>寻道时间</w:t>
      </w:r>
      <w:r w:rsidRPr="00C91120">
        <w:rPr>
          <w:rFonts w:hint="eastAsia"/>
        </w:rPr>
        <w:t>+</w:t>
      </w:r>
      <w:r w:rsidRPr="00C91120">
        <w:rPr>
          <w:rFonts w:hint="eastAsia"/>
        </w:rPr>
        <w:t>等待时间，寻道时间是指磁头移动到磁道所需的时间；等待时间为等待读写的扇区转到磁头下方所用的时间。有时还需要加上数据的传输时间。</w:t>
      </w:r>
    </w:p>
    <w:p w14:paraId="1C85FECB" w14:textId="77777777" w:rsidR="00BC00C6" w:rsidRPr="00C91120" w:rsidRDefault="00BC00C6" w:rsidP="007F5CE8">
      <w:pPr>
        <w:ind w:firstLine="420"/>
      </w:pPr>
      <w:r w:rsidRPr="00C91120">
        <w:rPr>
          <w:rFonts w:hint="eastAsia"/>
        </w:rPr>
        <w:t>2</w:t>
      </w:r>
      <w:r w:rsidRPr="00C91120">
        <w:rPr>
          <w:rFonts w:hint="eastAsia"/>
        </w:rPr>
        <w:t>、在处理过程中，如果有关于缓冲区的使用，需要了解对于单缓冲区每次只能被一个进程使用，即向缓冲区传输数据的时候不能从缓冲区读取数据，反之亦然。</w:t>
      </w:r>
    </w:p>
    <w:p w14:paraId="5B8C606D" w14:textId="77777777" w:rsidR="00BC00C6" w:rsidRPr="00C91120" w:rsidRDefault="00BC00C6" w:rsidP="007F5CE8">
      <w:pPr>
        <w:ind w:firstLine="420"/>
      </w:pPr>
      <w:r w:rsidRPr="00C91120">
        <w:rPr>
          <w:rFonts w:hint="eastAsia"/>
        </w:rPr>
        <w:t>3</w:t>
      </w:r>
      <w:r w:rsidRPr="00C91120">
        <w:rPr>
          <w:rFonts w:hint="eastAsia"/>
        </w:rPr>
        <w:t>、对于磁盘存储的优化，是因为磁头保持转动的状态，当读取数据传输或处理时，磁头会移动到超前的位置，需要继续旋转才能回到逻辑下一磁盘块，优化存储就是调整磁盘块的位置，让逻辑下一磁盘块放到磁头将要开始读取该逻辑块的位置。</w:t>
      </w:r>
    </w:p>
    <w:p w14:paraId="335C15A8" w14:textId="77777777" w:rsidR="00BC00C6" w:rsidRPr="00C91120" w:rsidRDefault="00BC00C6" w:rsidP="007F5CE8">
      <w:pPr>
        <w:ind w:firstLine="420"/>
      </w:pPr>
      <w:r w:rsidRPr="00C91120">
        <w:rPr>
          <w:rFonts w:hint="eastAsia"/>
        </w:rPr>
        <w:t>4</w:t>
      </w:r>
      <w:r w:rsidRPr="00C91120">
        <w:rPr>
          <w:rFonts w:hint="eastAsia"/>
        </w:rPr>
        <w:t>、磁盘调度算法（考虑移臂时，只需要考虑柱面信息即可，扇区不需要考虑，同一柱面的多个扇区先后顺序随机）：</w:t>
      </w:r>
    </w:p>
    <w:p w14:paraId="6EB7A29F" w14:textId="77777777" w:rsidR="00BC00C6" w:rsidRPr="00C91120" w:rsidRDefault="00BC00C6" w:rsidP="007F5CE8">
      <w:pPr>
        <w:ind w:firstLine="420"/>
      </w:pPr>
      <w:r w:rsidRPr="00C91120">
        <w:rPr>
          <w:rFonts w:hint="eastAsia"/>
        </w:rPr>
        <w:t>先来先服务</w:t>
      </w:r>
      <w:r w:rsidRPr="00C91120">
        <w:rPr>
          <w:rFonts w:hint="eastAsia"/>
        </w:rPr>
        <w:t>FCFS</w:t>
      </w:r>
      <w:r w:rsidRPr="00C91120">
        <w:rPr>
          <w:rFonts w:hint="eastAsia"/>
        </w:rPr>
        <w:t>（谁先申请先服务谁）；</w:t>
      </w:r>
    </w:p>
    <w:p w14:paraId="15E6B0BD" w14:textId="77777777" w:rsidR="00BC00C6" w:rsidRPr="00C91120" w:rsidRDefault="00BC00C6" w:rsidP="007F5CE8">
      <w:pPr>
        <w:ind w:firstLine="420"/>
      </w:pPr>
      <w:r w:rsidRPr="00C91120">
        <w:rPr>
          <w:rFonts w:hint="eastAsia"/>
        </w:rPr>
        <w:t>最短寻道时间优先</w:t>
      </w:r>
      <w:r w:rsidRPr="00C91120">
        <w:rPr>
          <w:rFonts w:hint="eastAsia"/>
        </w:rPr>
        <w:t>SSTF</w:t>
      </w:r>
      <w:r w:rsidRPr="00C91120">
        <w:rPr>
          <w:rFonts w:hint="eastAsia"/>
        </w:rPr>
        <w:t>（申请时判断与磁头当前位置的距离，谁短先服务谁）；</w:t>
      </w:r>
    </w:p>
    <w:p w14:paraId="4E17099E" w14:textId="77777777" w:rsidR="00BC00C6" w:rsidRPr="00C91120" w:rsidRDefault="00BC00C6" w:rsidP="007F5CE8">
      <w:pPr>
        <w:ind w:firstLine="420"/>
      </w:pPr>
      <w:r w:rsidRPr="00C91120">
        <w:rPr>
          <w:rFonts w:hint="eastAsia"/>
        </w:rPr>
        <w:t>扫描算法</w:t>
      </w:r>
      <w:r w:rsidRPr="00C91120">
        <w:rPr>
          <w:rFonts w:hint="eastAsia"/>
        </w:rPr>
        <w:t>SCAN</w:t>
      </w:r>
      <w:r w:rsidRPr="00C91120">
        <w:rPr>
          <w:rFonts w:hint="eastAsia"/>
        </w:rPr>
        <w:t>（电梯算法，双向扫描）；</w:t>
      </w:r>
    </w:p>
    <w:p w14:paraId="64D8CCC3" w14:textId="77777777" w:rsidR="00BC00C6" w:rsidRPr="00C91120" w:rsidRDefault="00BC00C6" w:rsidP="007F5CE8">
      <w:pPr>
        <w:ind w:firstLine="420"/>
      </w:pPr>
      <w:r w:rsidRPr="00C91120">
        <w:rPr>
          <w:rFonts w:hint="eastAsia"/>
        </w:rPr>
        <w:t>循环扫描</w:t>
      </w:r>
      <w:r w:rsidRPr="00C91120">
        <w:rPr>
          <w:rFonts w:hint="eastAsia"/>
        </w:rPr>
        <w:t>CSCAN</w:t>
      </w:r>
      <w:r w:rsidRPr="00C91120">
        <w:rPr>
          <w:rFonts w:hint="eastAsia"/>
        </w:rPr>
        <w:t>（单向扫描）。</w:t>
      </w:r>
    </w:p>
    <w:p w14:paraId="6C3430ED" w14:textId="196B3FAC" w:rsidR="00BC00C6" w:rsidRPr="00C91120" w:rsidRDefault="00D80682" w:rsidP="007F5CE8">
      <w:pPr>
        <w:ind w:firstLine="420"/>
        <w:rPr>
          <w:b/>
        </w:rPr>
      </w:pPr>
      <w:r w:rsidRPr="00C91120">
        <w:rPr>
          <w:rFonts w:hint="eastAsia"/>
        </w:rPr>
        <w:t>【备考点拨】</w:t>
      </w:r>
    </w:p>
    <w:p w14:paraId="2945D701" w14:textId="77777777" w:rsidR="00BC00C6" w:rsidRPr="00C91120" w:rsidRDefault="00BC00C6" w:rsidP="007F5CE8">
      <w:pPr>
        <w:ind w:firstLine="420"/>
      </w:pPr>
      <w:r w:rsidRPr="00C91120">
        <w:rPr>
          <w:rFonts w:hint="eastAsia"/>
        </w:rPr>
        <w:t>1</w:t>
      </w:r>
      <w:r w:rsidRPr="00C91120">
        <w:rPr>
          <w:rFonts w:hint="eastAsia"/>
        </w:rPr>
        <w:t>、掌握读取磁盘数据时间计算方法；</w:t>
      </w:r>
    </w:p>
    <w:p w14:paraId="77561235" w14:textId="77777777" w:rsidR="00BC00C6" w:rsidRPr="00C91120" w:rsidRDefault="00BC00C6" w:rsidP="007F5CE8">
      <w:pPr>
        <w:ind w:firstLine="420"/>
      </w:pPr>
      <w:r w:rsidRPr="00C91120">
        <w:rPr>
          <w:rFonts w:hint="eastAsia"/>
        </w:rPr>
        <w:t>2</w:t>
      </w:r>
      <w:r w:rsidRPr="00C91120">
        <w:rPr>
          <w:rFonts w:hint="eastAsia"/>
        </w:rPr>
        <w:t>、掌握磁盘存储优化的过程和计算方法；</w:t>
      </w:r>
    </w:p>
    <w:p w14:paraId="3C057B15" w14:textId="77777777" w:rsidR="00BC00C6" w:rsidRDefault="00BC00C6" w:rsidP="007F5CE8">
      <w:pPr>
        <w:ind w:firstLine="420"/>
      </w:pPr>
      <w:r w:rsidRPr="00C91120">
        <w:rPr>
          <w:rFonts w:hint="eastAsia"/>
        </w:rPr>
        <w:t>3</w:t>
      </w:r>
      <w:r w:rsidRPr="00C91120">
        <w:rPr>
          <w:rFonts w:hint="eastAsia"/>
        </w:rPr>
        <w:t>、了解磁盘调度算法的区别，并能加以区分。</w:t>
      </w:r>
    </w:p>
    <w:p w14:paraId="52A7598F" w14:textId="77777777" w:rsidR="000E380A" w:rsidRPr="00C91120" w:rsidRDefault="000E380A" w:rsidP="007F5CE8">
      <w:pPr>
        <w:ind w:firstLine="420"/>
      </w:pPr>
    </w:p>
    <w:p w14:paraId="394FA9F9" w14:textId="77777777" w:rsidR="00BC00C6" w:rsidRPr="000E380A" w:rsidRDefault="00BC00C6" w:rsidP="000E380A">
      <w:pPr>
        <w:ind w:firstLine="482"/>
        <w:rPr>
          <w:b/>
          <w:sz w:val="24"/>
        </w:rPr>
      </w:pPr>
      <w:r w:rsidRPr="000E380A">
        <w:rPr>
          <w:b/>
          <w:sz w:val="24"/>
        </w:rPr>
        <w:t>【文件管理】</w:t>
      </w:r>
    </w:p>
    <w:p w14:paraId="40388B07" w14:textId="77777777" w:rsidR="00BC00C6" w:rsidRPr="00C91120" w:rsidRDefault="00BC00C6" w:rsidP="008D2842">
      <w:pPr>
        <w:pStyle w:val="3"/>
      </w:pPr>
      <w:bookmarkStart w:id="193" w:name="_Toc74672562"/>
      <w:r w:rsidRPr="00C91120">
        <w:rPr>
          <w:rFonts w:hint="eastAsia"/>
        </w:rPr>
        <w:t>2</w:t>
      </w:r>
      <w:r w:rsidRPr="00C91120">
        <w:t xml:space="preserve">.8 </w:t>
      </w:r>
      <w:r w:rsidRPr="00C91120">
        <w:t>绝对路径与相对路径（</w:t>
      </w:r>
      <w:r w:rsidRPr="00C91120">
        <w:rPr>
          <w:rFonts w:hint="eastAsia"/>
        </w:rPr>
        <w:t>★★★</w:t>
      </w:r>
      <w:r w:rsidRPr="00C91120">
        <w:t>）</w:t>
      </w:r>
      <w:bookmarkEnd w:id="193"/>
    </w:p>
    <w:p w14:paraId="543A4FA7" w14:textId="02F63A10" w:rsidR="00BC00C6" w:rsidRPr="00C91120" w:rsidRDefault="00D80682" w:rsidP="007F5CE8">
      <w:pPr>
        <w:ind w:firstLine="420"/>
        <w:rPr>
          <w:b/>
        </w:rPr>
      </w:pPr>
      <w:r w:rsidRPr="00C91120">
        <w:rPr>
          <w:rFonts w:hint="eastAsia"/>
        </w:rPr>
        <w:t>【考法分析】</w:t>
      </w:r>
    </w:p>
    <w:p w14:paraId="5C0E97C7" w14:textId="01AD4FF9" w:rsidR="00BC00C6" w:rsidRPr="00C91120" w:rsidRDefault="00BC00C6" w:rsidP="007F5CE8">
      <w:pPr>
        <w:ind w:firstLine="420"/>
      </w:pPr>
      <w:r w:rsidRPr="00C91120">
        <w:rPr>
          <w:rFonts w:hint="eastAsia"/>
        </w:rPr>
        <w:t>本知识点主要考查形式即给出图示，要求选择正确的绝对路径、</w:t>
      </w:r>
      <w:del w:id="194" w:author="Administrator" w:date="2021-06-15T11:46:00Z">
        <w:r w:rsidRPr="00C91120" w:rsidDel="00BB14A5">
          <w:rPr>
            <w:rFonts w:hint="eastAsia"/>
          </w:rPr>
          <w:delText>性</w:delText>
        </w:r>
      </w:del>
      <w:ins w:id="195" w:author="Administrator" w:date="2021-06-15T11:47:00Z">
        <w:r w:rsidR="00BB14A5">
          <w:rPr>
            <w:rFonts w:hint="eastAsia"/>
          </w:rPr>
          <w:t>相</w:t>
        </w:r>
      </w:ins>
      <w:r w:rsidRPr="00C91120">
        <w:rPr>
          <w:rFonts w:hint="eastAsia"/>
        </w:rPr>
        <w:t>对路径、文件全名。</w:t>
      </w:r>
    </w:p>
    <w:p w14:paraId="36E18C87" w14:textId="1CD2D8B2" w:rsidR="00BC00C6" w:rsidRPr="00C91120" w:rsidRDefault="00D80682" w:rsidP="007F5CE8">
      <w:pPr>
        <w:ind w:firstLine="420"/>
        <w:rPr>
          <w:b/>
        </w:rPr>
      </w:pPr>
      <w:r w:rsidRPr="00C91120">
        <w:rPr>
          <w:rFonts w:hint="eastAsia"/>
        </w:rPr>
        <w:t>【要点分析】</w:t>
      </w:r>
    </w:p>
    <w:p w14:paraId="05D8EBB7" w14:textId="77777777" w:rsidR="00BC00C6" w:rsidRPr="00C91120" w:rsidRDefault="00BC00C6" w:rsidP="007F5CE8">
      <w:pPr>
        <w:ind w:firstLine="420"/>
      </w:pPr>
      <w:r w:rsidRPr="00C91120">
        <w:rPr>
          <w:rFonts w:hint="eastAsia"/>
        </w:rPr>
        <w:t>1</w:t>
      </w:r>
      <w:r w:rsidRPr="00C91120">
        <w:rPr>
          <w:rFonts w:hint="eastAsia"/>
        </w:rPr>
        <w:t>、绝对路径从根目录开始写起，并且该文件的全名即为绝对路径</w:t>
      </w:r>
      <w:r w:rsidRPr="00C91120">
        <w:rPr>
          <w:rFonts w:hint="eastAsia"/>
        </w:rPr>
        <w:t>+</w:t>
      </w:r>
      <w:r w:rsidRPr="00C91120">
        <w:rPr>
          <w:rFonts w:hint="eastAsia"/>
        </w:rPr>
        <w:t>文件名。</w:t>
      </w:r>
    </w:p>
    <w:p w14:paraId="6DD788B2" w14:textId="77777777" w:rsidR="00BC00C6" w:rsidRPr="00C91120" w:rsidRDefault="00BC00C6" w:rsidP="007F5CE8">
      <w:pPr>
        <w:ind w:firstLine="420"/>
      </w:pPr>
      <w:r w:rsidRPr="00C91120">
        <w:rPr>
          <w:rFonts w:hint="eastAsia"/>
        </w:rPr>
        <w:t>2</w:t>
      </w:r>
      <w:r w:rsidRPr="00C91120">
        <w:rPr>
          <w:rFonts w:hint="eastAsia"/>
        </w:rPr>
        <w:t>、相对路径从</w:t>
      </w:r>
      <w:r w:rsidRPr="00C91120">
        <w:rPr>
          <w:rFonts w:hint="eastAsia"/>
          <w:b/>
          <w:bCs/>
        </w:rPr>
        <w:t>当前位置下一级目录</w:t>
      </w:r>
      <w:r w:rsidRPr="00C91120">
        <w:rPr>
          <w:rFonts w:hint="eastAsia"/>
        </w:rPr>
        <w:t>开始写起。</w:t>
      </w:r>
    </w:p>
    <w:p w14:paraId="00A3FDDE" w14:textId="53FE2256" w:rsidR="00BC00C6" w:rsidRPr="00C91120" w:rsidRDefault="00D80682" w:rsidP="007F5CE8">
      <w:pPr>
        <w:ind w:firstLine="420"/>
        <w:rPr>
          <w:b/>
        </w:rPr>
      </w:pPr>
      <w:r w:rsidRPr="00C91120">
        <w:rPr>
          <w:rFonts w:hint="eastAsia"/>
        </w:rPr>
        <w:t>【备考点拨】</w:t>
      </w:r>
    </w:p>
    <w:p w14:paraId="2E4EE206" w14:textId="77777777" w:rsidR="00BC00C6" w:rsidRPr="00C91120" w:rsidRDefault="00BC00C6" w:rsidP="007F5CE8">
      <w:pPr>
        <w:ind w:firstLine="420"/>
      </w:pPr>
      <w:r w:rsidRPr="00C91120">
        <w:rPr>
          <w:rFonts w:hint="eastAsia"/>
        </w:rPr>
        <w:t>1</w:t>
      </w:r>
      <w:r w:rsidRPr="00C91120">
        <w:rPr>
          <w:rFonts w:hint="eastAsia"/>
        </w:rPr>
        <w:t>、掌握绝对路径和相对路径的写法。</w:t>
      </w:r>
    </w:p>
    <w:p w14:paraId="2341D8C0" w14:textId="77777777" w:rsidR="00BC00C6" w:rsidRPr="00C91120" w:rsidRDefault="00BC00C6" w:rsidP="007F5CE8">
      <w:pPr>
        <w:ind w:firstLine="420"/>
      </w:pPr>
      <w:r w:rsidRPr="00C91120">
        <w:rPr>
          <w:rFonts w:hint="eastAsia"/>
        </w:rPr>
        <w:t>2</w:t>
      </w:r>
      <w:r w:rsidRPr="00C91120">
        <w:rPr>
          <w:rFonts w:hint="eastAsia"/>
        </w:rPr>
        <w:t>、掌握树形目录的一些特点和概念。</w:t>
      </w:r>
    </w:p>
    <w:p w14:paraId="3024F131" w14:textId="77777777" w:rsidR="00BC00C6" w:rsidRPr="00C91120" w:rsidRDefault="00BC00C6" w:rsidP="008D2842">
      <w:pPr>
        <w:pStyle w:val="3"/>
      </w:pPr>
      <w:bookmarkStart w:id="196" w:name="_Toc74672563"/>
      <w:r w:rsidRPr="00C91120">
        <w:t>2</w:t>
      </w:r>
      <w:r w:rsidRPr="00C91120">
        <w:rPr>
          <w:rFonts w:hint="eastAsia"/>
        </w:rPr>
        <w:t>.</w:t>
      </w:r>
      <w:r w:rsidRPr="00C91120">
        <w:t xml:space="preserve">9 </w:t>
      </w:r>
      <w:r w:rsidRPr="00C91120">
        <w:t>索引文件（</w:t>
      </w:r>
      <w:r w:rsidRPr="00C91120">
        <w:rPr>
          <w:rFonts w:hint="eastAsia"/>
        </w:rPr>
        <w:t>★★</w:t>
      </w:r>
      <w:r w:rsidRPr="00C91120">
        <w:t>）</w:t>
      </w:r>
      <w:bookmarkEnd w:id="196"/>
    </w:p>
    <w:p w14:paraId="14459FCF" w14:textId="0F9AA59F" w:rsidR="00BC00C6" w:rsidRPr="00C91120" w:rsidRDefault="00D80682" w:rsidP="007F5CE8">
      <w:pPr>
        <w:ind w:firstLine="420"/>
        <w:rPr>
          <w:b/>
        </w:rPr>
      </w:pPr>
      <w:r w:rsidRPr="00C91120">
        <w:rPr>
          <w:rFonts w:hint="eastAsia"/>
        </w:rPr>
        <w:t>【考法分析】</w:t>
      </w:r>
    </w:p>
    <w:p w14:paraId="4E109078" w14:textId="77777777" w:rsidR="00BC00C6" w:rsidRPr="00C91120" w:rsidRDefault="00BC00C6" w:rsidP="007F5CE8">
      <w:pPr>
        <w:ind w:firstLine="420"/>
      </w:pPr>
      <w:r w:rsidRPr="00C91120">
        <w:rPr>
          <w:rFonts w:hint="eastAsia"/>
        </w:rPr>
        <w:t>本知识点的考查形式主要是具体逻辑块号的索引方式判断，以及索引方式所能表示的文件大小，中间会涉及到计算。</w:t>
      </w:r>
    </w:p>
    <w:p w14:paraId="6C8319A1" w14:textId="440B2A18" w:rsidR="00BC00C6" w:rsidRPr="00C91120" w:rsidRDefault="00D80682" w:rsidP="007F5CE8">
      <w:pPr>
        <w:ind w:firstLine="420"/>
        <w:rPr>
          <w:b/>
        </w:rPr>
      </w:pPr>
      <w:r w:rsidRPr="00C91120">
        <w:rPr>
          <w:rFonts w:hint="eastAsia"/>
        </w:rPr>
        <w:t>【要点分析】</w:t>
      </w:r>
    </w:p>
    <w:p w14:paraId="7C7B2953" w14:textId="77777777" w:rsidR="00BC00C6" w:rsidRPr="00C91120" w:rsidRDefault="00BC00C6" w:rsidP="007F5CE8">
      <w:pPr>
        <w:ind w:firstLine="420"/>
      </w:pPr>
      <w:r w:rsidRPr="00C91120">
        <w:rPr>
          <w:rFonts w:hint="eastAsia"/>
        </w:rPr>
        <w:t>1</w:t>
      </w:r>
      <w:r w:rsidRPr="00C91120">
        <w:rPr>
          <w:rFonts w:hint="eastAsia"/>
        </w:rPr>
        <w:t>、索引结点对应的索引方式一般题干会给出，没有给出的默认按照如图所示方式理解，下面的文件大小依图给出计算过程。</w:t>
      </w:r>
    </w:p>
    <w:p w14:paraId="1BED4E77" w14:textId="34A45115" w:rsidR="00BC00C6" w:rsidRPr="00C91120" w:rsidRDefault="00BC00C6" w:rsidP="007F5CE8">
      <w:pPr>
        <w:ind w:firstLine="420"/>
      </w:pPr>
      <w:r w:rsidRPr="00C91120">
        <w:rPr>
          <w:rFonts w:hint="eastAsia"/>
        </w:rPr>
        <w:t>2</w:t>
      </w:r>
      <w:r w:rsidRPr="00C91120">
        <w:rPr>
          <w:rFonts w:hint="eastAsia"/>
        </w:rPr>
        <w:t>、根据物理块大小（假设</w:t>
      </w:r>
      <w:r w:rsidRPr="00C91120">
        <w:rPr>
          <w:rFonts w:hint="eastAsia"/>
        </w:rPr>
        <w:t>1</w:t>
      </w:r>
      <w:r w:rsidRPr="00C91120">
        <w:t>KB</w:t>
      </w:r>
      <w:r w:rsidRPr="00C91120">
        <w:rPr>
          <w:rFonts w:hint="eastAsia"/>
        </w:rPr>
        <w:t>）和地址项长度（假设</w:t>
      </w:r>
      <w:r w:rsidRPr="00C91120">
        <w:rPr>
          <w:rFonts w:hint="eastAsia"/>
        </w:rPr>
        <w:t>4</w:t>
      </w:r>
      <w:r w:rsidRPr="00C91120">
        <w:t>B</w:t>
      </w:r>
      <w:r w:rsidRPr="00C91120">
        <w:rPr>
          <w:rFonts w:hint="eastAsia"/>
        </w:rPr>
        <w:t>），可以计算存放间接索引的物理块可以存放的地址项个数：物理块大小</w:t>
      </w:r>
      <w:r w:rsidRPr="00C91120">
        <w:rPr>
          <w:rFonts w:hint="eastAsia"/>
        </w:rPr>
        <w:t>/</w:t>
      </w:r>
      <w:r w:rsidRPr="00C91120">
        <w:rPr>
          <w:rFonts w:hint="eastAsia"/>
        </w:rPr>
        <w:t>地址项长度，向下取整（</w:t>
      </w:r>
      <w:r w:rsidRPr="00C91120">
        <w:rPr>
          <w:rFonts w:hint="eastAsia"/>
        </w:rPr>
        <w:t>1</w:t>
      </w:r>
      <w:r w:rsidRPr="00C91120">
        <w:t>KB/</w:t>
      </w:r>
      <w:r w:rsidR="00AF281A">
        <w:t>4</w:t>
      </w:r>
      <w:r w:rsidRPr="00C91120">
        <w:t>B=256</w:t>
      </w:r>
      <w:r w:rsidRPr="00C91120">
        <w:t>，注意单位和进制转换</w:t>
      </w:r>
      <w:r w:rsidRPr="00C91120">
        <w:rPr>
          <w:rFonts w:hint="eastAsia"/>
        </w:rPr>
        <w:t>）。</w:t>
      </w:r>
    </w:p>
    <w:p w14:paraId="79E7E1B3" w14:textId="77777777" w:rsidR="00BC00C6" w:rsidRPr="00C91120" w:rsidRDefault="00BC00C6" w:rsidP="007F5CE8">
      <w:pPr>
        <w:ind w:firstLine="420"/>
      </w:pPr>
      <w:r w:rsidRPr="00C91120">
        <w:rPr>
          <w:rFonts w:hint="eastAsia"/>
        </w:rPr>
        <w:t>3</w:t>
      </w:r>
      <w:r w:rsidRPr="00C91120">
        <w:rPr>
          <w:rFonts w:hint="eastAsia"/>
        </w:rPr>
        <w:t>、直接索引（即索引结点直接指向实际存储文件的物理块），能够表示的逻辑页号范围是</w:t>
      </w:r>
      <w:r w:rsidRPr="00C91120">
        <w:t>0~9</w:t>
      </w:r>
      <w:r w:rsidRPr="00C91120">
        <w:t>，能够表示的文件大小时</w:t>
      </w:r>
      <w:r w:rsidRPr="00C91120">
        <w:rPr>
          <w:rFonts w:hint="eastAsia"/>
        </w:rPr>
        <w:t>1</w:t>
      </w:r>
      <w:r w:rsidRPr="00C91120">
        <w:t>0*</w:t>
      </w:r>
      <w:r w:rsidRPr="00C91120">
        <w:rPr>
          <w:rFonts w:hint="eastAsia"/>
        </w:rPr>
        <w:t>1</w:t>
      </w:r>
      <w:r w:rsidRPr="00C91120">
        <w:t>KB</w:t>
      </w:r>
      <w:r w:rsidRPr="00C91120">
        <w:t>。</w:t>
      </w:r>
    </w:p>
    <w:p w14:paraId="4FCA9241" w14:textId="77777777" w:rsidR="00BC00C6" w:rsidRPr="00C91120" w:rsidRDefault="00BC00C6" w:rsidP="007F5CE8">
      <w:pPr>
        <w:ind w:firstLine="420"/>
      </w:pPr>
      <w:r w:rsidRPr="00C91120">
        <w:rPr>
          <w:rFonts w:hint="eastAsia"/>
        </w:rPr>
        <w:t>4</w:t>
      </w:r>
      <w:r w:rsidRPr="00C91120">
        <w:rPr>
          <w:rFonts w:hint="eastAsia"/>
        </w:rPr>
        <w:t>、一级间接索引（即索引结点指向的物理块存放的是地址项，对应地址项个数</w:t>
      </w:r>
      <w:r w:rsidRPr="00C91120">
        <w:rPr>
          <w:rFonts w:hint="eastAsia"/>
        </w:rPr>
        <w:t>2</w:t>
      </w:r>
      <w:r w:rsidRPr="00C91120">
        <w:t>56</w:t>
      </w:r>
      <w:r w:rsidRPr="00C91120">
        <w:t>个，可以指向</w:t>
      </w:r>
      <w:r w:rsidRPr="00C91120">
        <w:rPr>
          <w:rFonts w:hint="eastAsia"/>
        </w:rPr>
        <w:t>2</w:t>
      </w:r>
      <w:r w:rsidRPr="00C91120">
        <w:t>56</w:t>
      </w:r>
      <w:r w:rsidRPr="00C91120">
        <w:t>个实际存储文件的物理块</w:t>
      </w:r>
      <w:r w:rsidRPr="00C91120">
        <w:rPr>
          <w:rFonts w:hint="eastAsia"/>
        </w:rPr>
        <w:t>），能够表示的逻辑页号范围是</w:t>
      </w:r>
      <w:r w:rsidRPr="00C91120">
        <w:rPr>
          <w:rFonts w:hint="eastAsia"/>
        </w:rPr>
        <w:t>1</w:t>
      </w:r>
      <w:r w:rsidRPr="00C91120">
        <w:t>0~265</w:t>
      </w:r>
      <w:r w:rsidRPr="00C91120">
        <w:t>，能够表示的文件大小是</w:t>
      </w:r>
      <w:r w:rsidRPr="00C91120">
        <w:rPr>
          <w:rFonts w:hint="eastAsia"/>
        </w:rPr>
        <w:t>2</w:t>
      </w:r>
      <w:r w:rsidRPr="00C91120">
        <w:t>56*1KB</w:t>
      </w:r>
      <w:r w:rsidRPr="00C91120">
        <w:t>。</w:t>
      </w:r>
    </w:p>
    <w:p w14:paraId="295995C4" w14:textId="77777777" w:rsidR="00BC00C6" w:rsidRPr="00C91120" w:rsidRDefault="00BC00C6" w:rsidP="007F5CE8">
      <w:pPr>
        <w:ind w:firstLine="420"/>
      </w:pPr>
      <w:r w:rsidRPr="00C91120">
        <w:rPr>
          <w:rFonts w:hint="eastAsia"/>
        </w:rPr>
        <w:t>5</w:t>
      </w:r>
      <w:r w:rsidRPr="00C91120">
        <w:rPr>
          <w:rFonts w:hint="eastAsia"/>
        </w:rPr>
        <w:t>、二级间接索引（即索引结点指向的物理块存放的是间接索引的地址项，共</w:t>
      </w:r>
      <w:r w:rsidRPr="00C91120">
        <w:rPr>
          <w:rFonts w:hint="eastAsia"/>
        </w:rPr>
        <w:t>2</w:t>
      </w:r>
      <w:r w:rsidRPr="00C91120">
        <w:t>56</w:t>
      </w:r>
      <w:r w:rsidRPr="00C91120">
        <w:t>个，可以指向</w:t>
      </w:r>
      <w:r w:rsidRPr="00C91120">
        <w:rPr>
          <w:rFonts w:hint="eastAsia"/>
        </w:rPr>
        <w:t>2</w:t>
      </w:r>
      <w:r w:rsidRPr="00C91120">
        <w:t>56</w:t>
      </w:r>
      <w:r w:rsidRPr="00C91120">
        <w:t>个存放地址项的物理块，每个物理块指向实际存储文件的地址项有</w:t>
      </w:r>
      <w:r w:rsidRPr="00C91120">
        <w:rPr>
          <w:rFonts w:hint="eastAsia"/>
        </w:rPr>
        <w:t>2</w:t>
      </w:r>
      <w:r w:rsidRPr="00C91120">
        <w:t>56</w:t>
      </w:r>
      <w:r w:rsidRPr="00C91120">
        <w:t>个，最终指向的物理块共有</w:t>
      </w:r>
      <w:r w:rsidRPr="00C91120">
        <w:rPr>
          <w:rFonts w:hint="eastAsia"/>
        </w:rPr>
        <w:t>2</w:t>
      </w:r>
      <w:r w:rsidRPr="00C91120">
        <w:t>56*256</w:t>
      </w:r>
      <w:r w:rsidRPr="00C91120">
        <w:t>个</w:t>
      </w:r>
      <w:r w:rsidRPr="00C91120">
        <w:rPr>
          <w:rFonts w:hint="eastAsia"/>
        </w:rPr>
        <w:t>），能够表示的逻辑页号范围是</w:t>
      </w:r>
      <w:r w:rsidRPr="00C91120">
        <w:rPr>
          <w:rFonts w:hint="eastAsia"/>
        </w:rPr>
        <w:t>2</w:t>
      </w:r>
      <w:r w:rsidRPr="00C91120">
        <w:t>66~65801</w:t>
      </w:r>
      <w:r w:rsidRPr="00C91120">
        <w:t>，能够表示的文件大小是</w:t>
      </w:r>
      <w:r w:rsidRPr="00C91120">
        <w:t>65536KB</w:t>
      </w:r>
      <w:r w:rsidRPr="00C91120">
        <w:t>。</w:t>
      </w:r>
    </w:p>
    <w:p w14:paraId="6CD344FC" w14:textId="1DB6D1A0" w:rsidR="00BC00C6" w:rsidRPr="00C91120" w:rsidRDefault="00383E64" w:rsidP="007D260B">
      <w:pPr>
        <w:pStyle w:val="aa"/>
      </w:pPr>
      <w:r w:rsidRPr="0067180A">
        <w:object w:dxaOrig="11881" w:dyaOrig="8209" w14:anchorId="77AAF196">
          <v:shape id="_x0000_i1028" type="#_x0000_t75" style="width:357pt;height:243pt" o:ole="">
            <v:imagedata r:id="rId28" o:title=""/>
          </v:shape>
          <o:OLEObject Type="Embed" ProgID="Visio.Drawing.15" ShapeID="_x0000_i1028" DrawAspect="Content" ObjectID="_1685428965" r:id="rId29"/>
        </w:object>
      </w:r>
    </w:p>
    <w:p w14:paraId="000A6E03" w14:textId="37CF1322" w:rsidR="00BC00C6" w:rsidRPr="00C91120" w:rsidRDefault="00D80682" w:rsidP="007F5CE8">
      <w:pPr>
        <w:ind w:firstLine="420"/>
        <w:rPr>
          <w:b/>
        </w:rPr>
      </w:pPr>
      <w:r w:rsidRPr="00C91120">
        <w:rPr>
          <w:rFonts w:hint="eastAsia"/>
        </w:rPr>
        <w:t>【备考点拨】</w:t>
      </w:r>
    </w:p>
    <w:p w14:paraId="2B2B2350" w14:textId="77777777" w:rsidR="00BC00C6" w:rsidRPr="00C91120" w:rsidRDefault="00BC00C6" w:rsidP="007F5CE8">
      <w:pPr>
        <w:ind w:firstLine="420"/>
      </w:pPr>
      <w:r w:rsidRPr="00C91120">
        <w:rPr>
          <w:rFonts w:hint="eastAsia"/>
        </w:rPr>
        <w:t>1</w:t>
      </w:r>
      <w:r w:rsidRPr="00C91120">
        <w:rPr>
          <w:rFonts w:hint="eastAsia"/>
        </w:rPr>
        <w:t>、掌握索引文件的具体对应关系及相关的一些概念描述；</w:t>
      </w:r>
    </w:p>
    <w:p w14:paraId="30F66CB6" w14:textId="77777777" w:rsidR="00BC00C6" w:rsidRPr="00C91120" w:rsidRDefault="00BC00C6" w:rsidP="007F5CE8">
      <w:pPr>
        <w:ind w:firstLine="420"/>
      </w:pPr>
      <w:r w:rsidRPr="00C91120">
        <w:rPr>
          <w:rFonts w:hint="eastAsia"/>
        </w:rPr>
        <w:t>2</w:t>
      </w:r>
      <w:r w:rsidRPr="00C91120">
        <w:rPr>
          <w:rFonts w:hint="eastAsia"/>
        </w:rPr>
        <w:t>、掌握索引文件逻辑页号和物理块的对应关系；</w:t>
      </w:r>
    </w:p>
    <w:p w14:paraId="78B54F84" w14:textId="77777777" w:rsidR="00BC00C6" w:rsidRPr="00C91120" w:rsidRDefault="00BC00C6" w:rsidP="007F5CE8">
      <w:pPr>
        <w:ind w:firstLine="420"/>
      </w:pPr>
      <w:r w:rsidRPr="00C91120">
        <w:t>3</w:t>
      </w:r>
      <w:r w:rsidRPr="00C91120">
        <w:t>、掌握索引文件表示文件长度的计算。</w:t>
      </w:r>
    </w:p>
    <w:p w14:paraId="5EB86D24" w14:textId="77777777" w:rsidR="00BC00C6" w:rsidRPr="00C91120" w:rsidRDefault="00BC00C6" w:rsidP="008D2842">
      <w:pPr>
        <w:pStyle w:val="3"/>
      </w:pPr>
      <w:bookmarkStart w:id="197" w:name="_Toc74672564"/>
      <w:r w:rsidRPr="00C91120">
        <w:rPr>
          <w:rFonts w:hint="eastAsia"/>
        </w:rPr>
        <w:t>2</w:t>
      </w:r>
      <w:r w:rsidRPr="00C91120">
        <w:t xml:space="preserve">.10 </w:t>
      </w:r>
      <w:r w:rsidRPr="00C91120">
        <w:t>位示图（</w:t>
      </w:r>
      <w:r w:rsidRPr="00C91120">
        <w:rPr>
          <w:rFonts w:hint="eastAsia"/>
        </w:rPr>
        <w:t>★★</w:t>
      </w:r>
      <w:r w:rsidRPr="00C91120">
        <w:t>）</w:t>
      </w:r>
      <w:bookmarkEnd w:id="197"/>
    </w:p>
    <w:p w14:paraId="643FF763" w14:textId="6A7F0F62" w:rsidR="00BC00C6" w:rsidRPr="00C91120" w:rsidRDefault="00D80682" w:rsidP="007F5CE8">
      <w:pPr>
        <w:ind w:firstLine="420"/>
        <w:rPr>
          <w:b/>
        </w:rPr>
      </w:pPr>
      <w:r w:rsidRPr="00C91120">
        <w:rPr>
          <w:rFonts w:hint="eastAsia"/>
        </w:rPr>
        <w:t>【考法分析】</w:t>
      </w:r>
    </w:p>
    <w:p w14:paraId="05026DBB" w14:textId="77777777" w:rsidR="00BC00C6" w:rsidRPr="00C91120" w:rsidRDefault="00BC00C6" w:rsidP="007F5CE8">
      <w:pPr>
        <w:ind w:firstLine="420"/>
      </w:pPr>
      <w:r w:rsidRPr="00C91120">
        <w:rPr>
          <w:rFonts w:hint="eastAsia"/>
        </w:rPr>
        <w:t>本知识点的主要考查方式是计算指定磁盘存放的对应字的序号或位置。</w:t>
      </w:r>
    </w:p>
    <w:p w14:paraId="49384D77" w14:textId="627FDB9A" w:rsidR="00BC00C6" w:rsidRPr="00C91120" w:rsidRDefault="00D80682" w:rsidP="007F5CE8">
      <w:pPr>
        <w:ind w:firstLine="420"/>
        <w:rPr>
          <w:b/>
        </w:rPr>
      </w:pPr>
      <w:r w:rsidRPr="00C91120">
        <w:rPr>
          <w:rFonts w:hint="eastAsia"/>
        </w:rPr>
        <w:t>【要点分析】</w:t>
      </w:r>
    </w:p>
    <w:p w14:paraId="1000A05B" w14:textId="77777777" w:rsidR="00BC00C6" w:rsidRPr="00C91120" w:rsidRDefault="00BC00C6" w:rsidP="007F5CE8">
      <w:pPr>
        <w:ind w:firstLine="420"/>
      </w:pPr>
      <w:r w:rsidRPr="00C91120">
        <w:rPr>
          <w:rFonts w:hint="eastAsia"/>
        </w:rPr>
        <w:t>1</w:t>
      </w:r>
      <w:r w:rsidRPr="00C91120">
        <w:rPr>
          <w:rFonts w:hint="eastAsia"/>
        </w:rPr>
        <w:t>、对于位示图，每一个</w:t>
      </w:r>
      <w:r w:rsidRPr="00C91120">
        <w:rPr>
          <w:rFonts w:hint="eastAsia"/>
        </w:rPr>
        <w:t>b</w:t>
      </w:r>
      <w:r w:rsidRPr="00C91120">
        <w:t>it</w:t>
      </w:r>
      <w:r w:rsidRPr="00C91120">
        <w:t>位可以表示一个磁盘的占用情况，</w:t>
      </w:r>
      <w:r w:rsidRPr="007D260B">
        <w:rPr>
          <w:rFonts w:ascii="宋体" w:hAnsi="宋体"/>
          <w:rPrChange w:id="198" w:author="Administrator" w:date="2021-06-15T11:49:00Z">
            <w:rPr/>
          </w:rPrChange>
        </w:rPr>
        <w:t>“</w:t>
      </w:r>
      <w:r w:rsidRPr="00C91120">
        <w:t>0</w:t>
      </w:r>
      <w:r w:rsidRPr="007D260B">
        <w:rPr>
          <w:rFonts w:ascii="宋体" w:hAnsi="宋体"/>
          <w:rPrChange w:id="199" w:author="Administrator" w:date="2021-06-15T11:49:00Z">
            <w:rPr/>
          </w:rPrChange>
        </w:rPr>
        <w:t>”</w:t>
      </w:r>
      <w:r w:rsidRPr="00C91120">
        <w:t>表示空闲，</w:t>
      </w:r>
      <w:r w:rsidRPr="007D260B">
        <w:rPr>
          <w:rFonts w:ascii="宋体" w:hAnsi="宋体"/>
          <w:rPrChange w:id="200" w:author="Administrator" w:date="2021-06-15T11:49:00Z">
            <w:rPr/>
          </w:rPrChange>
        </w:rPr>
        <w:t>“</w:t>
      </w:r>
      <w:r w:rsidRPr="00C91120">
        <w:t>1</w:t>
      </w:r>
      <w:r w:rsidRPr="007D260B">
        <w:rPr>
          <w:rFonts w:ascii="宋体" w:hAnsi="宋体"/>
          <w:rPrChange w:id="201" w:author="Administrator" w:date="2021-06-15T11:49:00Z">
            <w:rPr/>
          </w:rPrChange>
        </w:rPr>
        <w:t>”</w:t>
      </w:r>
      <w:r w:rsidRPr="00C91120">
        <w:t>表示占用。</w:t>
      </w:r>
    </w:p>
    <w:p w14:paraId="03147989" w14:textId="41D98E06" w:rsidR="00BC00C6" w:rsidRPr="00C91120" w:rsidRDefault="00BC00C6" w:rsidP="007F5CE8">
      <w:pPr>
        <w:ind w:firstLine="420"/>
      </w:pPr>
      <w:r w:rsidRPr="00C91120">
        <w:rPr>
          <w:rFonts w:hint="eastAsia"/>
        </w:rPr>
        <w:t>2</w:t>
      </w:r>
      <w:r w:rsidRPr="00C91120">
        <w:rPr>
          <w:rFonts w:hint="eastAsia"/>
        </w:rPr>
        <w:t>、对于字的长度与具体机器字长有关，有题目指定，假设机器字长</w:t>
      </w:r>
      <w:r w:rsidRPr="00C91120">
        <w:rPr>
          <w:rFonts w:hint="eastAsia"/>
        </w:rPr>
        <w:t>1</w:t>
      </w:r>
      <w:r w:rsidRPr="00C91120">
        <w:t>6</w:t>
      </w:r>
      <w:r w:rsidRPr="00C91120">
        <w:t>位，则每个字可以表示</w:t>
      </w:r>
      <w:r w:rsidRPr="00C91120">
        <w:rPr>
          <w:rFonts w:hint="eastAsia"/>
        </w:rPr>
        <w:t>1</w:t>
      </w:r>
      <w:r w:rsidRPr="00C91120">
        <w:t>6</w:t>
      </w:r>
      <w:r w:rsidRPr="00C91120">
        <w:t>个磁盘块的占用情况</w:t>
      </w:r>
      <w:del w:id="202" w:author="Administrator" w:date="2021-06-15T11:49:00Z">
        <w:r w:rsidRPr="00C91120" w:rsidDel="007D260B">
          <w:delText>；</w:delText>
        </w:r>
      </w:del>
      <w:ins w:id="203" w:author="Administrator" w:date="2021-06-15T11:49:00Z">
        <w:r w:rsidR="007D260B">
          <w:t>。</w:t>
        </w:r>
      </w:ins>
    </w:p>
    <w:p w14:paraId="43873245" w14:textId="3A7E0EA8" w:rsidR="00BC00C6" w:rsidRPr="00C91120" w:rsidRDefault="00BC00C6" w:rsidP="007F5CE8">
      <w:pPr>
        <w:ind w:firstLine="420"/>
      </w:pPr>
      <w:r w:rsidRPr="00C91120">
        <w:rPr>
          <w:rFonts w:hint="eastAsia"/>
        </w:rPr>
        <w:t>3</w:t>
      </w:r>
      <w:r w:rsidRPr="00C91120">
        <w:rPr>
          <w:rFonts w:hint="eastAsia"/>
        </w:rPr>
        <w:t>、指定序号为</w:t>
      </w:r>
      <w:r w:rsidRPr="00C91120">
        <w:rPr>
          <w:rFonts w:hint="eastAsia"/>
        </w:rPr>
        <w:t>n</w:t>
      </w:r>
      <w:r w:rsidRPr="00C91120">
        <w:rPr>
          <w:rFonts w:hint="eastAsia"/>
        </w:rPr>
        <w:t>或第</w:t>
      </w:r>
      <w:r w:rsidRPr="00C91120">
        <w:t>n+1</w:t>
      </w:r>
      <w:r w:rsidRPr="00C91120">
        <w:t>个磁盘，占用情况需要用</w:t>
      </w:r>
      <w:r w:rsidRPr="00C91120">
        <w:rPr>
          <w:rFonts w:hint="eastAsia"/>
        </w:rPr>
        <w:t>m</w:t>
      </w:r>
      <w:r w:rsidRPr="00C91120">
        <w:t>=</w:t>
      </w:r>
      <w:r w:rsidRPr="00C91120">
        <w:rPr>
          <w:rFonts w:hint="eastAsia"/>
        </w:rPr>
        <w:t>(n</w:t>
      </w:r>
      <w:r w:rsidRPr="00C91120">
        <w:t>+1)/16</w:t>
      </w:r>
      <w:r w:rsidRPr="00C91120">
        <w:t>（向上取整）个字表示，字的序号为</w:t>
      </w:r>
      <w:r w:rsidRPr="00C91120">
        <w:rPr>
          <w:rFonts w:hint="eastAsia"/>
        </w:rPr>
        <w:t>m</w:t>
      </w:r>
      <w:r w:rsidRPr="00C91120">
        <w:t>-1</w:t>
      </w:r>
      <w:r w:rsidRPr="00C91120">
        <w:t>。注意其中磁盘序号、字的序号、对应位号都是从</w:t>
      </w:r>
      <w:r w:rsidRPr="00C91120">
        <w:rPr>
          <w:rFonts w:hint="eastAsia"/>
        </w:rPr>
        <w:t>0</w:t>
      </w:r>
      <w:r w:rsidRPr="00C91120">
        <w:rPr>
          <w:rFonts w:hint="eastAsia"/>
        </w:rPr>
        <w:t>开始，计算过程中会有加</w:t>
      </w:r>
      <w:r w:rsidRPr="00C91120">
        <w:rPr>
          <w:rFonts w:hint="eastAsia"/>
        </w:rPr>
        <w:t>1</w:t>
      </w:r>
      <w:r w:rsidRPr="00C91120">
        <w:rPr>
          <w:rFonts w:hint="eastAsia"/>
        </w:rPr>
        <w:t>或减</w:t>
      </w:r>
      <w:r w:rsidRPr="00C91120">
        <w:rPr>
          <w:rFonts w:hint="eastAsia"/>
        </w:rPr>
        <w:t>1</w:t>
      </w:r>
      <w:r w:rsidRPr="00C91120">
        <w:rPr>
          <w:rFonts w:hint="eastAsia"/>
        </w:rPr>
        <w:t>处理。</w:t>
      </w:r>
    </w:p>
    <w:p w14:paraId="34A04F12" w14:textId="7AB497E0" w:rsidR="00BC00C6" w:rsidRPr="00C91120" w:rsidRDefault="00D80682" w:rsidP="007F5CE8">
      <w:pPr>
        <w:ind w:firstLine="420"/>
        <w:rPr>
          <w:b/>
        </w:rPr>
      </w:pPr>
      <w:r w:rsidRPr="00C91120">
        <w:rPr>
          <w:rFonts w:hint="eastAsia"/>
        </w:rPr>
        <w:t>【备考点拨】</w:t>
      </w:r>
    </w:p>
    <w:p w14:paraId="05063365" w14:textId="77777777" w:rsidR="00BC00C6" w:rsidRPr="00C91120" w:rsidRDefault="00BC00C6" w:rsidP="007F5CE8">
      <w:pPr>
        <w:ind w:firstLine="420"/>
      </w:pPr>
      <w:r w:rsidRPr="00C91120">
        <w:rPr>
          <w:rFonts w:hint="eastAsia"/>
        </w:rPr>
        <w:t>1</w:t>
      </w:r>
      <w:r w:rsidRPr="00C91120">
        <w:rPr>
          <w:rFonts w:hint="eastAsia"/>
        </w:rPr>
        <w:t>、掌握相关的概念；</w:t>
      </w:r>
    </w:p>
    <w:p w14:paraId="59EE529A" w14:textId="77777777" w:rsidR="00BC00C6" w:rsidRPr="00C91120" w:rsidRDefault="00BC00C6" w:rsidP="007F5CE8">
      <w:pPr>
        <w:ind w:firstLine="420"/>
      </w:pPr>
      <w:r w:rsidRPr="00C91120">
        <w:t>2</w:t>
      </w:r>
      <w:r w:rsidRPr="00C91120">
        <w:t>、掌握相关的计算过程。</w:t>
      </w:r>
    </w:p>
    <w:p w14:paraId="26E3BE88" w14:textId="77777777" w:rsidR="00BC00C6" w:rsidRPr="00C91120" w:rsidRDefault="00BC00C6" w:rsidP="007F5CE8">
      <w:pPr>
        <w:ind w:firstLine="420"/>
      </w:pPr>
      <w:r w:rsidRPr="00C91120">
        <w:t>【设备管理】</w:t>
      </w:r>
    </w:p>
    <w:p w14:paraId="0A11200E" w14:textId="77777777" w:rsidR="00BC00C6" w:rsidRPr="00C91120" w:rsidRDefault="00BC00C6" w:rsidP="008D2842">
      <w:pPr>
        <w:pStyle w:val="3"/>
      </w:pPr>
      <w:bookmarkStart w:id="204" w:name="_Toc74672565"/>
      <w:r w:rsidRPr="00C91120">
        <w:rPr>
          <w:rFonts w:hint="eastAsia"/>
        </w:rPr>
        <w:t>2.</w:t>
      </w:r>
      <w:r w:rsidRPr="00C91120">
        <w:t xml:space="preserve">11 </w:t>
      </w:r>
      <w:r w:rsidRPr="00C91120">
        <w:rPr>
          <w:rFonts w:hint="eastAsia"/>
        </w:rPr>
        <w:t>I</w:t>
      </w:r>
      <w:r w:rsidRPr="00C91120">
        <w:t>/O</w:t>
      </w:r>
      <w:r w:rsidRPr="00C91120">
        <w:t>设备管理</w:t>
      </w:r>
      <w:r w:rsidRPr="00C91120">
        <w:rPr>
          <w:rFonts w:hint="eastAsia"/>
        </w:rPr>
        <w:t>（★）</w:t>
      </w:r>
      <w:bookmarkEnd w:id="204"/>
    </w:p>
    <w:p w14:paraId="4E0778D9" w14:textId="28E27A5C" w:rsidR="00BC00C6" w:rsidRPr="00C91120" w:rsidRDefault="00D80682" w:rsidP="007F5CE8">
      <w:pPr>
        <w:ind w:firstLine="420"/>
        <w:rPr>
          <w:b/>
        </w:rPr>
      </w:pPr>
      <w:r w:rsidRPr="00C91120">
        <w:rPr>
          <w:rFonts w:hint="eastAsia"/>
        </w:rPr>
        <w:t>【考法分析】</w:t>
      </w:r>
    </w:p>
    <w:p w14:paraId="0FB40CC7" w14:textId="77777777" w:rsidR="00BC00C6" w:rsidRPr="00C91120" w:rsidRDefault="00BC00C6" w:rsidP="007F5CE8">
      <w:pPr>
        <w:ind w:firstLine="420"/>
      </w:pPr>
      <w:r w:rsidRPr="00C91120">
        <w:rPr>
          <w:rFonts w:hint="eastAsia"/>
        </w:rPr>
        <w:t>本知识的考查形式主要是给出一些描述判断对应的传输方式，或关于</w:t>
      </w:r>
      <w:r w:rsidRPr="00C91120">
        <w:rPr>
          <w:rFonts w:hint="eastAsia"/>
        </w:rPr>
        <w:t>I</w:t>
      </w:r>
      <w:r w:rsidRPr="00C91120">
        <w:t>/O</w:t>
      </w:r>
      <w:r w:rsidRPr="00C91120">
        <w:t>系统的层次对应位置。</w:t>
      </w:r>
    </w:p>
    <w:p w14:paraId="095AF002" w14:textId="6E5AE6F6" w:rsidR="00BC00C6" w:rsidRPr="00C91120" w:rsidRDefault="00D80682" w:rsidP="007F5CE8">
      <w:pPr>
        <w:ind w:firstLine="420"/>
        <w:rPr>
          <w:b/>
        </w:rPr>
      </w:pPr>
      <w:r w:rsidRPr="00C91120">
        <w:rPr>
          <w:rFonts w:hint="eastAsia"/>
        </w:rPr>
        <w:t>【要点分析】</w:t>
      </w:r>
    </w:p>
    <w:p w14:paraId="00B63BAC" w14:textId="77777777" w:rsidR="00BC00C6" w:rsidRPr="00C91120" w:rsidRDefault="00BC00C6" w:rsidP="007F5CE8">
      <w:pPr>
        <w:ind w:firstLine="420"/>
      </w:pPr>
      <w:r w:rsidRPr="00C91120">
        <w:t>1</w:t>
      </w:r>
      <w:r w:rsidRPr="00C91120">
        <w:t>、对于</w:t>
      </w:r>
      <w:r w:rsidRPr="00C91120">
        <w:rPr>
          <w:rFonts w:hint="eastAsia"/>
        </w:rPr>
        <w:t>I</w:t>
      </w:r>
      <w:r w:rsidRPr="00C91120">
        <w:t>/O</w:t>
      </w:r>
      <w:r w:rsidRPr="00C91120">
        <w:t>传输控制方式：</w:t>
      </w:r>
    </w:p>
    <w:p w14:paraId="6A1BD8C6" w14:textId="77777777" w:rsidR="00BC00C6" w:rsidRPr="00C91120" w:rsidRDefault="00BC00C6" w:rsidP="007F5CE8">
      <w:pPr>
        <w:ind w:firstLine="422"/>
      </w:pPr>
      <w:r w:rsidRPr="00C91120">
        <w:rPr>
          <w:rFonts w:hint="eastAsia"/>
          <w:b/>
          <w:bCs/>
        </w:rPr>
        <w:t>程序查询方式</w:t>
      </w:r>
      <w:r w:rsidRPr="00C91120">
        <w:rPr>
          <w:rFonts w:hint="eastAsia"/>
        </w:rPr>
        <w:t>（</w:t>
      </w:r>
      <w:r w:rsidRPr="00C91120">
        <w:rPr>
          <w:rFonts w:hint="eastAsia"/>
        </w:rPr>
        <w:t>C</w:t>
      </w:r>
      <w:r w:rsidRPr="00C91120">
        <w:t>PU</w:t>
      </w:r>
      <w:r w:rsidRPr="00C91120">
        <w:t>一直处于询问、等待的过程，占用</w:t>
      </w:r>
      <w:r w:rsidRPr="00C91120">
        <w:rPr>
          <w:rFonts w:hint="eastAsia"/>
        </w:rPr>
        <w:t>C</w:t>
      </w:r>
      <w:r w:rsidRPr="00C91120">
        <w:t>PU</w:t>
      </w:r>
      <w:r w:rsidRPr="00C91120">
        <w:t>时间最长，</w:t>
      </w:r>
      <w:r w:rsidRPr="00C91120">
        <w:rPr>
          <w:rFonts w:hint="eastAsia"/>
        </w:rPr>
        <w:t>C</w:t>
      </w:r>
      <w:r w:rsidRPr="00C91120">
        <w:t>PU</w:t>
      </w:r>
      <w:r w:rsidRPr="00C91120">
        <w:t>利用率最低</w:t>
      </w:r>
      <w:r w:rsidRPr="00C91120">
        <w:rPr>
          <w:rFonts w:hint="eastAsia"/>
        </w:rPr>
        <w:t>）；</w:t>
      </w:r>
    </w:p>
    <w:p w14:paraId="495812F9" w14:textId="77777777" w:rsidR="00BC00C6" w:rsidRPr="00C91120" w:rsidRDefault="00BC00C6" w:rsidP="007F5CE8">
      <w:pPr>
        <w:ind w:firstLine="422"/>
      </w:pPr>
      <w:r w:rsidRPr="00C91120">
        <w:rPr>
          <w:rFonts w:hint="eastAsia"/>
          <w:b/>
          <w:bCs/>
        </w:rPr>
        <w:t>中断方式</w:t>
      </w:r>
      <w:r w:rsidRPr="00C91120">
        <w:rPr>
          <w:rFonts w:hint="eastAsia"/>
        </w:rPr>
        <w:t>（</w:t>
      </w:r>
      <w:r w:rsidRPr="00C91120">
        <w:rPr>
          <w:rFonts w:hint="eastAsia"/>
        </w:rPr>
        <w:t>I</w:t>
      </w:r>
      <w:r w:rsidRPr="00C91120">
        <w:t>/O</w:t>
      </w:r>
      <w:r w:rsidRPr="00C91120">
        <w:t>完成后向</w:t>
      </w:r>
      <w:r w:rsidRPr="00C91120">
        <w:rPr>
          <w:rFonts w:hint="eastAsia"/>
        </w:rPr>
        <w:t>C</w:t>
      </w:r>
      <w:r w:rsidRPr="00C91120">
        <w:t>PU</w:t>
      </w:r>
      <w:r w:rsidRPr="00C91120">
        <w:t>发送中断请求信号，</w:t>
      </w:r>
      <w:r w:rsidRPr="00C91120">
        <w:rPr>
          <w:rFonts w:hint="eastAsia"/>
        </w:rPr>
        <w:t>C</w:t>
      </w:r>
      <w:r w:rsidRPr="00C91120">
        <w:t>PU</w:t>
      </w:r>
      <w:r w:rsidRPr="00C91120">
        <w:t>和</w:t>
      </w:r>
      <w:r w:rsidRPr="00C91120">
        <w:rPr>
          <w:rFonts w:hint="eastAsia"/>
        </w:rPr>
        <w:t>I</w:t>
      </w:r>
      <w:r w:rsidRPr="00C91120">
        <w:t>/O</w:t>
      </w:r>
      <w:r w:rsidRPr="00C91120">
        <w:t>可以并行</w:t>
      </w:r>
      <w:r w:rsidRPr="00C91120">
        <w:rPr>
          <w:rFonts w:hint="eastAsia"/>
        </w:rPr>
        <w:t>）；</w:t>
      </w:r>
    </w:p>
    <w:p w14:paraId="52DCC71A" w14:textId="77777777" w:rsidR="00BC00C6" w:rsidRPr="00C91120" w:rsidRDefault="00BC00C6" w:rsidP="007F5CE8">
      <w:pPr>
        <w:ind w:firstLine="422"/>
      </w:pPr>
      <w:r w:rsidRPr="00C91120">
        <w:rPr>
          <w:rFonts w:hint="eastAsia"/>
          <w:b/>
          <w:bCs/>
        </w:rPr>
        <w:t>D</w:t>
      </w:r>
      <w:r w:rsidRPr="00C91120">
        <w:rPr>
          <w:b/>
          <w:bCs/>
        </w:rPr>
        <w:t>MA</w:t>
      </w:r>
      <w:r w:rsidRPr="00C91120">
        <w:t>（</w:t>
      </w:r>
      <w:r w:rsidRPr="00C91120">
        <w:rPr>
          <w:rFonts w:hint="eastAsia"/>
        </w:rPr>
        <w:t>C</w:t>
      </w:r>
      <w:r w:rsidRPr="00C91120">
        <w:t>PU</w:t>
      </w:r>
      <w:r w:rsidRPr="00C91120">
        <w:t>只做初始化，不参与具体数据传输过程）；</w:t>
      </w:r>
    </w:p>
    <w:p w14:paraId="7ACF18D1" w14:textId="77777777" w:rsidR="00BC00C6" w:rsidRPr="00C91120" w:rsidRDefault="00BC00C6" w:rsidP="007F5CE8">
      <w:pPr>
        <w:ind w:firstLine="420"/>
      </w:pPr>
      <w:r w:rsidRPr="00C91120">
        <w:t>通道方式</w:t>
      </w:r>
      <w:r w:rsidRPr="00C91120">
        <w:rPr>
          <w:rFonts w:hint="eastAsia"/>
        </w:rPr>
        <w:t>、</w:t>
      </w:r>
      <w:r w:rsidRPr="00C91120">
        <w:rPr>
          <w:rFonts w:hint="eastAsia"/>
        </w:rPr>
        <w:t>I</w:t>
      </w:r>
      <w:r w:rsidRPr="00C91120">
        <w:t>/O</w:t>
      </w:r>
      <w:r w:rsidRPr="00C91120">
        <w:t>处理机，专用硬件方式。</w:t>
      </w:r>
    </w:p>
    <w:p w14:paraId="75F80B19" w14:textId="77777777" w:rsidR="00BC00C6" w:rsidRPr="00C91120" w:rsidRDefault="00BC00C6" w:rsidP="007F5CE8">
      <w:pPr>
        <w:ind w:firstLine="420"/>
      </w:pPr>
      <w:r w:rsidRPr="00C91120">
        <w:rPr>
          <w:rFonts w:hint="eastAsia"/>
        </w:rPr>
        <w:t>2</w:t>
      </w:r>
      <w:r w:rsidRPr="00C91120">
        <w:rPr>
          <w:rFonts w:hint="eastAsia"/>
        </w:rPr>
        <w:t>、对于</w:t>
      </w:r>
      <w:r w:rsidRPr="00C91120">
        <w:rPr>
          <w:rFonts w:hint="eastAsia"/>
        </w:rPr>
        <w:t>I</w:t>
      </w:r>
      <w:r w:rsidRPr="00C91120">
        <w:t>/O</w:t>
      </w:r>
      <w:r w:rsidRPr="00C91120">
        <w:t>软件：</w:t>
      </w:r>
    </w:p>
    <w:p w14:paraId="47CEC3FB" w14:textId="7145D748" w:rsidR="00BC00C6" w:rsidRDefault="0067180A" w:rsidP="007D260B">
      <w:pPr>
        <w:pStyle w:val="aa"/>
      </w:pPr>
      <w:r>
        <w:rPr>
          <w:noProof/>
        </w:rPr>
        <w:drawing>
          <wp:inline distT="0" distB="0" distL="0" distR="0" wp14:anchorId="7710A926" wp14:editId="7E9CBA80">
            <wp:extent cx="3231164" cy="139126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244124" cy="1396846"/>
                    </a:xfrm>
                    <a:prstGeom prst="rect">
                      <a:avLst/>
                    </a:prstGeom>
                    <a:noFill/>
                  </pic:spPr>
                </pic:pic>
              </a:graphicData>
            </a:graphic>
          </wp:inline>
        </w:drawing>
      </w:r>
    </w:p>
    <w:p w14:paraId="24B7434E" w14:textId="77777777" w:rsidR="0067180A" w:rsidRPr="0067180A" w:rsidRDefault="0067180A" w:rsidP="007F5CE8">
      <w:pPr>
        <w:ind w:firstLine="420"/>
      </w:pPr>
      <w:r w:rsidRPr="0067180A">
        <w:rPr>
          <w:rFonts w:hint="eastAsia"/>
        </w:rPr>
        <w:t>硬件：完成具体的</w:t>
      </w:r>
      <w:r w:rsidRPr="0067180A">
        <w:t>I/O</w:t>
      </w:r>
      <w:r w:rsidRPr="0067180A">
        <w:t>操作。</w:t>
      </w:r>
    </w:p>
    <w:p w14:paraId="259DBF02" w14:textId="77777777" w:rsidR="0067180A" w:rsidRPr="0067180A" w:rsidRDefault="0067180A" w:rsidP="007F5CE8">
      <w:pPr>
        <w:ind w:firstLine="420"/>
      </w:pPr>
      <w:r w:rsidRPr="0067180A">
        <w:rPr>
          <w:rFonts w:hint="eastAsia"/>
        </w:rPr>
        <w:t>中断处理程序：</w:t>
      </w:r>
      <w:r w:rsidRPr="0067180A">
        <w:t>I/O</w:t>
      </w:r>
      <w:r w:rsidRPr="0067180A">
        <w:t>完成后唤醒设备驱动程序</w:t>
      </w:r>
    </w:p>
    <w:p w14:paraId="2FB587FE" w14:textId="77777777" w:rsidR="0067180A" w:rsidRPr="0067180A" w:rsidRDefault="0067180A" w:rsidP="007F5CE8">
      <w:pPr>
        <w:ind w:firstLine="420"/>
      </w:pPr>
      <w:r w:rsidRPr="0067180A">
        <w:rPr>
          <w:rFonts w:hint="eastAsia"/>
        </w:rPr>
        <w:t>设备驱动程序：设置寄存器，检查设备状态</w:t>
      </w:r>
    </w:p>
    <w:p w14:paraId="622EF410" w14:textId="77777777" w:rsidR="0067180A" w:rsidRPr="0067180A" w:rsidRDefault="0067180A" w:rsidP="007F5CE8">
      <w:pPr>
        <w:ind w:firstLine="420"/>
      </w:pPr>
      <w:r w:rsidRPr="0067180A">
        <w:rPr>
          <w:rFonts w:hint="eastAsia"/>
        </w:rPr>
        <w:t>设备无关</w:t>
      </w:r>
      <w:r w:rsidRPr="0067180A">
        <w:t>I/O</w:t>
      </w:r>
      <w:r w:rsidRPr="0067180A">
        <w:t>层：设备名解析、阻塞进程、分配缓冲区</w:t>
      </w:r>
    </w:p>
    <w:p w14:paraId="1F408850" w14:textId="3E55ED05" w:rsidR="0067180A" w:rsidRPr="00C91120" w:rsidRDefault="0067180A" w:rsidP="007F5CE8">
      <w:pPr>
        <w:ind w:firstLine="420"/>
      </w:pPr>
      <w:r w:rsidRPr="0067180A">
        <w:rPr>
          <w:rFonts w:hint="eastAsia"/>
        </w:rPr>
        <w:t>用户级</w:t>
      </w:r>
      <w:r w:rsidRPr="0067180A">
        <w:t>I/O</w:t>
      </w:r>
      <w:r w:rsidRPr="0067180A">
        <w:t>层：发出</w:t>
      </w:r>
      <w:r w:rsidRPr="0067180A">
        <w:t>I/O</w:t>
      </w:r>
      <w:r w:rsidRPr="0067180A">
        <w:t>调用。</w:t>
      </w:r>
    </w:p>
    <w:p w14:paraId="62413E70" w14:textId="3607BBE6" w:rsidR="00BC00C6" w:rsidRPr="00C91120" w:rsidRDefault="00D80682" w:rsidP="007F5CE8">
      <w:pPr>
        <w:ind w:firstLine="420"/>
        <w:rPr>
          <w:b/>
        </w:rPr>
      </w:pPr>
      <w:r w:rsidRPr="00C91120">
        <w:rPr>
          <w:rFonts w:hint="eastAsia"/>
        </w:rPr>
        <w:t>【备考点拨】</w:t>
      </w:r>
    </w:p>
    <w:p w14:paraId="7C0528BF" w14:textId="77777777" w:rsidR="00BC00C6" w:rsidRPr="00C91120" w:rsidRDefault="00BC00C6" w:rsidP="007F5CE8">
      <w:pPr>
        <w:ind w:firstLine="420"/>
      </w:pPr>
      <w:r w:rsidRPr="00C91120">
        <w:rPr>
          <w:rFonts w:hint="eastAsia"/>
        </w:rPr>
        <w:t>1</w:t>
      </w:r>
      <w:r w:rsidRPr="00C91120">
        <w:rPr>
          <w:rFonts w:hint="eastAsia"/>
        </w:rPr>
        <w:t>、掌握</w:t>
      </w:r>
      <w:r w:rsidRPr="00C91120">
        <w:rPr>
          <w:rFonts w:hint="eastAsia"/>
        </w:rPr>
        <w:t>I</w:t>
      </w:r>
      <w:r w:rsidRPr="00C91120">
        <w:t>/O</w:t>
      </w:r>
      <w:r w:rsidRPr="00C91120">
        <w:t>传输控制方式的特点，能够加以区分；</w:t>
      </w:r>
    </w:p>
    <w:p w14:paraId="6CF93453" w14:textId="77777777" w:rsidR="00BC00C6" w:rsidRDefault="00BC00C6" w:rsidP="007F5CE8">
      <w:pPr>
        <w:ind w:firstLine="420"/>
        <w:rPr>
          <w:ins w:id="205" w:author="Administrator" w:date="2021-06-15T11:50:00Z"/>
        </w:rPr>
      </w:pPr>
      <w:r w:rsidRPr="00C91120">
        <w:rPr>
          <w:rFonts w:hint="eastAsia"/>
        </w:rPr>
        <w:t>2</w:t>
      </w:r>
      <w:r w:rsidRPr="00C91120">
        <w:rPr>
          <w:rFonts w:hint="eastAsia"/>
        </w:rPr>
        <w:t>、了解</w:t>
      </w:r>
      <w:r w:rsidRPr="00C91120">
        <w:rPr>
          <w:rFonts w:hint="eastAsia"/>
        </w:rPr>
        <w:t>I</w:t>
      </w:r>
      <w:r w:rsidRPr="00C91120">
        <w:t>/O</w:t>
      </w:r>
      <w:r w:rsidRPr="00C91120">
        <w:t>软件的层次和相对位置。</w:t>
      </w:r>
    </w:p>
    <w:p w14:paraId="11051827" w14:textId="77777777" w:rsidR="007D260B" w:rsidRPr="00C91120" w:rsidRDefault="007D260B" w:rsidP="007F5CE8">
      <w:pPr>
        <w:ind w:firstLine="420"/>
      </w:pPr>
    </w:p>
    <w:p w14:paraId="0F1D4ECB" w14:textId="77777777" w:rsidR="00BC00C6" w:rsidRPr="00C91120" w:rsidRDefault="00BC00C6" w:rsidP="008D2842">
      <w:pPr>
        <w:pStyle w:val="2"/>
      </w:pPr>
      <w:bookmarkStart w:id="206" w:name="_Toc74672566"/>
      <w:r w:rsidRPr="00C91120">
        <w:rPr>
          <w:rFonts w:hint="eastAsia"/>
        </w:rPr>
        <w:t xml:space="preserve">3 </w:t>
      </w:r>
      <w:r w:rsidRPr="00C91120">
        <w:rPr>
          <w:rFonts w:hint="eastAsia"/>
        </w:rPr>
        <w:t>章节问答</w:t>
      </w:r>
      <w:bookmarkEnd w:id="206"/>
    </w:p>
    <w:p w14:paraId="726485C7" w14:textId="57973F8F" w:rsidR="00BC00C6" w:rsidRPr="00C91120" w:rsidRDefault="00BC00C6" w:rsidP="007F5CE8">
      <w:pPr>
        <w:ind w:firstLine="420"/>
      </w:pPr>
      <w:del w:id="207" w:author="Administrator" w:date="2021-06-15T11:50:00Z">
        <w:r w:rsidRPr="00C91120" w:rsidDel="00D06326">
          <w:tab/>
        </w:r>
      </w:del>
      <w:r w:rsidRPr="00C91120">
        <w:t>1</w:t>
      </w:r>
      <w:r w:rsidRPr="00C91120">
        <w:rPr>
          <w:rFonts w:hint="eastAsia"/>
        </w:rPr>
        <w:t>、</w:t>
      </w:r>
      <w:ins w:id="208" w:author="Administrator" w:date="2021-06-15T11:50:00Z">
        <w:r w:rsidR="00D06326" w:rsidRPr="00C91120">
          <w:t>PV</w:t>
        </w:r>
      </w:ins>
      <w:del w:id="209" w:author="Administrator" w:date="2021-06-15T11:50:00Z">
        <w:r w:rsidRPr="00C91120" w:rsidDel="00D06326">
          <w:delText>pv</w:delText>
        </w:r>
      </w:del>
      <w:r w:rsidRPr="00C91120">
        <w:t>操作都必须要成对出现吗？</w:t>
      </w:r>
    </w:p>
    <w:p w14:paraId="156D20CD" w14:textId="7EE7C7FB" w:rsidR="00BC00C6" w:rsidRPr="00C91120" w:rsidRDefault="00BC00C6" w:rsidP="007F5CE8">
      <w:pPr>
        <w:ind w:firstLine="420"/>
      </w:pPr>
      <w:del w:id="210" w:author="Administrator" w:date="2021-06-15T11:50:00Z">
        <w:r w:rsidRPr="00C91120" w:rsidDel="00D06326">
          <w:tab/>
        </w:r>
      </w:del>
      <w:r w:rsidRPr="00C91120">
        <w:rPr>
          <w:rFonts w:hint="eastAsia"/>
        </w:rPr>
        <w:t>答：</w:t>
      </w:r>
    </w:p>
    <w:p w14:paraId="1690158B" w14:textId="606E34AD" w:rsidR="00BC00C6" w:rsidRPr="00C91120" w:rsidRDefault="00BC00C6" w:rsidP="007F5CE8">
      <w:pPr>
        <w:ind w:firstLine="420"/>
      </w:pPr>
      <w:del w:id="211" w:author="Administrator" w:date="2021-06-15T11:50:00Z">
        <w:r w:rsidRPr="00C91120" w:rsidDel="00D06326">
          <w:tab/>
        </w:r>
      </w:del>
      <w:r w:rsidRPr="00C91120">
        <w:t>PV</w:t>
      </w:r>
      <w:r w:rsidRPr="00C91120">
        <w:t>一定是成对出现的，</w:t>
      </w:r>
      <w:r w:rsidRPr="00C91120">
        <w:t>PV</w:t>
      </w:r>
      <w:r w:rsidRPr="00C91120">
        <w:t>可以简单理解为加锁和解锁，如果只加锁也就是只有</w:t>
      </w:r>
      <w:r w:rsidRPr="00C91120">
        <w:t>P</w:t>
      </w:r>
      <w:r w:rsidRPr="00C91120">
        <w:t>操作，可能会形成死锁。如果没有加锁，只有解锁也就是</w:t>
      </w:r>
      <w:r w:rsidRPr="00C91120">
        <w:t>V</w:t>
      </w:r>
      <w:r w:rsidRPr="00C91120">
        <w:t>操作，那么相当于系统中资源无端增多，也就没有意义了。</w:t>
      </w:r>
    </w:p>
    <w:p w14:paraId="30972A66" w14:textId="77777777" w:rsidR="00BC00C6" w:rsidRPr="00C91120" w:rsidRDefault="00BC00C6" w:rsidP="007F5CE8">
      <w:pPr>
        <w:ind w:firstLine="420"/>
      </w:pPr>
      <w:r w:rsidRPr="00C91120">
        <w:rPr>
          <w:rFonts w:hint="eastAsia"/>
        </w:rPr>
        <w:t>以打印机为例，如果对打印机加上</w:t>
      </w:r>
      <w:r w:rsidRPr="00C91120">
        <w:t>PV</w:t>
      </w:r>
      <w:r w:rsidRPr="00C91120">
        <w:t>操作，</w:t>
      </w:r>
      <w:r w:rsidRPr="00C91120">
        <w:t>P</w:t>
      </w:r>
      <w:r w:rsidRPr="00C91120">
        <w:t>操作相当于，每个人用之前都锁定一次打印机（</w:t>
      </w:r>
      <w:r w:rsidRPr="00C91120">
        <w:t>S=S-1</w:t>
      </w:r>
      <w:r w:rsidRPr="00C91120">
        <w:t>），此时其他人去打印时进行申请，会发现资源不足（</w:t>
      </w:r>
      <w:r w:rsidRPr="00C91120">
        <w:t>S&lt;0</w:t>
      </w:r>
      <w:r w:rsidRPr="00C91120">
        <w:t>），此时就进入阻塞队列去排队了；而</w:t>
      </w:r>
      <w:r w:rsidRPr="00C91120">
        <w:t>V</w:t>
      </w:r>
      <w:r w:rsidRPr="00C91120">
        <w:t>操作相当于，能够使用打印机的人，用完之后，之前占有的打印机就会释放给其他人用（</w:t>
      </w:r>
      <w:r w:rsidRPr="00C91120">
        <w:t>S=S+1</w:t>
      </w:r>
      <w:r w:rsidRPr="00C91120">
        <w:t>），此时如果发现有人排队（</w:t>
      </w:r>
      <w:r w:rsidRPr="00C91120">
        <w:t>S&lt;=0</w:t>
      </w:r>
      <w:r w:rsidRPr="00C91120">
        <w:t>），就会通知排队的人，可以使用了。</w:t>
      </w:r>
    </w:p>
    <w:p w14:paraId="324247AC" w14:textId="77777777" w:rsidR="00BC00C6" w:rsidRPr="00C91120" w:rsidRDefault="00BC00C6" w:rsidP="007F5CE8">
      <w:pPr>
        <w:ind w:firstLine="420"/>
      </w:pPr>
      <w:r w:rsidRPr="00C91120">
        <w:rPr>
          <w:rFonts w:hint="eastAsia"/>
        </w:rPr>
        <w:t>如果只占有不释放，很明显，排队的人只会持续暴增；如果只释放，那么信号量</w:t>
      </w:r>
      <w:r w:rsidRPr="00C91120">
        <w:t>S</w:t>
      </w:r>
      <w:r w:rsidRPr="00C91120">
        <w:t>无端增加</w:t>
      </w:r>
      <w:r w:rsidRPr="00C91120">
        <w:t>1</w:t>
      </w:r>
      <w:r w:rsidRPr="00C91120">
        <w:t>，而不会减少，也就没有意义了。</w:t>
      </w:r>
    </w:p>
    <w:p w14:paraId="33C4694D" w14:textId="77777777" w:rsidR="00BC00C6" w:rsidRPr="00C91120" w:rsidRDefault="00BC00C6" w:rsidP="007F5CE8">
      <w:pPr>
        <w:ind w:firstLine="420"/>
      </w:pPr>
      <w:r w:rsidRPr="00C91120">
        <w:rPr>
          <w:rFonts w:hint="eastAsia"/>
        </w:rPr>
        <w:t>2</w:t>
      </w:r>
      <w:r w:rsidRPr="00C91120">
        <w:rPr>
          <w:rFonts w:hint="eastAsia"/>
        </w:rPr>
        <w:t>、</w:t>
      </w:r>
      <w:r w:rsidRPr="00C91120">
        <w:rPr>
          <w:rFonts w:hint="eastAsia"/>
        </w:rPr>
        <w:t>P</w:t>
      </w:r>
      <w:r w:rsidRPr="00C91120">
        <w:t>V</w:t>
      </w:r>
      <w:r w:rsidRPr="00C91120">
        <w:rPr>
          <w:rFonts w:hint="eastAsia"/>
        </w:rPr>
        <w:t>操作与互斥、同步模型有什么联系？</w:t>
      </w:r>
    </w:p>
    <w:p w14:paraId="11088452" w14:textId="77777777" w:rsidR="00BC00C6" w:rsidRPr="00C91120" w:rsidRDefault="00BC00C6" w:rsidP="007F5CE8">
      <w:pPr>
        <w:ind w:firstLine="420"/>
      </w:pPr>
      <w:r w:rsidRPr="00C91120">
        <w:rPr>
          <w:rFonts w:hint="eastAsia"/>
        </w:rPr>
        <w:t>答：</w:t>
      </w:r>
    </w:p>
    <w:p w14:paraId="0EC8ECFF" w14:textId="77777777" w:rsidR="00BC00C6" w:rsidRPr="00C91120" w:rsidRDefault="00BC00C6" w:rsidP="007F5CE8">
      <w:pPr>
        <w:ind w:firstLine="420"/>
      </w:pPr>
      <w:r w:rsidRPr="00C91120">
        <w:rPr>
          <w:rFonts w:hint="eastAsia"/>
        </w:rPr>
        <w:t>在互斥模型中，为了控制对临界资源的访问，信号量初值是临界资源的资源数，每一次使用临界资源前都会用</w:t>
      </w:r>
      <w:r w:rsidRPr="00C91120">
        <w:rPr>
          <w:rFonts w:hint="eastAsia"/>
        </w:rPr>
        <w:t>P</w:t>
      </w:r>
      <w:r w:rsidRPr="00C91120">
        <w:rPr>
          <w:rFonts w:hint="eastAsia"/>
        </w:rPr>
        <w:t>操作对资源进行申请锁定，用完之后立马</w:t>
      </w:r>
      <w:r w:rsidRPr="00C91120">
        <w:rPr>
          <w:rFonts w:hint="eastAsia"/>
        </w:rPr>
        <w:t>V</w:t>
      </w:r>
      <w:r w:rsidRPr="00C91120">
        <w:rPr>
          <w:rFonts w:hint="eastAsia"/>
        </w:rPr>
        <w:t>操作对资源进行释放，如果有进程排队，此时还会对阻塞队列进行唤醒操作。一般来说，互斥模型的</w:t>
      </w:r>
      <w:r w:rsidRPr="00C91120">
        <w:rPr>
          <w:rFonts w:hint="eastAsia"/>
        </w:rPr>
        <w:t>P</w:t>
      </w:r>
      <w:r w:rsidRPr="00C91120">
        <w:t>V</w:t>
      </w:r>
      <w:r w:rsidRPr="00C91120">
        <w:rPr>
          <w:rFonts w:hint="eastAsia"/>
        </w:rPr>
        <w:t>操作，信号量针对的是临界资源，称为互斥信号量，初值为临界资源初始数量，在同一个进程中有成对的</w:t>
      </w:r>
      <w:r w:rsidRPr="00C91120">
        <w:rPr>
          <w:rFonts w:hint="eastAsia"/>
        </w:rPr>
        <w:t>P</w:t>
      </w:r>
      <w:r w:rsidRPr="00C91120">
        <w:t>V</w:t>
      </w:r>
      <w:r w:rsidRPr="00C91120">
        <w:rPr>
          <w:rFonts w:hint="eastAsia"/>
        </w:rPr>
        <w:t>控制访问。</w:t>
      </w:r>
    </w:p>
    <w:p w14:paraId="4D38B6BF" w14:textId="77777777" w:rsidR="00BC00C6" w:rsidRPr="00C91120" w:rsidRDefault="00BC00C6" w:rsidP="007F5CE8">
      <w:pPr>
        <w:ind w:firstLine="420"/>
      </w:pPr>
      <w:r w:rsidRPr="00C91120">
        <w:rPr>
          <w:rFonts w:hint="eastAsia"/>
        </w:rPr>
        <w:t>在同步模型中，为了协调多个进程，</w:t>
      </w:r>
      <w:r w:rsidRPr="00C91120">
        <w:rPr>
          <w:rFonts w:hint="eastAsia"/>
        </w:rPr>
        <w:t>P</w:t>
      </w:r>
      <w:r w:rsidRPr="00C91120">
        <w:t>V</w:t>
      </w:r>
      <w:r w:rsidRPr="00C91120">
        <w:rPr>
          <w:rFonts w:hint="eastAsia"/>
        </w:rPr>
        <w:t>操作会分布在不同的进程中，此时的信号量称为同步信号量，同步模型会有等待的过程，此时的信号量初值经常会出现</w:t>
      </w:r>
      <w:r w:rsidRPr="00C91120">
        <w:rPr>
          <w:rFonts w:hint="eastAsia"/>
        </w:rPr>
        <w:t>0</w:t>
      </w:r>
      <w:r w:rsidRPr="00C91120">
        <w:rPr>
          <w:rFonts w:hint="eastAsia"/>
        </w:rPr>
        <w:t>的情况，也就是初始资源不足，等待其他进程制造资源并唤醒。</w:t>
      </w:r>
    </w:p>
    <w:p w14:paraId="13C79B80" w14:textId="77777777" w:rsidR="00BC00C6" w:rsidRPr="00C91120" w:rsidRDefault="00BC00C6" w:rsidP="007F5CE8">
      <w:pPr>
        <w:ind w:firstLine="420"/>
      </w:pPr>
      <w:r w:rsidRPr="00C91120">
        <w:rPr>
          <w:rFonts w:hint="eastAsia"/>
        </w:rPr>
        <w:t>3</w:t>
      </w:r>
      <w:r w:rsidRPr="00C91120">
        <w:rPr>
          <w:rFonts w:hint="eastAsia"/>
        </w:rPr>
        <w:t>、</w:t>
      </w:r>
      <w:r w:rsidRPr="00C91120">
        <w:rPr>
          <w:rFonts w:hint="eastAsia"/>
        </w:rPr>
        <w:t>P</w:t>
      </w:r>
      <w:r w:rsidRPr="00C91120">
        <w:t>V</w:t>
      </w:r>
      <w:r w:rsidRPr="00C91120">
        <w:rPr>
          <w:rFonts w:hint="eastAsia"/>
        </w:rPr>
        <w:t>操作与前趋图结合考查时，为什么存在信号量比进程数还多的情况？</w:t>
      </w:r>
    </w:p>
    <w:p w14:paraId="6BA5365E" w14:textId="77777777" w:rsidR="00BC00C6" w:rsidRPr="00C91120" w:rsidRDefault="00BC00C6" w:rsidP="007F5CE8">
      <w:pPr>
        <w:ind w:firstLine="420"/>
      </w:pPr>
      <w:r w:rsidRPr="00C91120">
        <w:rPr>
          <w:rFonts w:hint="eastAsia"/>
        </w:rPr>
        <w:t>答：</w:t>
      </w:r>
    </w:p>
    <w:p w14:paraId="3C23AF2E" w14:textId="77777777" w:rsidR="00BC00C6" w:rsidRPr="00C91120" w:rsidRDefault="00BC00C6" w:rsidP="007F5CE8">
      <w:pPr>
        <w:ind w:firstLine="420"/>
      </w:pPr>
      <w:r w:rsidRPr="00C91120">
        <w:rPr>
          <w:rFonts w:hint="eastAsia"/>
        </w:rPr>
        <w:t>P</w:t>
      </w:r>
      <w:r w:rsidRPr="00C91120">
        <w:t>V</w:t>
      </w:r>
      <w:r w:rsidRPr="00C91120">
        <w:rPr>
          <w:rFonts w:hint="eastAsia"/>
        </w:rPr>
        <w:t>操作与前趋图结合考查时，前趋图一般是同步模型，为了协调控制，此时信号量针对的不是进程，而是进程的变迁，也就是说，信号量的数量与箭线的数量是相等的，</w:t>
      </w:r>
      <w:r w:rsidRPr="00C91120">
        <w:rPr>
          <w:rFonts w:hint="eastAsia"/>
        </w:rPr>
        <w:t>P</w:t>
      </w:r>
      <w:r w:rsidRPr="00C91120">
        <w:t>V</w:t>
      </w:r>
      <w:r w:rsidRPr="00C91120">
        <w:rPr>
          <w:rFonts w:hint="eastAsia"/>
        </w:rPr>
        <w:t>操作控制的是进程变迁过程。</w:t>
      </w:r>
    </w:p>
    <w:p w14:paraId="40045B71" w14:textId="77777777" w:rsidR="00BC00C6" w:rsidRPr="00C91120" w:rsidRDefault="00BC00C6" w:rsidP="00D06326">
      <w:pPr>
        <w:pStyle w:val="aa"/>
      </w:pPr>
      <w:r w:rsidRPr="00C91120">
        <w:rPr>
          <w:noProof/>
        </w:rPr>
        <w:drawing>
          <wp:inline distT="0" distB="0" distL="0" distR="0" wp14:anchorId="527B4039" wp14:editId="4A289EFF">
            <wp:extent cx="1723886" cy="9043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7497" cy="911474"/>
                    </a:xfrm>
                    <a:prstGeom prst="rect">
                      <a:avLst/>
                    </a:prstGeom>
                  </pic:spPr>
                </pic:pic>
              </a:graphicData>
            </a:graphic>
          </wp:inline>
        </w:drawing>
      </w:r>
    </w:p>
    <w:p w14:paraId="0234CED4" w14:textId="77777777" w:rsidR="00BC00C6" w:rsidRPr="00C91120" w:rsidRDefault="00BC00C6" w:rsidP="007F5CE8">
      <w:pPr>
        <w:ind w:firstLine="420"/>
      </w:pPr>
      <w:r w:rsidRPr="00C91120">
        <w:t>4</w:t>
      </w:r>
      <w:r w:rsidRPr="00C91120">
        <w:rPr>
          <w:rFonts w:hint="eastAsia"/>
        </w:rPr>
        <w:t>、移臂调度过程中，同一柱面有多个扇区怎么办？</w:t>
      </w:r>
    </w:p>
    <w:p w14:paraId="3EEF4726" w14:textId="1CEFE10C" w:rsidR="00BC00C6" w:rsidRPr="00C91120" w:rsidRDefault="00BC00C6" w:rsidP="007F5CE8">
      <w:pPr>
        <w:ind w:firstLine="420"/>
      </w:pPr>
      <w:del w:id="212" w:author="Administrator" w:date="2021-06-15T11:52:00Z">
        <w:r w:rsidRPr="00C91120" w:rsidDel="00D06326">
          <w:tab/>
        </w:r>
      </w:del>
      <w:r w:rsidRPr="00C91120">
        <w:rPr>
          <w:rFonts w:hint="eastAsia"/>
        </w:rPr>
        <w:t>答：</w:t>
      </w:r>
    </w:p>
    <w:p w14:paraId="7C89561E" w14:textId="77777777" w:rsidR="00BC00C6" w:rsidRPr="00C91120" w:rsidRDefault="00BC00C6" w:rsidP="007F5CE8">
      <w:pPr>
        <w:ind w:firstLine="420"/>
      </w:pPr>
      <w:r w:rsidRPr="00C91120">
        <w:rPr>
          <w:rFonts w:hint="eastAsia"/>
        </w:rPr>
        <w:t>一般而言，涉及到移臂调度算法时，只需要考虑移臂过程，查看柱面顺序即可。旋转等待时间跟多磁头（盘面）是否并发读写有关系，从目前磁盘技术来看，是支持多个盘面同时读写的。</w:t>
      </w:r>
      <w:r w:rsidRPr="00C91120">
        <w:rPr>
          <w:rFonts w:hint="eastAsia"/>
        </w:rPr>
        <w:t xml:space="preserve"> </w:t>
      </w:r>
      <w:r w:rsidRPr="00C91120">
        <w:rPr>
          <w:rFonts w:hint="eastAsia"/>
        </w:rPr>
        <w:t>所以只要是同一柱面，扇区顺序没有要求。</w:t>
      </w:r>
    </w:p>
    <w:p w14:paraId="3BB9C186" w14:textId="39993C63" w:rsidR="00BC00C6" w:rsidRPr="00C91120" w:rsidRDefault="00BC00C6" w:rsidP="007F5CE8">
      <w:pPr>
        <w:ind w:firstLine="420"/>
      </w:pPr>
      <w:del w:id="213" w:author="Administrator" w:date="2021-06-15T11:52:00Z">
        <w:r w:rsidRPr="00C91120" w:rsidDel="00D06326">
          <w:tab/>
        </w:r>
      </w:del>
      <w:r w:rsidRPr="00C91120">
        <w:t>5</w:t>
      </w:r>
      <w:r w:rsidRPr="00C91120">
        <w:rPr>
          <w:rFonts w:hint="eastAsia"/>
        </w:rPr>
        <w:t>、磁盘读取数据过程中单缓冲区和双缓冲区有什么区别？</w:t>
      </w:r>
    </w:p>
    <w:p w14:paraId="6041F8A3" w14:textId="46AE7031" w:rsidR="00BC00C6" w:rsidRDefault="00BC00C6" w:rsidP="007F5CE8">
      <w:pPr>
        <w:ind w:firstLine="420"/>
      </w:pPr>
      <w:del w:id="214" w:author="Administrator" w:date="2021-06-15T11:52:00Z">
        <w:r w:rsidRPr="00C91120" w:rsidDel="00D06326">
          <w:tab/>
        </w:r>
      </w:del>
      <w:r w:rsidRPr="00C91120">
        <w:rPr>
          <w:rFonts w:hint="eastAsia"/>
        </w:rPr>
        <w:t>答：磁盘读取涉及到缓冲区一般形式如下：</w:t>
      </w:r>
    </w:p>
    <w:p w14:paraId="5DEC5F94" w14:textId="719DF925" w:rsidR="00BC00C6" w:rsidRPr="00C91120" w:rsidRDefault="00383E64" w:rsidP="00383E64">
      <w:pPr>
        <w:pStyle w:val="aa"/>
      </w:pPr>
      <w:r>
        <w:object w:dxaOrig="6495" w:dyaOrig="1515" w14:anchorId="02191809">
          <v:shape id="_x0000_i1053" type="#_x0000_t75" style="width:370.5pt;height:86.25pt" o:ole="">
            <v:imagedata r:id="rId33" o:title=""/>
          </v:shape>
          <o:OLEObject Type="Embed" ProgID="Visio.Drawing.15" ShapeID="_x0000_i1053" DrawAspect="Content" ObjectID="_1685428966" r:id="rId34"/>
        </w:object>
      </w:r>
    </w:p>
    <w:p w14:paraId="3FAAB75C" w14:textId="77777777" w:rsidR="00F60903" w:rsidRDefault="00BC00C6" w:rsidP="007F5CE8">
      <w:pPr>
        <w:ind w:firstLine="420"/>
      </w:pPr>
      <w:r w:rsidRPr="00C91120">
        <w:rPr>
          <w:rFonts w:hint="eastAsia"/>
        </w:rPr>
        <w:t>处理数据可以理解为三个处理步骤：</w:t>
      </w:r>
    </w:p>
    <w:p w14:paraId="501B8CDA" w14:textId="298BFB5E" w:rsidR="00BC00C6" w:rsidRPr="00C91120" w:rsidRDefault="00BC00C6" w:rsidP="007F5CE8">
      <w:pPr>
        <w:ind w:firstLine="420"/>
      </w:pPr>
      <w:r w:rsidRPr="00C91120">
        <w:rPr>
          <w:rFonts w:hint="eastAsia"/>
        </w:rPr>
        <w:t>①从磁盘读入到缓冲区；</w:t>
      </w:r>
    </w:p>
    <w:p w14:paraId="7A37214F" w14:textId="163E14B3" w:rsidR="00F60903" w:rsidRPr="00C91120" w:rsidRDefault="00F60903" w:rsidP="00F60903">
      <w:pPr>
        <w:ind w:firstLine="420"/>
      </w:pPr>
      <w:r w:rsidRPr="00C91120">
        <w:rPr>
          <w:rFonts w:cs="宋体" w:hint="eastAsia"/>
        </w:rPr>
        <w:t>②</w:t>
      </w:r>
      <w:r w:rsidRPr="00C91120">
        <w:rPr>
          <w:rFonts w:hint="eastAsia"/>
        </w:rPr>
        <w:t>从缓冲区读入到（内存）用户区；</w:t>
      </w:r>
      <w:r w:rsidRPr="00C91120">
        <w:t xml:space="preserve"> </w:t>
      </w:r>
    </w:p>
    <w:p w14:paraId="11C9DB88" w14:textId="77777777" w:rsidR="00F60903" w:rsidRDefault="00F60903" w:rsidP="007F5CE8">
      <w:pPr>
        <w:ind w:firstLine="420"/>
      </w:pPr>
      <w:r w:rsidRPr="00C91120">
        <w:rPr>
          <w:rFonts w:hint="eastAsia"/>
        </w:rPr>
        <w:t>③处理（内存）用户区数据。</w:t>
      </w:r>
    </w:p>
    <w:p w14:paraId="4BF76A1A" w14:textId="07F7BB1D" w:rsidR="00BC00C6" w:rsidRPr="00C91120" w:rsidRDefault="00BC00C6" w:rsidP="007F5CE8">
      <w:pPr>
        <w:ind w:firstLine="420"/>
      </w:pPr>
      <w:r w:rsidRPr="00C91120">
        <w:rPr>
          <w:rFonts w:hint="eastAsia"/>
        </w:rPr>
        <w:t>如果是单缓冲区，则意味步骤①和②都需要访问临界资源——缓冲区，所以需要合并成一个操作阶段。（缓冲区同一时刻只允许一个进程访问）</w:t>
      </w:r>
    </w:p>
    <w:p w14:paraId="6DAE384A" w14:textId="77777777" w:rsidR="00BC00C6" w:rsidRPr="00C91120" w:rsidRDefault="00BC00C6" w:rsidP="007F5CE8">
      <w:pPr>
        <w:ind w:firstLine="420"/>
      </w:pPr>
      <w:r w:rsidRPr="00C91120">
        <w:rPr>
          <w:rFonts w:hint="eastAsia"/>
        </w:rPr>
        <w:t>如果是双缓冲区，可以实现读入到缓冲区</w:t>
      </w:r>
      <w:r w:rsidRPr="00C91120">
        <w:rPr>
          <w:rFonts w:hint="eastAsia"/>
        </w:rPr>
        <w:t>2</w:t>
      </w:r>
      <w:r w:rsidRPr="00C91120">
        <w:rPr>
          <w:rFonts w:hint="eastAsia"/>
        </w:rPr>
        <w:t>和从缓冲区</w:t>
      </w:r>
      <w:r w:rsidRPr="00C91120">
        <w:rPr>
          <w:rFonts w:hint="eastAsia"/>
        </w:rPr>
        <w:t>1</w:t>
      </w:r>
      <w:r w:rsidRPr="00C91120">
        <w:rPr>
          <w:rFonts w:hint="eastAsia"/>
        </w:rPr>
        <w:t>读入到用户区的并发。</w:t>
      </w:r>
    </w:p>
    <w:p w14:paraId="4FB26EB6" w14:textId="77777777" w:rsidR="00BC00C6" w:rsidRPr="00C91120" w:rsidRDefault="00BC00C6" w:rsidP="007F5CE8">
      <w:pPr>
        <w:ind w:firstLine="420"/>
      </w:pPr>
      <w:r w:rsidRPr="00C91120">
        <w:rPr>
          <w:rFonts w:hint="eastAsia"/>
        </w:rPr>
        <w:t>可以构造流水线进行计算。</w:t>
      </w:r>
    </w:p>
    <w:p w14:paraId="0B4E1177" w14:textId="77777777" w:rsidR="00BC00C6" w:rsidRPr="00C91120" w:rsidRDefault="00BC00C6" w:rsidP="007F5CE8">
      <w:pPr>
        <w:ind w:firstLine="420"/>
      </w:pPr>
      <w:r w:rsidRPr="00C91120">
        <w:rPr>
          <w:rFonts w:hint="eastAsia"/>
        </w:rPr>
        <w:t>单缓冲区：使用缓冲区时不能并行，必须分开执行，时间为①和②的时间之和；然后处理数据。构造成流水线后，整个过程划分为</w:t>
      </w:r>
      <w:r w:rsidRPr="00C91120">
        <w:rPr>
          <w:rFonts w:hint="eastAsia"/>
        </w:rPr>
        <w:t>2</w:t>
      </w:r>
      <w:r w:rsidRPr="00C91120">
        <w:rPr>
          <w:rFonts w:hint="eastAsia"/>
        </w:rPr>
        <w:t>个阶段，分别是①和②的时间之和，③的时间，根据流水线执行公式进行计算。</w:t>
      </w:r>
    </w:p>
    <w:p w14:paraId="4D00B16F" w14:textId="77777777" w:rsidR="00BC00C6" w:rsidRPr="00C91120" w:rsidRDefault="00BC00C6" w:rsidP="007F5CE8">
      <w:pPr>
        <w:ind w:firstLine="420"/>
      </w:pPr>
      <w:r w:rsidRPr="00C91120">
        <w:rPr>
          <w:rFonts w:hint="eastAsia"/>
        </w:rPr>
        <w:t>双缓冲区：读入缓冲区，和从缓冲区读入用户区，可以对不同的缓冲区进行，也就是说，可以并行处理。对于这里构造成流水线后，整个过程划分为</w:t>
      </w:r>
      <w:r w:rsidRPr="00C91120">
        <w:rPr>
          <w:rFonts w:hint="eastAsia"/>
        </w:rPr>
        <w:t>3</w:t>
      </w:r>
      <w:r w:rsidRPr="00C91120">
        <w:rPr>
          <w:rFonts w:hint="eastAsia"/>
        </w:rPr>
        <w:t>个阶段，即①、</w:t>
      </w:r>
      <w:r w:rsidRPr="00C91120">
        <w:rPr>
          <w:rFonts w:cs="宋体" w:hint="eastAsia"/>
        </w:rPr>
        <w:t>②、③</w:t>
      </w:r>
      <w:r w:rsidRPr="00C91120">
        <w:rPr>
          <w:rFonts w:hint="eastAsia"/>
        </w:rPr>
        <w:t>。根据流水线执行公式进行计算结课。</w:t>
      </w:r>
    </w:p>
    <w:p w14:paraId="2EA3D9CC" w14:textId="281D6749" w:rsidR="00BC00C6" w:rsidRPr="00C91120" w:rsidRDefault="00BC00C6" w:rsidP="007F5CE8">
      <w:pPr>
        <w:ind w:firstLine="420"/>
      </w:pPr>
      <w:r w:rsidRPr="00C91120">
        <w:rPr>
          <w:rFonts w:hint="eastAsia"/>
        </w:rPr>
        <w:t>P</w:t>
      </w:r>
      <w:r w:rsidRPr="00C91120">
        <w:t>S</w:t>
      </w:r>
      <w:r w:rsidRPr="00C91120">
        <w:rPr>
          <w:rFonts w:hint="eastAsia"/>
        </w:rPr>
        <w:t>：注意理解这里流水线的构造过程。</w:t>
      </w:r>
    </w:p>
    <w:p w14:paraId="3BE40732" w14:textId="77777777" w:rsidR="00D06326" w:rsidRDefault="00D06326" w:rsidP="0013443A">
      <w:pPr>
        <w:pStyle w:val="1"/>
      </w:pPr>
      <w:r>
        <w:br w:type="page"/>
      </w:r>
    </w:p>
    <w:p w14:paraId="4217C2BB" w14:textId="464ABA90" w:rsidR="00BC00C6" w:rsidRPr="00C91120" w:rsidRDefault="00BC00C6" w:rsidP="0013443A">
      <w:pPr>
        <w:pStyle w:val="1"/>
      </w:pPr>
      <w:bookmarkStart w:id="215" w:name="_Toc74672567"/>
      <w:r w:rsidRPr="00C91120">
        <w:rPr>
          <w:rFonts w:hint="eastAsia"/>
        </w:rPr>
        <w:t>第</w:t>
      </w:r>
      <w:r w:rsidRPr="00C91120">
        <w:t>3</w:t>
      </w:r>
      <w:r w:rsidRPr="00C91120">
        <w:rPr>
          <w:rFonts w:hint="eastAsia"/>
        </w:rPr>
        <w:t>章</w:t>
      </w:r>
      <w:r w:rsidRPr="00C91120">
        <w:rPr>
          <w:rFonts w:hint="eastAsia"/>
        </w:rPr>
        <w:t xml:space="preserve"> </w:t>
      </w:r>
      <w:r w:rsidRPr="00C91120">
        <w:rPr>
          <w:rFonts w:hint="eastAsia"/>
        </w:rPr>
        <w:t>数据库系统</w:t>
      </w:r>
      <w:bookmarkEnd w:id="215"/>
    </w:p>
    <w:p w14:paraId="24964804" w14:textId="77777777" w:rsidR="00BC00C6" w:rsidRPr="00C91120" w:rsidRDefault="00BC00C6" w:rsidP="008D2842">
      <w:pPr>
        <w:pStyle w:val="2"/>
      </w:pPr>
      <w:bookmarkStart w:id="216" w:name="_Toc74672568"/>
      <w:r w:rsidRPr="00C91120">
        <w:rPr>
          <w:rFonts w:hint="eastAsia"/>
        </w:rPr>
        <w:t xml:space="preserve">1 </w:t>
      </w:r>
      <w:r w:rsidRPr="00C91120">
        <w:rPr>
          <w:rFonts w:hint="eastAsia"/>
        </w:rPr>
        <w:t>考情分析</w:t>
      </w:r>
      <w:bookmarkEnd w:id="216"/>
    </w:p>
    <w:p w14:paraId="34559141" w14:textId="17A51870" w:rsidR="00BC00C6" w:rsidRPr="00C91120" w:rsidRDefault="00BC00C6" w:rsidP="007F5CE8">
      <w:pPr>
        <w:ind w:firstLine="420"/>
      </w:pPr>
      <w:del w:id="217" w:author="Administrator" w:date="2021-06-15T11:55:00Z">
        <w:r w:rsidRPr="00C91120" w:rsidDel="00060C64">
          <w:tab/>
        </w:r>
      </w:del>
      <w:r w:rsidRPr="00C91120">
        <w:rPr>
          <w:rFonts w:hint="eastAsia"/>
        </w:rPr>
        <w:t>根据对历年的考试真题进行分析，本章要求考生掌握以下几个方面的知识：</w:t>
      </w:r>
    </w:p>
    <w:p w14:paraId="51B22F3F" w14:textId="33A72EC5" w:rsidR="00BC00C6" w:rsidRPr="00C91120" w:rsidRDefault="00BC00C6" w:rsidP="007F5CE8">
      <w:pPr>
        <w:ind w:firstLine="420"/>
      </w:pPr>
      <w:del w:id="218" w:author="Administrator" w:date="2021-06-15T11:55:00Z">
        <w:r w:rsidRPr="00C91120" w:rsidDel="00060C64">
          <w:tab/>
        </w:r>
      </w:del>
      <w:r w:rsidRPr="00C91120">
        <w:rPr>
          <w:rFonts w:hint="eastAsia"/>
        </w:rPr>
        <w:t>（</w:t>
      </w:r>
      <w:r w:rsidRPr="00C91120">
        <w:rPr>
          <w:rFonts w:hint="eastAsia"/>
        </w:rPr>
        <w:t>1</w:t>
      </w:r>
      <w:r w:rsidRPr="00C91120">
        <w:rPr>
          <w:rFonts w:hint="eastAsia"/>
        </w:rPr>
        <w:t>）了解数据库模式、数据库设计过程。</w:t>
      </w:r>
    </w:p>
    <w:p w14:paraId="3BCB6C6A" w14:textId="4251D9E1" w:rsidR="00BC00C6" w:rsidRPr="00C91120" w:rsidRDefault="00BC00C6" w:rsidP="007F5CE8">
      <w:pPr>
        <w:ind w:firstLine="420"/>
      </w:pPr>
      <w:del w:id="219" w:author="Administrator" w:date="2021-06-15T11:55:00Z">
        <w:r w:rsidRPr="00C91120" w:rsidDel="00177DD9">
          <w:rPr>
            <w:rFonts w:hint="eastAsia"/>
          </w:rPr>
          <w:tab/>
        </w:r>
      </w:del>
      <w:r w:rsidRPr="00C91120">
        <w:rPr>
          <w:rFonts w:hint="eastAsia"/>
        </w:rPr>
        <w:t>（</w:t>
      </w:r>
      <w:r w:rsidRPr="00C91120">
        <w:rPr>
          <w:rFonts w:hint="eastAsia"/>
        </w:rPr>
        <w:t>2</w:t>
      </w:r>
      <w:r w:rsidRPr="00C91120">
        <w:rPr>
          <w:rFonts w:hint="eastAsia"/>
        </w:rPr>
        <w:t>）熟悉</w:t>
      </w:r>
      <w:r w:rsidRPr="00C91120">
        <w:rPr>
          <w:rFonts w:hint="eastAsia"/>
        </w:rPr>
        <w:t>E-R</w:t>
      </w:r>
      <w:r w:rsidRPr="00C91120">
        <w:rPr>
          <w:rFonts w:hint="eastAsia"/>
        </w:rPr>
        <w:t>图图示，掌握</w:t>
      </w:r>
      <w:r w:rsidRPr="00C91120">
        <w:rPr>
          <w:rFonts w:hint="eastAsia"/>
        </w:rPr>
        <w:t>E-R</w:t>
      </w:r>
      <w:r w:rsidRPr="00C91120">
        <w:rPr>
          <w:rFonts w:hint="eastAsia"/>
        </w:rPr>
        <w:t>图转关系模式的原则。</w:t>
      </w:r>
    </w:p>
    <w:p w14:paraId="060AE0E6" w14:textId="592055CB" w:rsidR="00BC00C6" w:rsidRPr="00C91120" w:rsidRDefault="00BC00C6" w:rsidP="007F5CE8">
      <w:pPr>
        <w:ind w:firstLine="420"/>
      </w:pPr>
      <w:del w:id="220" w:author="Administrator" w:date="2021-06-15T11:55:00Z">
        <w:r w:rsidRPr="00C91120" w:rsidDel="00177DD9">
          <w:rPr>
            <w:rFonts w:hint="eastAsia"/>
          </w:rPr>
          <w:tab/>
        </w:r>
      </w:del>
      <w:r w:rsidRPr="00C91120">
        <w:rPr>
          <w:rFonts w:hint="eastAsia"/>
        </w:rPr>
        <w:t>（</w:t>
      </w:r>
      <w:r w:rsidRPr="00C91120">
        <w:rPr>
          <w:rFonts w:hint="eastAsia"/>
        </w:rPr>
        <w:t>3</w:t>
      </w:r>
      <w:r w:rsidRPr="00C91120">
        <w:rPr>
          <w:rFonts w:hint="eastAsia"/>
        </w:rPr>
        <w:t>）掌握关系代数（并、交、差、笛卡尔积、投影、选择、自然连接）。</w:t>
      </w:r>
    </w:p>
    <w:p w14:paraId="6A62887B" w14:textId="77777777" w:rsidR="00BC00C6" w:rsidRPr="00C91120" w:rsidRDefault="00BC00C6" w:rsidP="007F5CE8">
      <w:pPr>
        <w:ind w:firstLine="420"/>
      </w:pPr>
      <w:r w:rsidRPr="00C91120">
        <w:rPr>
          <w:rFonts w:hint="eastAsia"/>
        </w:rPr>
        <w:t>（</w:t>
      </w:r>
      <w:r w:rsidRPr="00C91120">
        <w:rPr>
          <w:rFonts w:hint="eastAsia"/>
        </w:rPr>
        <w:t>4</w:t>
      </w:r>
      <w:r w:rsidRPr="00C91120">
        <w:rPr>
          <w:rFonts w:hint="eastAsia"/>
        </w:rPr>
        <w:t>）熟悉函数依赖、部分函数依赖、传递函数依赖等概念，熟悉候选码</w:t>
      </w:r>
      <w:r w:rsidRPr="00C91120">
        <w:rPr>
          <w:rFonts w:hint="eastAsia"/>
        </w:rPr>
        <w:t>\</w:t>
      </w:r>
      <w:r w:rsidRPr="00C91120">
        <w:rPr>
          <w:rFonts w:hint="eastAsia"/>
        </w:rPr>
        <w:t>候选键、主码</w:t>
      </w:r>
      <w:r w:rsidRPr="00C91120">
        <w:rPr>
          <w:rFonts w:hint="eastAsia"/>
        </w:rPr>
        <w:t>\</w:t>
      </w:r>
      <w:r w:rsidRPr="00C91120">
        <w:rPr>
          <w:rFonts w:hint="eastAsia"/>
        </w:rPr>
        <w:t>主键、外键的概念，掌握候选码的求取，区分主属性和非主属性概念。</w:t>
      </w:r>
    </w:p>
    <w:p w14:paraId="611AC7F9" w14:textId="48882A68" w:rsidR="00BC00C6" w:rsidRPr="00C91120" w:rsidRDefault="00BC00C6" w:rsidP="007F5CE8">
      <w:pPr>
        <w:ind w:firstLine="420"/>
      </w:pPr>
      <w:del w:id="221" w:author="Administrator" w:date="2021-06-15T11:55:00Z">
        <w:r w:rsidRPr="00C91120" w:rsidDel="00177DD9">
          <w:rPr>
            <w:rFonts w:hint="eastAsia"/>
          </w:rPr>
          <w:tab/>
        </w:r>
      </w:del>
      <w:r w:rsidRPr="00C91120">
        <w:rPr>
          <w:rFonts w:hint="eastAsia"/>
        </w:rPr>
        <w:t>（</w:t>
      </w:r>
      <w:r w:rsidRPr="00C91120">
        <w:rPr>
          <w:rFonts w:hint="eastAsia"/>
        </w:rPr>
        <w:t>5</w:t>
      </w:r>
      <w:r w:rsidRPr="00C91120">
        <w:rPr>
          <w:rFonts w:hint="eastAsia"/>
        </w:rPr>
        <w:t>）了解规范化相关的问题描述和作用，掌握</w:t>
      </w:r>
      <w:r w:rsidRPr="00C91120">
        <w:rPr>
          <w:rFonts w:hint="eastAsia"/>
        </w:rPr>
        <w:t>1NF</w:t>
      </w:r>
      <w:r w:rsidRPr="00C91120">
        <w:rPr>
          <w:rFonts w:hint="eastAsia"/>
        </w:rPr>
        <w:t>、</w:t>
      </w:r>
      <w:r w:rsidRPr="00C91120">
        <w:rPr>
          <w:rFonts w:hint="eastAsia"/>
        </w:rPr>
        <w:t>2NF</w:t>
      </w:r>
      <w:r w:rsidRPr="00C91120">
        <w:rPr>
          <w:rFonts w:hint="eastAsia"/>
        </w:rPr>
        <w:t>、</w:t>
      </w:r>
      <w:r w:rsidRPr="00C91120">
        <w:rPr>
          <w:rFonts w:hint="eastAsia"/>
        </w:rPr>
        <w:t>3NF</w:t>
      </w:r>
      <w:r w:rsidRPr="00C91120">
        <w:rPr>
          <w:rFonts w:hint="eastAsia"/>
        </w:rPr>
        <w:t>、</w:t>
      </w:r>
      <w:r w:rsidRPr="00C91120">
        <w:rPr>
          <w:rFonts w:hint="eastAsia"/>
        </w:rPr>
        <w:t>BCNF</w:t>
      </w:r>
      <w:r w:rsidRPr="00C91120">
        <w:rPr>
          <w:rFonts w:hint="eastAsia"/>
        </w:rPr>
        <w:t>的判断区分。</w:t>
      </w:r>
    </w:p>
    <w:p w14:paraId="5B768DDF" w14:textId="2ACFB392" w:rsidR="00BC00C6" w:rsidRPr="00C91120" w:rsidRDefault="00BC00C6" w:rsidP="007F5CE8">
      <w:pPr>
        <w:ind w:firstLine="420"/>
      </w:pPr>
      <w:del w:id="222" w:author="Administrator" w:date="2021-06-15T11:55:00Z">
        <w:r w:rsidRPr="00C91120" w:rsidDel="00177DD9">
          <w:rPr>
            <w:rFonts w:hint="eastAsia"/>
          </w:rPr>
          <w:tab/>
        </w:r>
      </w:del>
      <w:r w:rsidRPr="00C91120">
        <w:rPr>
          <w:rFonts w:hint="eastAsia"/>
        </w:rPr>
        <w:t>（</w:t>
      </w:r>
      <w:r w:rsidRPr="00C91120">
        <w:rPr>
          <w:rFonts w:hint="eastAsia"/>
        </w:rPr>
        <w:t>6</w:t>
      </w:r>
      <w:r w:rsidRPr="00C91120">
        <w:rPr>
          <w:rFonts w:hint="eastAsia"/>
        </w:rPr>
        <w:t>）掌握模式分解对于无损、保持函数依赖的判断。</w:t>
      </w:r>
    </w:p>
    <w:p w14:paraId="6E2D8BDC" w14:textId="7D28AF11" w:rsidR="00BC00C6" w:rsidRPr="00C91120" w:rsidRDefault="00BC00C6" w:rsidP="007F5CE8">
      <w:pPr>
        <w:ind w:firstLine="420"/>
      </w:pPr>
      <w:del w:id="223" w:author="Administrator" w:date="2021-06-15T11:55:00Z">
        <w:r w:rsidRPr="00C91120" w:rsidDel="00177DD9">
          <w:rPr>
            <w:rFonts w:hint="eastAsia"/>
          </w:rPr>
          <w:tab/>
        </w:r>
      </w:del>
      <w:r w:rsidRPr="00C91120">
        <w:rPr>
          <w:rFonts w:hint="eastAsia"/>
        </w:rPr>
        <w:t>（</w:t>
      </w:r>
      <w:r w:rsidRPr="00C91120">
        <w:rPr>
          <w:rFonts w:hint="eastAsia"/>
        </w:rPr>
        <w:t>7</w:t>
      </w:r>
      <w:r w:rsidRPr="00C91120">
        <w:rPr>
          <w:rFonts w:hint="eastAsia"/>
        </w:rPr>
        <w:t>）了解常用的</w:t>
      </w:r>
      <w:r w:rsidRPr="00C91120">
        <w:rPr>
          <w:rFonts w:hint="eastAsia"/>
        </w:rPr>
        <w:t>SQL</w:t>
      </w:r>
      <w:r w:rsidRPr="00C91120">
        <w:rPr>
          <w:rFonts w:hint="eastAsia"/>
        </w:rPr>
        <w:t>语言语法，比如</w:t>
      </w:r>
      <w:r w:rsidRPr="00C91120">
        <w:rPr>
          <w:rFonts w:hint="eastAsia"/>
        </w:rPr>
        <w:t>select</w:t>
      </w:r>
      <w:r w:rsidRPr="00C91120">
        <w:rPr>
          <w:rFonts w:hint="eastAsia"/>
        </w:rPr>
        <w:t>用法。</w:t>
      </w:r>
    </w:p>
    <w:p w14:paraId="645B6DAE" w14:textId="1CD126E0" w:rsidR="00BC00C6" w:rsidRPr="00C91120" w:rsidRDefault="00BC00C6" w:rsidP="007F5CE8">
      <w:pPr>
        <w:ind w:firstLine="420"/>
      </w:pPr>
      <w:del w:id="224" w:author="Administrator" w:date="2021-06-15T11:55:00Z">
        <w:r w:rsidRPr="00C91120" w:rsidDel="00177DD9">
          <w:rPr>
            <w:rFonts w:hint="eastAsia"/>
          </w:rPr>
          <w:tab/>
        </w:r>
      </w:del>
      <w:r w:rsidRPr="00C91120">
        <w:rPr>
          <w:rFonts w:hint="eastAsia"/>
        </w:rPr>
        <w:t>（</w:t>
      </w:r>
      <w:r w:rsidRPr="00C91120">
        <w:rPr>
          <w:rFonts w:hint="eastAsia"/>
        </w:rPr>
        <w:t>8</w:t>
      </w:r>
      <w:r w:rsidRPr="00C91120">
        <w:rPr>
          <w:rFonts w:hint="eastAsia"/>
        </w:rPr>
        <w:t>）了解事务的特性，事务并发可能产生的问题，封锁协议（</w:t>
      </w:r>
      <w:r w:rsidRPr="00C91120">
        <w:rPr>
          <w:rFonts w:hint="eastAsia"/>
        </w:rPr>
        <w:t>S</w:t>
      </w:r>
      <w:r w:rsidRPr="00C91120">
        <w:rPr>
          <w:rFonts w:hint="eastAsia"/>
        </w:rPr>
        <w:t>锁和</w:t>
      </w:r>
      <w:r w:rsidRPr="00C91120">
        <w:rPr>
          <w:rFonts w:hint="eastAsia"/>
        </w:rPr>
        <w:t>X</w:t>
      </w:r>
      <w:r w:rsidRPr="00C91120">
        <w:rPr>
          <w:rFonts w:hint="eastAsia"/>
        </w:rPr>
        <w:t>锁）。</w:t>
      </w:r>
    </w:p>
    <w:p w14:paraId="228BA8AB" w14:textId="1ECD110E" w:rsidR="00BC00C6" w:rsidRPr="00C91120" w:rsidRDefault="00BC00C6" w:rsidP="007F5CE8">
      <w:pPr>
        <w:ind w:firstLine="420"/>
      </w:pPr>
      <w:del w:id="225" w:author="Administrator" w:date="2021-06-15T11:55:00Z">
        <w:r w:rsidRPr="00C91120" w:rsidDel="00177DD9">
          <w:rPr>
            <w:rFonts w:hint="eastAsia"/>
          </w:rPr>
          <w:tab/>
        </w:r>
      </w:del>
      <w:r w:rsidRPr="00C91120">
        <w:rPr>
          <w:rFonts w:hint="eastAsia"/>
        </w:rPr>
        <w:t>（</w:t>
      </w:r>
      <w:r w:rsidRPr="00C91120">
        <w:rPr>
          <w:rFonts w:hint="eastAsia"/>
        </w:rPr>
        <w:t>9</w:t>
      </w:r>
      <w:r w:rsidRPr="00C91120">
        <w:rPr>
          <w:rFonts w:hint="eastAsia"/>
        </w:rPr>
        <w:t>）了解数据完整性分类（数据完整性、参照完整性、自定义完整性等）。</w:t>
      </w:r>
    </w:p>
    <w:p w14:paraId="62D276A5" w14:textId="3C1409F9" w:rsidR="00BC00C6" w:rsidRPr="00C91120" w:rsidRDefault="00BC00C6" w:rsidP="007F5CE8">
      <w:pPr>
        <w:ind w:firstLine="420"/>
      </w:pPr>
      <w:del w:id="226" w:author="Administrator" w:date="2021-06-15T11:55:00Z">
        <w:r w:rsidRPr="00C91120" w:rsidDel="00177DD9">
          <w:rPr>
            <w:rFonts w:hint="eastAsia"/>
          </w:rPr>
          <w:tab/>
        </w:r>
      </w:del>
      <w:r w:rsidRPr="00C91120">
        <w:rPr>
          <w:rFonts w:hint="eastAsia"/>
        </w:rPr>
        <w:t>（</w:t>
      </w:r>
      <w:r w:rsidRPr="00C91120">
        <w:rPr>
          <w:rFonts w:hint="eastAsia"/>
        </w:rPr>
        <w:t>10</w:t>
      </w:r>
      <w:r w:rsidRPr="00C91120">
        <w:rPr>
          <w:rFonts w:hint="eastAsia"/>
        </w:rPr>
        <w:t>）了解分布式数据库、数据库备份相关扩展知识。</w:t>
      </w:r>
    </w:p>
    <w:p w14:paraId="3F1E7F91" w14:textId="771BC922" w:rsidR="00BC00C6" w:rsidRDefault="00BC00C6" w:rsidP="007F5CE8">
      <w:pPr>
        <w:ind w:firstLine="420"/>
        <w:rPr>
          <w:ins w:id="227" w:author="Administrator" w:date="2021-06-15T11:55:00Z"/>
        </w:rPr>
      </w:pPr>
      <w:del w:id="228" w:author="Administrator" w:date="2021-06-15T11:55:00Z">
        <w:r w:rsidRPr="00C91120" w:rsidDel="00177DD9">
          <w:tab/>
        </w:r>
      </w:del>
      <w:r w:rsidRPr="00C91120">
        <w:rPr>
          <w:rFonts w:hint="eastAsia"/>
        </w:rPr>
        <w:t>（</w:t>
      </w:r>
      <w:r w:rsidRPr="00C91120">
        <w:rPr>
          <w:rFonts w:hint="eastAsia"/>
        </w:rPr>
        <w:t>1</w:t>
      </w:r>
      <w:r w:rsidRPr="00C91120">
        <w:t>1</w:t>
      </w:r>
      <w:r w:rsidRPr="00C91120">
        <w:rPr>
          <w:rFonts w:hint="eastAsia"/>
        </w:rPr>
        <w:t>）掌握软件设计</w:t>
      </w:r>
      <w:del w:id="229" w:author="Administrator" w:date="2021-06-15T11:56:00Z">
        <w:r w:rsidRPr="00C91120" w:rsidDel="00177DD9">
          <w:rPr>
            <w:rFonts w:hint="eastAsia"/>
          </w:rPr>
          <w:delText>-</w:delText>
        </w:r>
      </w:del>
      <w:ins w:id="230" w:author="Administrator" w:date="2021-06-15T11:56:00Z">
        <w:r w:rsidR="00177DD9">
          <w:rPr>
            <w:rFonts w:hint="eastAsia"/>
          </w:rPr>
          <w:t>——</w:t>
        </w:r>
      </w:ins>
      <w:r w:rsidRPr="00C91120">
        <w:rPr>
          <w:rFonts w:hint="eastAsia"/>
        </w:rPr>
        <w:t>数据库设计部分（下午题试题二）解题技巧。</w:t>
      </w:r>
      <w:r w:rsidRPr="00C91120">
        <w:tab/>
      </w:r>
    </w:p>
    <w:p w14:paraId="196F64FF" w14:textId="77777777" w:rsidR="00177DD9" w:rsidRPr="00C91120" w:rsidRDefault="00177DD9" w:rsidP="007F5CE8">
      <w:pPr>
        <w:ind w:firstLine="420"/>
      </w:pPr>
    </w:p>
    <w:p w14:paraId="1010BF89" w14:textId="77777777" w:rsidR="00BC00C6" w:rsidRPr="00C91120" w:rsidRDefault="00BC00C6" w:rsidP="00177DD9">
      <w:pPr>
        <w:pStyle w:val="3"/>
      </w:pPr>
      <w:bookmarkStart w:id="231" w:name="_Toc74672569"/>
      <w:r w:rsidRPr="00C91120">
        <w:t>1</w:t>
      </w:r>
      <w:r w:rsidRPr="00C91120">
        <w:rPr>
          <w:rFonts w:hint="eastAsia"/>
        </w:rPr>
        <w:t>.</w:t>
      </w:r>
      <w:r w:rsidRPr="00C91120">
        <w:t xml:space="preserve">1 </w:t>
      </w:r>
      <w:r w:rsidRPr="00C91120">
        <w:rPr>
          <w:rFonts w:hint="eastAsia"/>
        </w:rPr>
        <w:t>本章重点</w:t>
      </w:r>
      <w:bookmarkEnd w:id="231"/>
    </w:p>
    <w:tbl>
      <w:tblPr>
        <w:tblStyle w:val="a7"/>
        <w:tblW w:w="5000" w:type="pct"/>
        <w:tblLook w:val="04A0" w:firstRow="1" w:lastRow="0" w:firstColumn="1" w:lastColumn="0" w:noHBand="0" w:noVBand="1"/>
      </w:tblPr>
      <w:tblGrid>
        <w:gridCol w:w="645"/>
        <w:gridCol w:w="3318"/>
        <w:gridCol w:w="3964"/>
      </w:tblGrid>
      <w:tr w:rsidR="00BC00C6" w:rsidRPr="00C91120" w14:paraId="4F8A41F2" w14:textId="77777777" w:rsidTr="00F60903">
        <w:trPr>
          <w:trHeight w:val="20"/>
        </w:trPr>
        <w:tc>
          <w:tcPr>
            <w:tcW w:w="407" w:type="pct"/>
            <w:vAlign w:val="center"/>
          </w:tcPr>
          <w:p w14:paraId="6D90A6C9" w14:textId="77777777" w:rsidR="00BC00C6" w:rsidRPr="00C91120" w:rsidRDefault="00BC00C6" w:rsidP="00177DD9">
            <w:pPr>
              <w:pStyle w:val="aa"/>
            </w:pPr>
            <w:r w:rsidRPr="00C91120">
              <w:rPr>
                <w:rFonts w:hint="eastAsia"/>
              </w:rPr>
              <w:t>序号</w:t>
            </w:r>
          </w:p>
        </w:tc>
        <w:tc>
          <w:tcPr>
            <w:tcW w:w="2093" w:type="pct"/>
            <w:vAlign w:val="center"/>
          </w:tcPr>
          <w:p w14:paraId="615B59D0" w14:textId="77777777" w:rsidR="00BC00C6" w:rsidRPr="00C91120" w:rsidRDefault="00BC00C6" w:rsidP="00177DD9">
            <w:pPr>
              <w:pStyle w:val="aa"/>
            </w:pPr>
            <w:r w:rsidRPr="00C91120">
              <w:rPr>
                <w:rFonts w:hint="eastAsia"/>
              </w:rPr>
              <w:t>知识领域</w:t>
            </w:r>
          </w:p>
        </w:tc>
        <w:tc>
          <w:tcPr>
            <w:tcW w:w="2500" w:type="pct"/>
            <w:vAlign w:val="center"/>
          </w:tcPr>
          <w:p w14:paraId="089176E1" w14:textId="77777777" w:rsidR="00BC00C6" w:rsidRPr="00C91120" w:rsidRDefault="00BC00C6" w:rsidP="00177DD9">
            <w:pPr>
              <w:pStyle w:val="aa"/>
            </w:pPr>
            <w:r w:rsidRPr="00C91120">
              <w:rPr>
                <w:rFonts w:hint="eastAsia"/>
              </w:rPr>
              <w:t>知识点详情</w:t>
            </w:r>
          </w:p>
        </w:tc>
      </w:tr>
      <w:tr w:rsidR="00BC00C6" w:rsidRPr="00C91120" w14:paraId="1B1D9ACF" w14:textId="77777777" w:rsidTr="00F60903">
        <w:trPr>
          <w:trHeight w:val="20"/>
        </w:trPr>
        <w:tc>
          <w:tcPr>
            <w:tcW w:w="407" w:type="pct"/>
            <w:vAlign w:val="center"/>
          </w:tcPr>
          <w:p w14:paraId="0610C133" w14:textId="77777777" w:rsidR="00BC00C6" w:rsidRPr="00C91120" w:rsidRDefault="00BC00C6" w:rsidP="00177DD9">
            <w:pPr>
              <w:pStyle w:val="aa"/>
            </w:pPr>
            <w:r w:rsidRPr="00C91120">
              <w:rPr>
                <w:rFonts w:hint="eastAsia"/>
              </w:rPr>
              <w:t>1</w:t>
            </w:r>
          </w:p>
        </w:tc>
        <w:tc>
          <w:tcPr>
            <w:tcW w:w="2093" w:type="pct"/>
            <w:vAlign w:val="center"/>
          </w:tcPr>
          <w:p w14:paraId="4BD084AA" w14:textId="77777777" w:rsidR="00BC00C6" w:rsidRPr="00C91120" w:rsidRDefault="00BC00C6" w:rsidP="00177DD9">
            <w:pPr>
              <w:pStyle w:val="aa"/>
            </w:pPr>
            <w:r w:rsidRPr="00C91120">
              <w:t>数据库模式（</w:t>
            </w:r>
            <w:r w:rsidRPr="00C91120">
              <w:rPr>
                <w:rFonts w:hint="eastAsia"/>
              </w:rPr>
              <w:t>★★</w:t>
            </w:r>
            <w:r w:rsidRPr="00C91120">
              <w:t>）</w:t>
            </w:r>
          </w:p>
        </w:tc>
        <w:tc>
          <w:tcPr>
            <w:tcW w:w="2500" w:type="pct"/>
            <w:vAlign w:val="center"/>
          </w:tcPr>
          <w:p w14:paraId="197E3E02" w14:textId="77777777" w:rsidR="00BC00C6" w:rsidRPr="00C91120" w:rsidRDefault="00BC00C6" w:rsidP="00177DD9">
            <w:pPr>
              <w:pStyle w:val="aa"/>
            </w:pPr>
            <w:r w:rsidRPr="00C91120">
              <w:t>数据库模式</w:t>
            </w:r>
          </w:p>
        </w:tc>
      </w:tr>
      <w:tr w:rsidR="00BC00C6" w:rsidRPr="00C91120" w14:paraId="03B525A1" w14:textId="77777777" w:rsidTr="00F60903">
        <w:trPr>
          <w:trHeight w:val="20"/>
        </w:trPr>
        <w:tc>
          <w:tcPr>
            <w:tcW w:w="407" w:type="pct"/>
            <w:vAlign w:val="center"/>
          </w:tcPr>
          <w:p w14:paraId="59C8C6FF" w14:textId="77777777" w:rsidR="00BC00C6" w:rsidRPr="00C91120" w:rsidRDefault="00BC00C6" w:rsidP="00177DD9">
            <w:pPr>
              <w:pStyle w:val="aa"/>
            </w:pPr>
            <w:r w:rsidRPr="00C91120">
              <w:rPr>
                <w:rFonts w:hint="eastAsia"/>
              </w:rPr>
              <w:t>1</w:t>
            </w:r>
          </w:p>
        </w:tc>
        <w:tc>
          <w:tcPr>
            <w:tcW w:w="2093" w:type="pct"/>
            <w:vAlign w:val="center"/>
          </w:tcPr>
          <w:p w14:paraId="06870FA3" w14:textId="45D1FEAF" w:rsidR="00BC00C6" w:rsidRPr="00C91120" w:rsidRDefault="00BC00C6" w:rsidP="00F60903">
            <w:pPr>
              <w:pStyle w:val="aa"/>
            </w:pPr>
            <w:r w:rsidRPr="00C91120">
              <w:rPr>
                <w:rFonts w:hint="eastAsia"/>
              </w:rPr>
              <w:t>数据库设计过程</w:t>
            </w:r>
            <w:r w:rsidRPr="00C91120">
              <w:t>（</w:t>
            </w:r>
            <w:r w:rsidRPr="00C91120">
              <w:rPr>
                <w:rFonts w:hint="eastAsia"/>
              </w:rPr>
              <w:t>★★</w:t>
            </w:r>
            <w:r w:rsidRPr="00C91120">
              <w:t>）</w:t>
            </w:r>
          </w:p>
        </w:tc>
        <w:tc>
          <w:tcPr>
            <w:tcW w:w="2500" w:type="pct"/>
            <w:vAlign w:val="center"/>
          </w:tcPr>
          <w:p w14:paraId="066FA261" w14:textId="77777777" w:rsidR="00BC00C6" w:rsidRPr="00C91120" w:rsidRDefault="00BC00C6" w:rsidP="00177DD9">
            <w:pPr>
              <w:pStyle w:val="aa"/>
            </w:pPr>
            <w:r w:rsidRPr="00C91120">
              <w:rPr>
                <w:rFonts w:hint="eastAsia"/>
              </w:rPr>
              <w:t>数据库设计过程</w:t>
            </w:r>
          </w:p>
        </w:tc>
      </w:tr>
      <w:tr w:rsidR="00BC00C6" w:rsidRPr="00C91120" w14:paraId="04B6E589" w14:textId="77777777" w:rsidTr="00F60903">
        <w:trPr>
          <w:trHeight w:val="20"/>
        </w:trPr>
        <w:tc>
          <w:tcPr>
            <w:tcW w:w="407" w:type="pct"/>
            <w:vAlign w:val="center"/>
          </w:tcPr>
          <w:p w14:paraId="5771426A" w14:textId="77777777" w:rsidR="00BC00C6" w:rsidRPr="00C91120" w:rsidRDefault="00BC00C6" w:rsidP="00177DD9">
            <w:pPr>
              <w:pStyle w:val="aa"/>
            </w:pPr>
            <w:r w:rsidRPr="00C91120">
              <w:rPr>
                <w:rFonts w:hint="eastAsia"/>
              </w:rPr>
              <w:t>1</w:t>
            </w:r>
          </w:p>
        </w:tc>
        <w:tc>
          <w:tcPr>
            <w:tcW w:w="2093" w:type="pct"/>
            <w:vMerge w:val="restart"/>
            <w:vAlign w:val="center"/>
          </w:tcPr>
          <w:p w14:paraId="2F0DCDCD" w14:textId="24244D6D" w:rsidR="00BC00C6" w:rsidRPr="00C91120" w:rsidRDefault="00BC00C6" w:rsidP="00F60903">
            <w:pPr>
              <w:pStyle w:val="aa"/>
            </w:pPr>
            <w:r w:rsidRPr="00C91120">
              <w:rPr>
                <w:rFonts w:hint="eastAsia"/>
              </w:rPr>
              <w:t>E</w:t>
            </w:r>
            <w:r w:rsidRPr="00C91120">
              <w:t>R</w:t>
            </w:r>
            <w:r w:rsidRPr="00C91120">
              <w:t>模型（</w:t>
            </w:r>
            <w:r w:rsidRPr="00C91120">
              <w:rPr>
                <w:rFonts w:hint="eastAsia"/>
              </w:rPr>
              <w:t>★★★★★</w:t>
            </w:r>
            <w:r w:rsidRPr="00C91120">
              <w:t>）</w:t>
            </w:r>
          </w:p>
        </w:tc>
        <w:tc>
          <w:tcPr>
            <w:tcW w:w="2500" w:type="pct"/>
            <w:vAlign w:val="center"/>
          </w:tcPr>
          <w:p w14:paraId="3F9CFD86" w14:textId="77777777" w:rsidR="00BC00C6" w:rsidRPr="00C91120" w:rsidRDefault="00BC00C6" w:rsidP="00177DD9">
            <w:pPr>
              <w:pStyle w:val="aa"/>
            </w:pPr>
            <w:r w:rsidRPr="00C91120">
              <w:rPr>
                <w:rFonts w:hint="eastAsia"/>
              </w:rPr>
              <w:t>E</w:t>
            </w:r>
            <w:r w:rsidRPr="00C91120">
              <w:t>-R</w:t>
            </w:r>
            <w:r w:rsidRPr="00C91120">
              <w:rPr>
                <w:rFonts w:hint="eastAsia"/>
              </w:rPr>
              <w:t>图图元</w:t>
            </w:r>
          </w:p>
        </w:tc>
      </w:tr>
      <w:tr w:rsidR="00BC00C6" w:rsidRPr="00C91120" w14:paraId="0CEE175C" w14:textId="77777777" w:rsidTr="00F60903">
        <w:trPr>
          <w:trHeight w:val="20"/>
        </w:trPr>
        <w:tc>
          <w:tcPr>
            <w:tcW w:w="407" w:type="pct"/>
            <w:vAlign w:val="center"/>
          </w:tcPr>
          <w:p w14:paraId="779062CD" w14:textId="77777777" w:rsidR="00BC00C6" w:rsidRPr="00C91120" w:rsidRDefault="00BC00C6" w:rsidP="00177DD9">
            <w:pPr>
              <w:pStyle w:val="aa"/>
            </w:pPr>
            <w:r w:rsidRPr="00C91120">
              <w:rPr>
                <w:rFonts w:hint="eastAsia"/>
              </w:rPr>
              <w:t>2</w:t>
            </w:r>
          </w:p>
        </w:tc>
        <w:tc>
          <w:tcPr>
            <w:tcW w:w="2093" w:type="pct"/>
            <w:vMerge/>
            <w:vAlign w:val="center"/>
          </w:tcPr>
          <w:p w14:paraId="792B4EDA" w14:textId="77777777" w:rsidR="00BC00C6" w:rsidRPr="00C91120" w:rsidRDefault="00BC00C6" w:rsidP="00177DD9">
            <w:pPr>
              <w:pStyle w:val="aa"/>
            </w:pPr>
          </w:p>
        </w:tc>
        <w:tc>
          <w:tcPr>
            <w:tcW w:w="2500" w:type="pct"/>
            <w:vAlign w:val="center"/>
          </w:tcPr>
          <w:p w14:paraId="0D7CEF1E" w14:textId="77777777" w:rsidR="00BC00C6" w:rsidRPr="00C91120" w:rsidRDefault="00BC00C6" w:rsidP="00177DD9">
            <w:pPr>
              <w:pStyle w:val="aa"/>
            </w:pPr>
            <w:r w:rsidRPr="00C91120">
              <w:t>E-R</w:t>
            </w:r>
            <w:r w:rsidRPr="00C91120">
              <w:rPr>
                <w:rFonts w:hint="eastAsia"/>
              </w:rPr>
              <w:t>图转关系模式原则</w:t>
            </w:r>
          </w:p>
        </w:tc>
      </w:tr>
      <w:tr w:rsidR="00BC00C6" w:rsidRPr="00C91120" w14:paraId="059A3AA3" w14:textId="77777777" w:rsidTr="00F60903">
        <w:trPr>
          <w:trHeight w:val="20"/>
        </w:trPr>
        <w:tc>
          <w:tcPr>
            <w:tcW w:w="407" w:type="pct"/>
            <w:vAlign w:val="center"/>
          </w:tcPr>
          <w:p w14:paraId="2502E683" w14:textId="77777777" w:rsidR="00BC00C6" w:rsidRPr="00C91120" w:rsidRDefault="00BC00C6" w:rsidP="00177DD9">
            <w:pPr>
              <w:pStyle w:val="aa"/>
            </w:pPr>
            <w:r w:rsidRPr="00C91120">
              <w:t>1</w:t>
            </w:r>
          </w:p>
        </w:tc>
        <w:tc>
          <w:tcPr>
            <w:tcW w:w="2093" w:type="pct"/>
            <w:vAlign w:val="center"/>
          </w:tcPr>
          <w:p w14:paraId="7B51EB01" w14:textId="1FBB1DE0" w:rsidR="00BC00C6" w:rsidRPr="00C91120" w:rsidRDefault="00BC00C6" w:rsidP="00F60903">
            <w:pPr>
              <w:pStyle w:val="aa"/>
            </w:pPr>
            <w:r w:rsidRPr="00C91120">
              <w:t>关系代数（</w:t>
            </w:r>
            <w:r w:rsidRPr="00C91120">
              <w:rPr>
                <w:rFonts w:hint="eastAsia"/>
              </w:rPr>
              <w:t>★★★</w:t>
            </w:r>
            <w:r w:rsidRPr="00C91120">
              <w:t>）</w:t>
            </w:r>
          </w:p>
        </w:tc>
        <w:tc>
          <w:tcPr>
            <w:tcW w:w="2500" w:type="pct"/>
            <w:vAlign w:val="center"/>
          </w:tcPr>
          <w:p w14:paraId="10B18724" w14:textId="6F7842CE" w:rsidR="00BC00C6" w:rsidRPr="00C91120" w:rsidRDefault="00BC00C6" w:rsidP="00F60903">
            <w:pPr>
              <w:pStyle w:val="aa"/>
            </w:pPr>
            <w:r w:rsidRPr="00C91120">
              <w:t>关系代数</w:t>
            </w:r>
            <w:r w:rsidRPr="00C91120">
              <w:rPr>
                <w:rFonts w:hint="eastAsia"/>
              </w:rPr>
              <w:t>（并交叉、笛卡尔积、投影、选择、自然连接）</w:t>
            </w:r>
          </w:p>
        </w:tc>
      </w:tr>
      <w:tr w:rsidR="00BC00C6" w:rsidRPr="00C91120" w14:paraId="39BC9548" w14:textId="77777777" w:rsidTr="00F60903">
        <w:trPr>
          <w:trHeight w:val="20"/>
        </w:trPr>
        <w:tc>
          <w:tcPr>
            <w:tcW w:w="407" w:type="pct"/>
            <w:vAlign w:val="center"/>
          </w:tcPr>
          <w:p w14:paraId="08C8286E" w14:textId="77777777" w:rsidR="00BC00C6" w:rsidRPr="00C91120" w:rsidRDefault="00BC00C6" w:rsidP="00177DD9">
            <w:pPr>
              <w:pStyle w:val="aa"/>
            </w:pPr>
            <w:r w:rsidRPr="00C91120">
              <w:t>1</w:t>
            </w:r>
          </w:p>
        </w:tc>
        <w:tc>
          <w:tcPr>
            <w:tcW w:w="2093" w:type="pct"/>
            <w:vAlign w:val="center"/>
          </w:tcPr>
          <w:p w14:paraId="01C3B3B2" w14:textId="6875D498" w:rsidR="00BC00C6" w:rsidRPr="00C91120" w:rsidRDefault="00BC00C6" w:rsidP="00F60903">
            <w:pPr>
              <w:pStyle w:val="aa"/>
            </w:pPr>
            <w:r w:rsidRPr="00C91120">
              <w:t>规范化理论（</w:t>
            </w:r>
            <w:r w:rsidRPr="00C91120">
              <w:rPr>
                <w:rFonts w:hint="eastAsia"/>
              </w:rPr>
              <w:t>★★★★★</w:t>
            </w:r>
            <w:r w:rsidRPr="00C91120">
              <w:t>）</w:t>
            </w:r>
          </w:p>
        </w:tc>
        <w:tc>
          <w:tcPr>
            <w:tcW w:w="2500" w:type="pct"/>
            <w:vAlign w:val="center"/>
          </w:tcPr>
          <w:p w14:paraId="4BD15BD3" w14:textId="77777777" w:rsidR="00BC00C6" w:rsidRPr="00C91120" w:rsidRDefault="00BC00C6" w:rsidP="00177DD9">
            <w:pPr>
              <w:pStyle w:val="aa"/>
            </w:pPr>
            <w:r w:rsidRPr="00C91120">
              <w:t>规范化理论</w:t>
            </w:r>
          </w:p>
        </w:tc>
      </w:tr>
      <w:tr w:rsidR="00BC00C6" w:rsidRPr="00C91120" w14:paraId="54A198B5" w14:textId="77777777" w:rsidTr="00F60903">
        <w:trPr>
          <w:trHeight w:val="20"/>
        </w:trPr>
        <w:tc>
          <w:tcPr>
            <w:tcW w:w="407" w:type="pct"/>
            <w:vAlign w:val="center"/>
          </w:tcPr>
          <w:p w14:paraId="12B7BDA8" w14:textId="77777777" w:rsidR="00BC00C6" w:rsidRPr="00C91120" w:rsidRDefault="00BC00C6" w:rsidP="00177DD9">
            <w:pPr>
              <w:pStyle w:val="aa"/>
            </w:pPr>
            <w:r w:rsidRPr="00C91120">
              <w:rPr>
                <w:rFonts w:hint="eastAsia"/>
              </w:rPr>
              <w:t>1</w:t>
            </w:r>
          </w:p>
        </w:tc>
        <w:tc>
          <w:tcPr>
            <w:tcW w:w="2093" w:type="pct"/>
            <w:vAlign w:val="center"/>
          </w:tcPr>
          <w:p w14:paraId="2DF388FC" w14:textId="77777777" w:rsidR="00BC00C6" w:rsidRPr="00C91120" w:rsidRDefault="00BC00C6" w:rsidP="00177DD9">
            <w:pPr>
              <w:pStyle w:val="aa"/>
            </w:pPr>
            <w:r w:rsidRPr="00C91120">
              <w:rPr>
                <w:rFonts w:hint="eastAsia"/>
              </w:rPr>
              <w:t>S</w:t>
            </w:r>
            <w:r w:rsidRPr="00C91120">
              <w:t>QL</w:t>
            </w:r>
            <w:r w:rsidRPr="00C91120">
              <w:t>语言（</w:t>
            </w:r>
            <w:r w:rsidRPr="00C91120">
              <w:rPr>
                <w:rFonts w:hint="eastAsia"/>
              </w:rPr>
              <w:t>★★★★</w:t>
            </w:r>
            <w:r w:rsidRPr="00C91120">
              <w:t>）</w:t>
            </w:r>
          </w:p>
        </w:tc>
        <w:tc>
          <w:tcPr>
            <w:tcW w:w="2500" w:type="pct"/>
            <w:vAlign w:val="center"/>
          </w:tcPr>
          <w:p w14:paraId="72DAF2CD" w14:textId="77777777" w:rsidR="00BC00C6" w:rsidRPr="00C91120" w:rsidRDefault="00BC00C6" w:rsidP="00177DD9">
            <w:pPr>
              <w:pStyle w:val="aa"/>
            </w:pPr>
            <w:r w:rsidRPr="00C91120">
              <w:rPr>
                <w:rFonts w:hint="eastAsia"/>
              </w:rPr>
              <w:t>S</w:t>
            </w:r>
            <w:r w:rsidRPr="00C91120">
              <w:t>QL</w:t>
            </w:r>
            <w:r w:rsidRPr="00C91120">
              <w:t>语言</w:t>
            </w:r>
          </w:p>
        </w:tc>
      </w:tr>
      <w:tr w:rsidR="00BC00C6" w:rsidRPr="00C91120" w14:paraId="39E67544" w14:textId="77777777" w:rsidTr="00F60903">
        <w:trPr>
          <w:trHeight w:val="20"/>
        </w:trPr>
        <w:tc>
          <w:tcPr>
            <w:tcW w:w="407" w:type="pct"/>
            <w:vAlign w:val="center"/>
          </w:tcPr>
          <w:p w14:paraId="566C49DE" w14:textId="77777777" w:rsidR="00BC00C6" w:rsidRPr="00C91120" w:rsidRDefault="00BC00C6" w:rsidP="00177DD9">
            <w:pPr>
              <w:pStyle w:val="aa"/>
            </w:pPr>
            <w:r w:rsidRPr="00C91120">
              <w:t>1</w:t>
            </w:r>
          </w:p>
        </w:tc>
        <w:tc>
          <w:tcPr>
            <w:tcW w:w="2093" w:type="pct"/>
            <w:vAlign w:val="center"/>
          </w:tcPr>
          <w:p w14:paraId="135ABBFE" w14:textId="77777777" w:rsidR="00BC00C6" w:rsidRPr="00C91120" w:rsidRDefault="00BC00C6" w:rsidP="00177DD9">
            <w:pPr>
              <w:pStyle w:val="aa"/>
            </w:pPr>
            <w:r w:rsidRPr="00C91120">
              <w:t>并发控制（</w:t>
            </w:r>
            <w:r w:rsidRPr="00C91120">
              <w:rPr>
                <w:rFonts w:hint="eastAsia"/>
              </w:rPr>
              <w:t>★★</w:t>
            </w:r>
            <w:r w:rsidRPr="00C91120">
              <w:t>）</w:t>
            </w:r>
          </w:p>
        </w:tc>
        <w:tc>
          <w:tcPr>
            <w:tcW w:w="2500" w:type="pct"/>
            <w:vAlign w:val="center"/>
          </w:tcPr>
          <w:p w14:paraId="1AEAB9CC" w14:textId="77777777" w:rsidR="00BC00C6" w:rsidRPr="00C91120" w:rsidRDefault="00BC00C6" w:rsidP="00177DD9">
            <w:pPr>
              <w:pStyle w:val="aa"/>
            </w:pPr>
            <w:r w:rsidRPr="00C91120">
              <w:t>并发控制</w:t>
            </w:r>
          </w:p>
        </w:tc>
      </w:tr>
      <w:tr w:rsidR="00BC00C6" w:rsidRPr="00C91120" w14:paraId="77F501F5" w14:textId="77777777" w:rsidTr="00F60903">
        <w:trPr>
          <w:trHeight w:val="20"/>
        </w:trPr>
        <w:tc>
          <w:tcPr>
            <w:tcW w:w="407" w:type="pct"/>
            <w:vAlign w:val="center"/>
          </w:tcPr>
          <w:p w14:paraId="592D8758" w14:textId="77777777" w:rsidR="00BC00C6" w:rsidRPr="00C91120" w:rsidRDefault="00BC00C6" w:rsidP="00177DD9">
            <w:pPr>
              <w:pStyle w:val="aa"/>
            </w:pPr>
            <w:r w:rsidRPr="00C91120">
              <w:rPr>
                <w:rFonts w:hint="eastAsia"/>
              </w:rPr>
              <w:t>1</w:t>
            </w:r>
          </w:p>
        </w:tc>
        <w:tc>
          <w:tcPr>
            <w:tcW w:w="2093" w:type="pct"/>
            <w:vAlign w:val="center"/>
          </w:tcPr>
          <w:p w14:paraId="42AE2C69" w14:textId="77777777" w:rsidR="00BC00C6" w:rsidRPr="00C91120" w:rsidRDefault="00BC00C6" w:rsidP="00177DD9">
            <w:pPr>
              <w:pStyle w:val="aa"/>
            </w:pPr>
            <w:r w:rsidRPr="00C91120">
              <w:t>数据库完整性约束（</w:t>
            </w:r>
            <w:r w:rsidRPr="00C91120">
              <w:rPr>
                <w:rFonts w:hint="eastAsia"/>
              </w:rPr>
              <w:t>★</w:t>
            </w:r>
            <w:r w:rsidRPr="00C91120">
              <w:t>）</w:t>
            </w:r>
          </w:p>
        </w:tc>
        <w:tc>
          <w:tcPr>
            <w:tcW w:w="2500" w:type="pct"/>
            <w:vAlign w:val="center"/>
          </w:tcPr>
          <w:p w14:paraId="2EEA9223" w14:textId="77777777" w:rsidR="00BC00C6" w:rsidRPr="00C91120" w:rsidRDefault="00BC00C6" w:rsidP="00177DD9">
            <w:pPr>
              <w:pStyle w:val="aa"/>
            </w:pPr>
            <w:r w:rsidRPr="00C91120">
              <w:t>数据库完整性约束（</w:t>
            </w:r>
            <w:r w:rsidRPr="00C91120">
              <w:rPr>
                <w:rFonts w:hint="eastAsia"/>
              </w:rPr>
              <w:t>★</w:t>
            </w:r>
            <w:r w:rsidRPr="00C91120">
              <w:t>）</w:t>
            </w:r>
          </w:p>
        </w:tc>
      </w:tr>
      <w:tr w:rsidR="00BC00C6" w:rsidRPr="00C91120" w14:paraId="44151B01" w14:textId="77777777" w:rsidTr="00F60903">
        <w:trPr>
          <w:trHeight w:val="20"/>
        </w:trPr>
        <w:tc>
          <w:tcPr>
            <w:tcW w:w="407" w:type="pct"/>
            <w:vAlign w:val="center"/>
          </w:tcPr>
          <w:p w14:paraId="0D590B85" w14:textId="77777777" w:rsidR="00BC00C6" w:rsidRPr="00C91120" w:rsidRDefault="00BC00C6" w:rsidP="00177DD9">
            <w:pPr>
              <w:pStyle w:val="aa"/>
            </w:pPr>
            <w:r w:rsidRPr="00C91120">
              <w:rPr>
                <w:rFonts w:hint="eastAsia"/>
              </w:rPr>
              <w:t>1</w:t>
            </w:r>
          </w:p>
        </w:tc>
        <w:tc>
          <w:tcPr>
            <w:tcW w:w="2093" w:type="pct"/>
            <w:vMerge w:val="restart"/>
            <w:vAlign w:val="center"/>
          </w:tcPr>
          <w:p w14:paraId="2C1B9601" w14:textId="77777777" w:rsidR="00BC00C6" w:rsidRPr="00C91120" w:rsidRDefault="00BC00C6" w:rsidP="00177DD9">
            <w:pPr>
              <w:pStyle w:val="aa"/>
            </w:pPr>
            <w:r w:rsidRPr="00C91120">
              <w:rPr>
                <w:rFonts w:hint="eastAsia"/>
              </w:rPr>
              <w:t>数据库扩展知识</w:t>
            </w:r>
            <w:r w:rsidRPr="00C91120">
              <w:t>（</w:t>
            </w:r>
            <w:r w:rsidRPr="00C91120">
              <w:rPr>
                <w:rFonts w:hint="eastAsia"/>
              </w:rPr>
              <w:t>★</w:t>
            </w:r>
            <w:r w:rsidRPr="00C91120">
              <w:t>）</w:t>
            </w:r>
          </w:p>
        </w:tc>
        <w:tc>
          <w:tcPr>
            <w:tcW w:w="2500" w:type="pct"/>
            <w:vAlign w:val="center"/>
          </w:tcPr>
          <w:p w14:paraId="3956700B" w14:textId="77777777" w:rsidR="00BC00C6" w:rsidRPr="00C91120" w:rsidRDefault="00BC00C6" w:rsidP="00177DD9">
            <w:pPr>
              <w:pStyle w:val="aa"/>
            </w:pPr>
            <w:r w:rsidRPr="00C91120">
              <w:rPr>
                <w:rFonts w:hint="eastAsia"/>
              </w:rPr>
              <w:t>分布式数据库</w:t>
            </w:r>
          </w:p>
        </w:tc>
      </w:tr>
      <w:tr w:rsidR="00BC00C6" w:rsidRPr="00C91120" w14:paraId="7EF875B2" w14:textId="77777777" w:rsidTr="00F60903">
        <w:trPr>
          <w:trHeight w:val="20"/>
        </w:trPr>
        <w:tc>
          <w:tcPr>
            <w:tcW w:w="407" w:type="pct"/>
            <w:vAlign w:val="center"/>
          </w:tcPr>
          <w:p w14:paraId="78B9DA5D" w14:textId="77777777" w:rsidR="00BC00C6" w:rsidRPr="00C91120" w:rsidRDefault="00BC00C6" w:rsidP="00177DD9">
            <w:pPr>
              <w:pStyle w:val="aa"/>
            </w:pPr>
            <w:r w:rsidRPr="00C91120">
              <w:rPr>
                <w:rFonts w:hint="eastAsia"/>
              </w:rPr>
              <w:t>2</w:t>
            </w:r>
          </w:p>
        </w:tc>
        <w:tc>
          <w:tcPr>
            <w:tcW w:w="2093" w:type="pct"/>
            <w:vMerge/>
            <w:vAlign w:val="center"/>
          </w:tcPr>
          <w:p w14:paraId="0CFB1C4C" w14:textId="77777777" w:rsidR="00BC00C6" w:rsidRPr="00C91120" w:rsidRDefault="00BC00C6" w:rsidP="00177DD9">
            <w:pPr>
              <w:pStyle w:val="aa"/>
            </w:pPr>
          </w:p>
        </w:tc>
        <w:tc>
          <w:tcPr>
            <w:tcW w:w="2500" w:type="pct"/>
            <w:vAlign w:val="center"/>
          </w:tcPr>
          <w:p w14:paraId="1879427D" w14:textId="77777777" w:rsidR="00BC00C6" w:rsidRPr="00C91120" w:rsidRDefault="00BC00C6" w:rsidP="00177DD9">
            <w:pPr>
              <w:pStyle w:val="aa"/>
            </w:pPr>
            <w:r w:rsidRPr="00C91120">
              <w:rPr>
                <w:rFonts w:hint="eastAsia"/>
              </w:rPr>
              <w:t>数据库备份</w:t>
            </w:r>
          </w:p>
        </w:tc>
      </w:tr>
      <w:tr w:rsidR="00BC00C6" w:rsidRPr="00C91120" w14:paraId="2340C45D" w14:textId="77777777" w:rsidTr="00F60903">
        <w:trPr>
          <w:trHeight w:val="20"/>
        </w:trPr>
        <w:tc>
          <w:tcPr>
            <w:tcW w:w="407" w:type="pct"/>
            <w:vAlign w:val="center"/>
          </w:tcPr>
          <w:p w14:paraId="1CC82806" w14:textId="77777777" w:rsidR="00BC00C6" w:rsidRPr="00C91120" w:rsidRDefault="00BC00C6" w:rsidP="00177DD9">
            <w:pPr>
              <w:pStyle w:val="aa"/>
            </w:pPr>
            <w:r w:rsidRPr="00C91120">
              <w:rPr>
                <w:rFonts w:hint="eastAsia"/>
              </w:rPr>
              <w:t>1</w:t>
            </w:r>
          </w:p>
        </w:tc>
        <w:tc>
          <w:tcPr>
            <w:tcW w:w="2093" w:type="pct"/>
            <w:vAlign w:val="center"/>
          </w:tcPr>
          <w:p w14:paraId="45B4397C" w14:textId="77777777" w:rsidR="00BC00C6" w:rsidRPr="00C91120" w:rsidRDefault="00BC00C6" w:rsidP="00177DD9">
            <w:pPr>
              <w:pStyle w:val="aa"/>
            </w:pPr>
            <w:r w:rsidRPr="00C91120">
              <w:rPr>
                <w:rFonts w:hint="eastAsia"/>
              </w:rPr>
              <w:t>【软件设计】</w:t>
            </w:r>
          </w:p>
          <w:p w14:paraId="2E0E1294" w14:textId="77777777" w:rsidR="00BC00C6" w:rsidRPr="00C91120" w:rsidRDefault="00BC00C6" w:rsidP="00177DD9">
            <w:pPr>
              <w:pStyle w:val="aa"/>
            </w:pPr>
            <w:r w:rsidRPr="00C91120">
              <w:rPr>
                <w:rFonts w:hint="eastAsia"/>
              </w:rPr>
              <w:t>数据库设计题解题技巧</w:t>
            </w:r>
          </w:p>
        </w:tc>
        <w:tc>
          <w:tcPr>
            <w:tcW w:w="2500" w:type="pct"/>
            <w:vAlign w:val="center"/>
          </w:tcPr>
          <w:p w14:paraId="6CEB8B02" w14:textId="77777777" w:rsidR="00BC00C6" w:rsidRPr="00C91120" w:rsidRDefault="00BC00C6" w:rsidP="00177DD9">
            <w:pPr>
              <w:pStyle w:val="aa"/>
            </w:pPr>
            <w:r w:rsidRPr="00C91120">
              <w:rPr>
                <w:rFonts w:hint="eastAsia"/>
              </w:rPr>
              <w:t>数据库设计题解题技巧</w:t>
            </w:r>
          </w:p>
        </w:tc>
      </w:tr>
    </w:tbl>
    <w:p w14:paraId="00000462" w14:textId="77777777" w:rsidR="00177DD9" w:rsidRDefault="00177DD9" w:rsidP="00177DD9">
      <w:pPr>
        <w:ind w:firstLine="420"/>
      </w:pPr>
    </w:p>
    <w:p w14:paraId="25135987" w14:textId="77777777" w:rsidR="00BC00C6" w:rsidRPr="00C91120" w:rsidRDefault="00BC00C6" w:rsidP="008D2842">
      <w:pPr>
        <w:pStyle w:val="2"/>
      </w:pPr>
      <w:bookmarkStart w:id="232" w:name="_Toc74672570"/>
      <w:r w:rsidRPr="00C91120">
        <w:rPr>
          <w:rFonts w:hint="eastAsia"/>
        </w:rPr>
        <w:t xml:space="preserve">2 </w:t>
      </w:r>
      <w:r w:rsidRPr="00C91120">
        <w:rPr>
          <w:rFonts w:hint="eastAsia"/>
        </w:rPr>
        <w:t>考点精讲</w:t>
      </w:r>
      <w:bookmarkEnd w:id="232"/>
    </w:p>
    <w:p w14:paraId="725E568C" w14:textId="77777777" w:rsidR="00BC00C6" w:rsidRPr="00C91120" w:rsidRDefault="00BC00C6" w:rsidP="008D2842">
      <w:pPr>
        <w:pStyle w:val="3"/>
      </w:pPr>
      <w:bookmarkStart w:id="233" w:name="_Toc74672571"/>
      <w:r w:rsidRPr="00C91120">
        <w:rPr>
          <w:rFonts w:hint="eastAsia"/>
        </w:rPr>
        <w:t>2</w:t>
      </w:r>
      <w:r w:rsidRPr="00C91120">
        <w:t xml:space="preserve">.1 </w:t>
      </w:r>
      <w:r w:rsidRPr="00C91120">
        <w:t>数据库模式（</w:t>
      </w:r>
      <w:r w:rsidRPr="00C91120">
        <w:rPr>
          <w:rFonts w:hint="eastAsia"/>
        </w:rPr>
        <w:t>★★</w:t>
      </w:r>
      <w:r w:rsidRPr="00C91120">
        <w:t>）</w:t>
      </w:r>
      <w:bookmarkEnd w:id="233"/>
    </w:p>
    <w:p w14:paraId="282B3624" w14:textId="3A52EE9A" w:rsidR="00BC00C6" w:rsidRPr="00C91120" w:rsidRDefault="00D80682" w:rsidP="007F5CE8">
      <w:pPr>
        <w:ind w:firstLine="420"/>
        <w:rPr>
          <w:b/>
        </w:rPr>
      </w:pPr>
      <w:r w:rsidRPr="00C91120">
        <w:rPr>
          <w:rFonts w:hint="eastAsia"/>
        </w:rPr>
        <w:t>【考法分析】</w:t>
      </w:r>
    </w:p>
    <w:p w14:paraId="1CC8D188" w14:textId="77777777" w:rsidR="00BC00C6" w:rsidRPr="00C91120" w:rsidRDefault="00BC00C6" w:rsidP="007F5CE8">
      <w:pPr>
        <w:ind w:firstLine="420"/>
      </w:pPr>
      <w:r w:rsidRPr="00C91120">
        <w:rPr>
          <w:rFonts w:hint="eastAsia"/>
        </w:rPr>
        <w:t>本知识点的主要考查方式是判断模式（外模式、模式、内模式）与产物（视图、库表、文件）的对应关系，或给定一些概念描述判断正误。</w:t>
      </w:r>
    </w:p>
    <w:p w14:paraId="5F1B08B3" w14:textId="3DE455AB" w:rsidR="00BC00C6" w:rsidRPr="00C91120" w:rsidRDefault="00D80682" w:rsidP="007F5CE8">
      <w:pPr>
        <w:ind w:firstLine="420"/>
        <w:rPr>
          <w:b/>
        </w:rPr>
      </w:pPr>
      <w:r w:rsidRPr="00C91120">
        <w:rPr>
          <w:rFonts w:hint="eastAsia"/>
        </w:rPr>
        <w:t>【要点分析】</w:t>
      </w:r>
    </w:p>
    <w:p w14:paraId="2B29A102" w14:textId="77777777" w:rsidR="00BC00C6" w:rsidRPr="00C91120" w:rsidRDefault="00BC00C6" w:rsidP="007F5CE8">
      <w:pPr>
        <w:ind w:firstLine="420"/>
      </w:pPr>
      <w:r w:rsidRPr="00C91120">
        <w:rPr>
          <w:rFonts w:hint="eastAsia"/>
        </w:rPr>
        <w:t>1</w:t>
      </w:r>
      <w:r w:rsidRPr="00C91120">
        <w:rPr>
          <w:rFonts w:hint="eastAsia"/>
        </w:rPr>
        <w:t>、三级模式：外模式对应视图，模式（也称为概念模式）对应数据库表，内模式对应物理文件。</w:t>
      </w:r>
    </w:p>
    <w:p w14:paraId="7712855E" w14:textId="77777777" w:rsidR="00BC00C6" w:rsidRPr="00C91120" w:rsidRDefault="00BC00C6" w:rsidP="007F5CE8">
      <w:pPr>
        <w:ind w:firstLine="420"/>
      </w:pPr>
      <w:r w:rsidRPr="00C91120">
        <w:rPr>
          <w:rFonts w:hint="eastAsia"/>
        </w:rPr>
        <w:t>2</w:t>
      </w:r>
      <w:r w:rsidRPr="00C91120">
        <w:rPr>
          <w:rFonts w:hint="eastAsia"/>
        </w:rPr>
        <w:t>、两层映像：外模式</w:t>
      </w:r>
      <w:r w:rsidRPr="00C91120">
        <w:rPr>
          <w:rFonts w:hint="eastAsia"/>
        </w:rPr>
        <w:t>-</w:t>
      </w:r>
      <w:r w:rsidRPr="00C91120">
        <w:rPr>
          <w:rFonts w:hint="eastAsia"/>
        </w:rPr>
        <w:t>模式映像，模式</w:t>
      </w:r>
      <w:r w:rsidRPr="00C91120">
        <w:rPr>
          <w:rFonts w:hint="eastAsia"/>
        </w:rPr>
        <w:t>-</w:t>
      </w:r>
      <w:r w:rsidRPr="00C91120">
        <w:rPr>
          <w:rFonts w:hint="eastAsia"/>
        </w:rPr>
        <w:t>内模式映像；两层映像可以保证数据库中的数据具有较高的逻辑独立性和物理独立性。</w:t>
      </w:r>
    </w:p>
    <w:p w14:paraId="1C935778" w14:textId="0D5B2850" w:rsidR="00BC00C6" w:rsidRPr="00C91120" w:rsidRDefault="00BC00C6" w:rsidP="007F5CE8">
      <w:pPr>
        <w:ind w:firstLine="420"/>
      </w:pPr>
      <w:r w:rsidRPr="00C91120">
        <w:rPr>
          <w:rFonts w:hint="eastAsia"/>
        </w:rPr>
        <w:t>3</w:t>
      </w:r>
      <w:r w:rsidRPr="00C91120">
        <w:rPr>
          <w:rFonts w:hint="eastAsia"/>
        </w:rPr>
        <w:t>、逻辑独立性：即逻辑结构发生改变时，用户程序对外模式的调用可以</w:t>
      </w:r>
      <w:r w:rsidRPr="00E211ED">
        <w:rPr>
          <w:rFonts w:hint="eastAsia"/>
        </w:rPr>
        <w:t>不</w:t>
      </w:r>
      <w:del w:id="234" w:author="Administrator" w:date="2021-06-15T13:51:00Z">
        <w:r w:rsidRPr="00E211ED" w:rsidDel="00182A7D">
          <w:rPr>
            <w:rFonts w:hint="eastAsia"/>
          </w:rPr>
          <w:delText>做</w:delText>
        </w:r>
      </w:del>
      <w:ins w:id="235" w:author="Administrator" w:date="2021-06-15T13:51:00Z">
        <w:r w:rsidR="00182A7D">
          <w:rPr>
            <w:rFonts w:hint="eastAsia"/>
          </w:rPr>
          <w:t>作</w:t>
        </w:r>
      </w:ins>
      <w:r w:rsidRPr="00E211ED">
        <w:rPr>
          <w:rFonts w:hint="eastAsia"/>
        </w:rPr>
        <w:t>修</w:t>
      </w:r>
      <w:r w:rsidRPr="00C91120">
        <w:rPr>
          <w:rFonts w:hint="eastAsia"/>
        </w:rPr>
        <w:t>改；物理独立性：即数据库的内模式发生改变时，数据的逻辑结构不变。</w:t>
      </w:r>
    </w:p>
    <w:p w14:paraId="5B8F54DC" w14:textId="272E3778" w:rsidR="00BC00C6" w:rsidRPr="00C91120" w:rsidRDefault="00D80682" w:rsidP="007F5CE8">
      <w:pPr>
        <w:ind w:firstLine="420"/>
        <w:rPr>
          <w:b/>
        </w:rPr>
      </w:pPr>
      <w:r w:rsidRPr="00C91120">
        <w:rPr>
          <w:rFonts w:hint="eastAsia"/>
        </w:rPr>
        <w:t>【备考点拨】</w:t>
      </w:r>
    </w:p>
    <w:p w14:paraId="24B75397" w14:textId="77777777" w:rsidR="00BC00C6" w:rsidRPr="00C91120" w:rsidRDefault="00BC00C6" w:rsidP="007F5CE8">
      <w:pPr>
        <w:ind w:firstLine="420"/>
      </w:pPr>
      <w:r w:rsidRPr="00C91120">
        <w:rPr>
          <w:rFonts w:hint="eastAsia"/>
        </w:rPr>
        <w:t>掌握三级模式</w:t>
      </w:r>
      <w:r w:rsidRPr="00C91120">
        <w:rPr>
          <w:rFonts w:hint="eastAsia"/>
        </w:rPr>
        <w:t>-</w:t>
      </w:r>
      <w:r w:rsidRPr="00C91120">
        <w:rPr>
          <w:rFonts w:hint="eastAsia"/>
        </w:rPr>
        <w:t>两层映像结构和相关概念。</w:t>
      </w:r>
    </w:p>
    <w:p w14:paraId="280E8F44" w14:textId="77777777" w:rsidR="00BC00C6" w:rsidRPr="00C91120" w:rsidRDefault="00BC00C6" w:rsidP="008D2842">
      <w:pPr>
        <w:pStyle w:val="3"/>
      </w:pPr>
      <w:bookmarkStart w:id="236" w:name="_Toc74672572"/>
      <w:r w:rsidRPr="00C91120">
        <w:rPr>
          <w:rFonts w:hint="eastAsia"/>
        </w:rPr>
        <w:t>2.2</w:t>
      </w:r>
      <w:r w:rsidRPr="00C91120">
        <w:t xml:space="preserve"> </w:t>
      </w:r>
      <w:r w:rsidRPr="00C91120">
        <w:rPr>
          <w:rFonts w:hint="eastAsia"/>
        </w:rPr>
        <w:t>数据库设计过程</w:t>
      </w:r>
      <w:r w:rsidRPr="00C91120">
        <w:t>（</w:t>
      </w:r>
      <w:r w:rsidRPr="00C91120">
        <w:rPr>
          <w:rFonts w:hint="eastAsia"/>
        </w:rPr>
        <w:t>★★</w:t>
      </w:r>
      <w:r w:rsidRPr="00C91120">
        <w:t>）</w:t>
      </w:r>
      <w:bookmarkEnd w:id="236"/>
    </w:p>
    <w:p w14:paraId="519ADB26" w14:textId="60E8C255" w:rsidR="00BC00C6" w:rsidRPr="00C91120" w:rsidRDefault="00D80682" w:rsidP="007F5CE8">
      <w:pPr>
        <w:ind w:firstLine="420"/>
        <w:rPr>
          <w:b/>
        </w:rPr>
      </w:pPr>
      <w:r w:rsidRPr="00C91120">
        <w:rPr>
          <w:rFonts w:hint="eastAsia"/>
        </w:rPr>
        <w:t>【考法分析】</w:t>
      </w:r>
    </w:p>
    <w:p w14:paraId="3CD62A87" w14:textId="77777777" w:rsidR="00BC00C6" w:rsidRPr="00C91120" w:rsidRDefault="00BC00C6" w:rsidP="007F5CE8">
      <w:pPr>
        <w:ind w:firstLine="420"/>
      </w:pPr>
      <w:r w:rsidRPr="00C91120">
        <w:t>本知识点主要考查形式有：在上午题中</w:t>
      </w:r>
      <w:r w:rsidRPr="00C91120">
        <w:rPr>
          <w:rFonts w:hint="eastAsia"/>
        </w:rPr>
        <w:t>判断各个阶段的任务和产物</w:t>
      </w:r>
      <w:r w:rsidRPr="00C91120">
        <w:t>；在下午题中数据库设计题</w:t>
      </w:r>
      <w:r w:rsidRPr="00C91120">
        <w:rPr>
          <w:rFonts w:hint="eastAsia"/>
        </w:rPr>
        <w:t>考查思路与数据库设计过程基本一致</w:t>
      </w:r>
      <w:r w:rsidRPr="00C91120">
        <w:t>。</w:t>
      </w:r>
    </w:p>
    <w:p w14:paraId="7F2A6231" w14:textId="40AB6942" w:rsidR="00BC00C6" w:rsidRDefault="00D80682" w:rsidP="007F5CE8">
      <w:pPr>
        <w:ind w:firstLine="420"/>
      </w:pPr>
      <w:r w:rsidRPr="00C91120">
        <w:rPr>
          <w:rFonts w:hint="eastAsia"/>
        </w:rPr>
        <w:t>【要点分析】</w:t>
      </w:r>
    </w:p>
    <w:p w14:paraId="1805FA3F" w14:textId="3C613454" w:rsidR="00BC00C6" w:rsidRPr="00F60903" w:rsidRDefault="00F60903" w:rsidP="00F60903">
      <w:pPr>
        <w:pStyle w:val="aa"/>
        <w:rPr>
          <w:b/>
        </w:rPr>
      </w:pPr>
      <w:r>
        <w:object w:dxaOrig="7620" w:dyaOrig="6060" w14:anchorId="1E9466B2">
          <v:shape id="_x0000_i1057" type="#_x0000_t75" style="width:381pt;height:303pt" o:ole="">
            <v:imagedata r:id="rId35" o:title="" blacklevel="-.5"/>
          </v:shape>
          <o:OLEObject Type="Embed" ProgID="Visio.Drawing.15" ShapeID="_x0000_i1057" DrawAspect="Content" ObjectID="_1685428967" r:id="rId36"/>
        </w:object>
      </w:r>
    </w:p>
    <w:p w14:paraId="385E13E3" w14:textId="77777777" w:rsidR="00BC00C6" w:rsidRPr="00C91120" w:rsidRDefault="00BC00C6" w:rsidP="008D2842">
      <w:pPr>
        <w:pStyle w:val="3"/>
      </w:pPr>
      <w:bookmarkStart w:id="237" w:name="_Toc74672573"/>
      <w:r w:rsidRPr="00C91120">
        <w:rPr>
          <w:rFonts w:hint="eastAsia"/>
        </w:rPr>
        <w:t>2</w:t>
      </w:r>
      <w:r w:rsidRPr="00C91120">
        <w:t xml:space="preserve">.3 </w:t>
      </w:r>
      <w:r w:rsidRPr="00C91120">
        <w:rPr>
          <w:rFonts w:hint="eastAsia"/>
        </w:rPr>
        <w:t>E</w:t>
      </w:r>
      <w:r w:rsidRPr="00C91120">
        <w:t>R</w:t>
      </w:r>
      <w:r w:rsidRPr="00C91120">
        <w:t>模型（</w:t>
      </w:r>
      <w:r w:rsidRPr="00C91120">
        <w:rPr>
          <w:rFonts w:hint="eastAsia"/>
        </w:rPr>
        <w:t>★★★★★</w:t>
      </w:r>
      <w:r w:rsidRPr="00C91120">
        <w:t>）</w:t>
      </w:r>
      <w:bookmarkEnd w:id="237"/>
    </w:p>
    <w:p w14:paraId="0C2DAC82" w14:textId="6C5EACC1" w:rsidR="00BC00C6" w:rsidRPr="00C91120" w:rsidRDefault="00D80682" w:rsidP="007F5CE8">
      <w:pPr>
        <w:ind w:firstLine="420"/>
        <w:rPr>
          <w:b/>
        </w:rPr>
      </w:pPr>
      <w:r w:rsidRPr="00C91120">
        <w:rPr>
          <w:rFonts w:hint="eastAsia"/>
        </w:rPr>
        <w:t>【考法分析】</w:t>
      </w:r>
    </w:p>
    <w:p w14:paraId="4F3F9DD0" w14:textId="77777777" w:rsidR="00BC00C6" w:rsidRPr="00C91120" w:rsidRDefault="00BC00C6" w:rsidP="007F5CE8">
      <w:pPr>
        <w:ind w:firstLine="420"/>
      </w:pPr>
      <w:r w:rsidRPr="00C91120">
        <w:t>本知识点主要考查形式有：在上午题中给出</w:t>
      </w:r>
      <w:r w:rsidRPr="00C91120">
        <w:rPr>
          <w:rFonts w:hint="eastAsia"/>
        </w:rPr>
        <w:t>E</w:t>
      </w:r>
      <w:r w:rsidRPr="00C91120">
        <w:t>-R</w:t>
      </w:r>
      <w:r w:rsidRPr="00C91120">
        <w:t>图让考生判断某些部分的缺失、定义，或关系的类型判断，</w:t>
      </w:r>
      <w:r w:rsidRPr="00C91120">
        <w:rPr>
          <w:rFonts w:hint="eastAsia"/>
        </w:rPr>
        <w:t>E</w:t>
      </w:r>
      <w:r w:rsidRPr="00C91120">
        <w:t>-R</w:t>
      </w:r>
      <w:r w:rsidRPr="00C91120">
        <w:t>图向关系模式的转换；在下午题中数据库设计题会考查补充</w:t>
      </w:r>
      <w:r w:rsidRPr="00C91120">
        <w:rPr>
          <w:rFonts w:hint="eastAsia"/>
        </w:rPr>
        <w:t>E</w:t>
      </w:r>
      <w:r w:rsidRPr="00C91120">
        <w:t>-R</w:t>
      </w:r>
      <w:r w:rsidRPr="00C91120">
        <w:t>图，并且会涉及到</w:t>
      </w:r>
      <w:r w:rsidRPr="00C91120">
        <w:rPr>
          <w:rFonts w:hint="eastAsia"/>
        </w:rPr>
        <w:t>E</w:t>
      </w:r>
      <w:r w:rsidRPr="00C91120">
        <w:t>-R</w:t>
      </w:r>
      <w:r w:rsidRPr="00C91120">
        <w:t>图向关系模式转换。</w:t>
      </w:r>
    </w:p>
    <w:p w14:paraId="5696234E" w14:textId="7EE1A336" w:rsidR="00BC00C6" w:rsidRPr="00C91120" w:rsidRDefault="00D80682" w:rsidP="007F5CE8">
      <w:pPr>
        <w:ind w:firstLine="420"/>
        <w:rPr>
          <w:b/>
        </w:rPr>
      </w:pPr>
      <w:r w:rsidRPr="00C91120">
        <w:rPr>
          <w:rFonts w:hint="eastAsia"/>
        </w:rPr>
        <w:t>【要点分析】</w:t>
      </w:r>
    </w:p>
    <w:p w14:paraId="58D55302" w14:textId="77777777" w:rsidR="00BC00C6" w:rsidRPr="00C91120" w:rsidRDefault="00BC00C6" w:rsidP="00CB6D7E">
      <w:pPr>
        <w:pStyle w:val="4"/>
      </w:pPr>
      <w:r w:rsidRPr="00C91120">
        <w:t>2</w:t>
      </w:r>
      <w:r w:rsidRPr="00C91120">
        <w:rPr>
          <w:rFonts w:hint="eastAsia"/>
        </w:rPr>
        <w:t>.</w:t>
      </w:r>
      <w:r w:rsidRPr="00C91120">
        <w:t>3</w:t>
      </w:r>
      <w:r w:rsidRPr="00C91120">
        <w:rPr>
          <w:rFonts w:hint="eastAsia"/>
        </w:rPr>
        <w:t>.</w:t>
      </w:r>
      <w:r w:rsidRPr="00C91120">
        <w:t xml:space="preserve">1 </w:t>
      </w:r>
      <w:r w:rsidRPr="00C91120">
        <w:rPr>
          <w:rFonts w:hint="eastAsia"/>
        </w:rPr>
        <w:t>E</w:t>
      </w:r>
      <w:r w:rsidRPr="00C91120">
        <w:t>-R</w:t>
      </w:r>
      <w:r w:rsidRPr="00C91120">
        <w:rPr>
          <w:rFonts w:hint="eastAsia"/>
        </w:rPr>
        <w:t>图图元</w:t>
      </w:r>
    </w:p>
    <w:p w14:paraId="0ADE4E3E" w14:textId="566A0047" w:rsidR="00BC00C6" w:rsidRPr="00C91120" w:rsidRDefault="008A7128" w:rsidP="00182A7D">
      <w:pPr>
        <w:pStyle w:val="aa"/>
      </w:pPr>
      <w:r>
        <w:rPr>
          <w:noProof/>
        </w:rPr>
        <w:drawing>
          <wp:inline distT="0" distB="0" distL="0" distR="0" wp14:anchorId="61F4B9CB" wp14:editId="059F80FA">
            <wp:extent cx="2880000" cy="259175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591758"/>
                    </a:xfrm>
                    <a:prstGeom prst="rect">
                      <a:avLst/>
                    </a:prstGeom>
                    <a:noFill/>
                  </pic:spPr>
                </pic:pic>
              </a:graphicData>
            </a:graphic>
          </wp:inline>
        </w:drawing>
      </w:r>
    </w:p>
    <w:p w14:paraId="0D6C6430" w14:textId="77777777" w:rsidR="00BC00C6" w:rsidRPr="00C91120" w:rsidRDefault="00BC00C6" w:rsidP="007F5CE8">
      <w:pPr>
        <w:ind w:firstLine="420"/>
      </w:pPr>
      <w:bookmarkStart w:id="238" w:name="_Hlk46759649"/>
      <w:bookmarkStart w:id="239" w:name="_Hlk57993819"/>
      <w:r w:rsidRPr="00C91120">
        <w:rPr>
          <w:rFonts w:hint="eastAsia"/>
        </w:rPr>
        <w:t>1</w:t>
      </w:r>
      <w:r w:rsidRPr="00C91120">
        <w:rPr>
          <w:rFonts w:hint="eastAsia"/>
        </w:rPr>
        <w:t>、</w:t>
      </w:r>
      <w:r w:rsidRPr="00C91120">
        <w:rPr>
          <w:rFonts w:hint="eastAsia"/>
          <w:b/>
          <w:bCs/>
        </w:rPr>
        <w:t>实体</w:t>
      </w:r>
      <w:r w:rsidRPr="00C91120">
        <w:rPr>
          <w:rFonts w:hint="eastAsia"/>
        </w:rPr>
        <w:t>：在</w:t>
      </w:r>
      <w:r w:rsidRPr="00C91120">
        <w:rPr>
          <w:rFonts w:hint="eastAsia"/>
        </w:rPr>
        <w:t>E</w:t>
      </w:r>
      <w:r w:rsidRPr="00C91120">
        <w:t>-R</w:t>
      </w:r>
      <w:r w:rsidRPr="00C91120">
        <w:rPr>
          <w:rFonts w:hint="eastAsia"/>
        </w:rPr>
        <w:t>模型中，实体用矩形表示，通常矩形框内写明实体名。实体是现实世界中可以区别于其他对象的“事件”或“物体”。实体集是具有相同属性的实体集合。我们常见的实体意义应该是实体集。（比如某一个学生是实体，所有学生都具有一些相同的属性，因此学生的集合可以定义为一个实体集。也可以对应到具体数据库，实体集是表，而实体是其中特定的条目元组）</w:t>
      </w:r>
    </w:p>
    <w:bookmarkEnd w:id="238"/>
    <w:p w14:paraId="124C39BE" w14:textId="77777777" w:rsidR="00BC00C6" w:rsidRPr="00C91120" w:rsidRDefault="00BC00C6" w:rsidP="007F5CE8">
      <w:pPr>
        <w:ind w:firstLine="420"/>
      </w:pPr>
      <w:r w:rsidRPr="00C91120">
        <w:rPr>
          <w:rFonts w:hint="eastAsia"/>
        </w:rPr>
        <w:t>2</w:t>
      </w:r>
      <w:r w:rsidRPr="00C91120">
        <w:rPr>
          <w:rFonts w:hint="eastAsia"/>
        </w:rPr>
        <w:t>、</w:t>
      </w:r>
      <w:r w:rsidRPr="00C91120">
        <w:rPr>
          <w:rFonts w:hint="eastAsia"/>
          <w:b/>
          <w:bCs/>
        </w:rPr>
        <w:t>属性</w:t>
      </w:r>
      <w:r w:rsidRPr="00C91120">
        <w:rPr>
          <w:rFonts w:hint="eastAsia"/>
        </w:rPr>
        <w:t>：属性是实体某方面的特性。在</w:t>
      </w:r>
      <w:r w:rsidRPr="00C91120">
        <w:rPr>
          <w:rFonts w:hint="eastAsia"/>
        </w:rPr>
        <w:t>E</w:t>
      </w:r>
      <w:r w:rsidRPr="00C91120">
        <w:t>-R</w:t>
      </w:r>
      <w:r w:rsidRPr="00C91120">
        <w:rPr>
          <w:rFonts w:hint="eastAsia"/>
        </w:rPr>
        <w:t>图中用椭圆表示，并以无向边与对应实体进行连接。每个属性都有其取值范围。属性具有以下分类：</w:t>
      </w:r>
    </w:p>
    <w:p w14:paraId="114FD943" w14:textId="77777777" w:rsidR="00BC00C6" w:rsidRPr="00C91120" w:rsidRDefault="00BC00C6" w:rsidP="007F5CE8">
      <w:pPr>
        <w:ind w:firstLine="422"/>
      </w:pPr>
      <w:r w:rsidRPr="00C91120">
        <w:rPr>
          <w:rFonts w:hint="eastAsia"/>
          <w:b/>
          <w:bCs/>
        </w:rPr>
        <w:t>简单属性和复合属性</w:t>
      </w:r>
      <w:r w:rsidRPr="00C91120">
        <w:rPr>
          <w:rFonts w:hint="eastAsia"/>
        </w:rPr>
        <w:t>。单独属性是原子的、不可再分的，复合属性可以分解为更小的部分。一般对于复合属性会在题干中给出其分解特性，比如对于地址，可进一步划分为省、市、区，若不特别声明，通常指的是简单属性。</w:t>
      </w:r>
    </w:p>
    <w:p w14:paraId="3F4E8B66" w14:textId="77777777" w:rsidR="00BC00C6" w:rsidRPr="00C91120" w:rsidRDefault="00BC00C6" w:rsidP="007F5CE8">
      <w:pPr>
        <w:ind w:firstLine="422"/>
      </w:pPr>
      <w:r w:rsidRPr="00C91120">
        <w:rPr>
          <w:rFonts w:hint="eastAsia"/>
          <w:b/>
          <w:bCs/>
        </w:rPr>
        <w:t>单值属性和多值属性</w:t>
      </w:r>
      <w:r w:rsidRPr="00C91120">
        <w:rPr>
          <w:rFonts w:hint="eastAsia"/>
        </w:rPr>
        <w:t>。对于一个特定的实体都只有一个特定的值，则为单值属性；在某些特殊的情况下，一些属性可能对应一组值，这样的属性为多值属性。比如对于职工家属，可能有多名成员，会有一组取值，这里即为多值属性。</w:t>
      </w:r>
    </w:p>
    <w:p w14:paraId="43469A67" w14:textId="760A30E0" w:rsidR="00BC00C6" w:rsidRPr="00C91120" w:rsidRDefault="00BC00C6" w:rsidP="007F5CE8">
      <w:pPr>
        <w:ind w:firstLine="422"/>
      </w:pPr>
      <w:r w:rsidRPr="00C91120">
        <w:rPr>
          <w:rFonts w:hint="eastAsia"/>
          <w:b/>
          <w:bCs/>
        </w:rPr>
        <w:t>派生属性</w:t>
      </w:r>
      <w:r w:rsidRPr="00C91120">
        <w:rPr>
          <w:rFonts w:hint="eastAsia"/>
        </w:rPr>
        <w:t>。派生属性可以从其他属性得来。比如出生年月可以计算得出年龄，当出生年月属性已记录时，年龄可以计算</w:t>
      </w:r>
      <w:del w:id="240" w:author="Administrator" w:date="2021-06-15T13:55:00Z">
        <w:r w:rsidRPr="00C91120" w:rsidDel="00243B5E">
          <w:rPr>
            <w:rFonts w:hint="eastAsia"/>
          </w:rPr>
          <w:delText>得</w:delText>
        </w:r>
      </w:del>
      <w:ins w:id="241" w:author="Administrator" w:date="2021-06-15T13:55:00Z">
        <w:r w:rsidR="00243B5E">
          <w:rPr>
            <w:rFonts w:hint="eastAsia"/>
          </w:rPr>
          <w:t>出</w:t>
        </w:r>
      </w:ins>
      <w:r w:rsidRPr="00C91120">
        <w:rPr>
          <w:rFonts w:hint="eastAsia"/>
        </w:rPr>
        <w:t>来，为派生属性。</w:t>
      </w:r>
    </w:p>
    <w:p w14:paraId="069E2CCD" w14:textId="77777777" w:rsidR="00BC00C6" w:rsidRPr="00C91120" w:rsidRDefault="00BC00C6" w:rsidP="007F5CE8">
      <w:pPr>
        <w:ind w:firstLine="422"/>
      </w:pPr>
      <w:r w:rsidRPr="00C91120">
        <w:rPr>
          <w:rFonts w:hint="eastAsia"/>
          <w:b/>
          <w:bCs/>
        </w:rPr>
        <w:t>N</w:t>
      </w:r>
      <w:r w:rsidRPr="00C91120">
        <w:rPr>
          <w:b/>
          <w:bCs/>
        </w:rPr>
        <w:t>ULL</w:t>
      </w:r>
      <w:r w:rsidRPr="00C91120">
        <w:rPr>
          <w:rFonts w:hint="eastAsia"/>
          <w:b/>
          <w:bCs/>
        </w:rPr>
        <w:t>属性</w:t>
      </w:r>
      <w:r w:rsidRPr="00C91120">
        <w:rPr>
          <w:rFonts w:hint="eastAsia"/>
        </w:rPr>
        <w:t>。当实体在某个属性上没有特定值或属性值未知时，使用</w:t>
      </w:r>
      <w:r w:rsidRPr="00C91120">
        <w:rPr>
          <w:rFonts w:hint="eastAsia"/>
        </w:rPr>
        <w:t>N</w:t>
      </w:r>
      <w:r w:rsidRPr="00C91120">
        <w:t>ULL</w:t>
      </w:r>
      <w:r w:rsidRPr="00C91120">
        <w:rPr>
          <w:rFonts w:hint="eastAsia"/>
        </w:rPr>
        <w:t>值，表示无异议或不知道。</w:t>
      </w:r>
    </w:p>
    <w:p w14:paraId="7D295D9B" w14:textId="77777777" w:rsidR="00BC00C6" w:rsidRPr="00C91120" w:rsidRDefault="00BC00C6" w:rsidP="007F5CE8">
      <w:pPr>
        <w:ind w:firstLine="420"/>
      </w:pPr>
      <w:r w:rsidRPr="00C91120">
        <w:rPr>
          <w:rFonts w:hint="eastAsia"/>
        </w:rPr>
        <w:t>3</w:t>
      </w:r>
      <w:r w:rsidRPr="00C91120">
        <w:rPr>
          <w:rFonts w:hint="eastAsia"/>
        </w:rPr>
        <w:t>、</w:t>
      </w:r>
      <w:r w:rsidRPr="00C91120">
        <w:rPr>
          <w:rFonts w:hint="eastAsia"/>
          <w:b/>
          <w:bCs/>
        </w:rPr>
        <w:t>联系</w:t>
      </w:r>
    </w:p>
    <w:p w14:paraId="36F8F8CC" w14:textId="77777777" w:rsidR="00BC00C6" w:rsidRDefault="00BC00C6" w:rsidP="007F5CE8">
      <w:pPr>
        <w:ind w:firstLine="420"/>
      </w:pPr>
      <w:r w:rsidRPr="00C91120">
        <w:rPr>
          <w:rFonts w:hint="eastAsia"/>
        </w:rPr>
        <w:t>在</w:t>
      </w:r>
      <w:r w:rsidRPr="00C91120">
        <w:rPr>
          <w:rFonts w:hint="eastAsia"/>
        </w:rPr>
        <w:t>E</w:t>
      </w:r>
      <w:r w:rsidRPr="00C91120">
        <w:t>-R</w:t>
      </w:r>
      <w:r w:rsidRPr="00C91120">
        <w:rPr>
          <w:rFonts w:hint="eastAsia"/>
        </w:rPr>
        <w:t>模型中，联系用菱形表示，通常菱形框内写明联系名，并用无向边分别与有关实体连接起来，同时在无向边旁标注上联系的类型（</w:t>
      </w:r>
      <w:r w:rsidRPr="00C91120">
        <w:t>1:1</w:t>
      </w:r>
      <w:r w:rsidRPr="00C91120">
        <w:t>、</w:t>
      </w:r>
      <w:r w:rsidRPr="00C91120">
        <w:rPr>
          <w:rFonts w:hint="eastAsia"/>
        </w:rPr>
        <w:t>1</w:t>
      </w:r>
      <w:r w:rsidRPr="00C91120">
        <w:t>:n</w:t>
      </w:r>
      <w:r w:rsidRPr="00C91120">
        <w:t>、</w:t>
      </w:r>
      <w:r w:rsidRPr="00C91120">
        <w:t>n:m</w:t>
      </w:r>
      <w:r w:rsidRPr="00C91120">
        <w:rPr>
          <w:rFonts w:hint="eastAsia"/>
        </w:rPr>
        <w:t>）。</w:t>
      </w:r>
    </w:p>
    <w:p w14:paraId="57AEF411" w14:textId="06050CAF" w:rsidR="008A7128" w:rsidRDefault="008A7128" w:rsidP="007F5CE8">
      <w:pPr>
        <w:ind w:firstLine="420"/>
      </w:pPr>
      <w:r>
        <w:t>不同实体集间的二元关系：</w:t>
      </w:r>
    </w:p>
    <w:p w14:paraId="2DC8F17D" w14:textId="0D82381A" w:rsidR="008A7128" w:rsidRPr="00C91120" w:rsidRDefault="008A7128" w:rsidP="00243B5E">
      <w:pPr>
        <w:pStyle w:val="aa"/>
      </w:pPr>
      <w:r w:rsidRPr="008A7128">
        <w:object w:dxaOrig="7932" w:dyaOrig="5233" w14:anchorId="1D9C7E11">
          <v:shape id="_x0000_i1031" type="#_x0000_t75" style="width:294.75pt;height:194.25pt" o:ole="">
            <v:imagedata r:id="rId39" o:title=""/>
          </v:shape>
          <o:OLEObject Type="Embed" ProgID="Visio.Drawing.15" ShapeID="_x0000_i1031" DrawAspect="Content" ObjectID="_1685428968" r:id="rId40"/>
        </w:object>
      </w:r>
    </w:p>
    <w:p w14:paraId="086D7CC2" w14:textId="16E64D12" w:rsidR="00BC00C6" w:rsidRDefault="008A7128" w:rsidP="007F5CE8">
      <w:pPr>
        <w:ind w:firstLine="420"/>
        <w:rPr>
          <w:noProof/>
        </w:rPr>
      </w:pPr>
      <w:r>
        <w:rPr>
          <w:noProof/>
        </w:rPr>
        <w:t>同一实体集内部的二元联系：</w:t>
      </w:r>
    </w:p>
    <w:p w14:paraId="78672E3F" w14:textId="0B7A3D5D" w:rsidR="008A7128" w:rsidRPr="00C91120" w:rsidRDefault="008A7128" w:rsidP="00243B5E">
      <w:pPr>
        <w:pStyle w:val="aa"/>
      </w:pPr>
      <w:r>
        <w:rPr>
          <w:noProof/>
        </w:rPr>
        <w:drawing>
          <wp:inline distT="0" distB="0" distL="0" distR="0" wp14:anchorId="191D05F0" wp14:editId="1A01DE93">
            <wp:extent cx="2160000" cy="68723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BEBA8EAE-BF5A-486C-A8C5-ECC9F3942E4B}">
                          <a14:imgProps xmlns:a14="http://schemas.microsoft.com/office/drawing/2010/main">
                            <a14:imgLayer r:embed="rId42">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2160000" cy="687236"/>
                    </a:xfrm>
                    <a:prstGeom prst="rect">
                      <a:avLst/>
                    </a:prstGeom>
                    <a:noFill/>
                  </pic:spPr>
                </pic:pic>
              </a:graphicData>
            </a:graphic>
          </wp:inline>
        </w:drawing>
      </w:r>
    </w:p>
    <w:p w14:paraId="5740AA8D" w14:textId="47CCCD21" w:rsidR="008A7128" w:rsidRDefault="008A7128" w:rsidP="007F5CE8">
      <w:pPr>
        <w:ind w:firstLine="420"/>
        <w:rPr>
          <w:noProof/>
        </w:rPr>
      </w:pPr>
      <w:r>
        <w:rPr>
          <w:noProof/>
        </w:rPr>
        <w:t>三元联系：</w:t>
      </w:r>
    </w:p>
    <w:p w14:paraId="69F07EE8" w14:textId="79AB9DAC" w:rsidR="008A7128" w:rsidRPr="00C91120" w:rsidRDefault="00F60903" w:rsidP="00243B5E">
      <w:pPr>
        <w:pStyle w:val="aa"/>
        <w:rPr>
          <w:noProof/>
        </w:rPr>
      </w:pPr>
      <w:r w:rsidRPr="008A7128">
        <w:rPr>
          <w:noProof/>
        </w:rPr>
        <w:object w:dxaOrig="5412" w:dyaOrig="2485" w14:anchorId="6735D942">
          <v:shape id="_x0000_i1032" type="#_x0000_t75" style="width:187.5pt;height:86.25pt" o:ole="">
            <v:imagedata r:id="rId43" o:title="" blacklevel="-.5"/>
          </v:shape>
          <o:OLEObject Type="Embed" ProgID="Visio.Drawing.15" ShapeID="_x0000_i1032" DrawAspect="Content" ObjectID="_1685428969" r:id="rId44"/>
        </w:object>
      </w:r>
      <w:r w:rsidR="008A7128">
        <w:rPr>
          <w:noProof/>
        </w:rPr>
        <w:tab/>
      </w:r>
      <w:r w:rsidRPr="00243B5E">
        <w:object w:dxaOrig="5412" w:dyaOrig="2485" w14:anchorId="61131F26">
          <v:shape id="_x0000_i1033" type="#_x0000_t75" style="width:187.5pt;height:86.25pt;mso-position-horizontal:absolute" o:ole="">
            <v:imagedata r:id="rId45" o:title="" blacklevel="-.5"/>
          </v:shape>
          <o:OLEObject Type="Embed" ProgID="Visio.Drawing.15" ShapeID="_x0000_i1033" DrawAspect="Content" ObjectID="_1685428970" r:id="rId46"/>
        </w:object>
      </w:r>
    </w:p>
    <w:p w14:paraId="13C8811E" w14:textId="77777777" w:rsidR="008A7128" w:rsidRPr="008A7128" w:rsidRDefault="008A7128" w:rsidP="007F5CE8">
      <w:pPr>
        <w:ind w:firstLine="420"/>
      </w:pPr>
      <w:r w:rsidRPr="008A7128">
        <w:rPr>
          <w:rFonts w:hint="eastAsia"/>
        </w:rPr>
        <w:t>以三元关系中的一个实体作为中心，假设另两个实体都只有一个实例：</w:t>
      </w:r>
    </w:p>
    <w:p w14:paraId="0E0E0616" w14:textId="2DBFA041" w:rsidR="008A7128" w:rsidRPr="008A7128" w:rsidRDefault="008A7128" w:rsidP="007F5CE8">
      <w:pPr>
        <w:ind w:firstLine="420"/>
      </w:pPr>
      <w:r w:rsidRPr="008A7128">
        <w:t>若中心实体只有一个实例能与另两个实体的一个实例进行关联，则中心实体的连通数为</w:t>
      </w:r>
      <w:r w:rsidRPr="00243B5E">
        <w:rPr>
          <w:rFonts w:ascii="宋体" w:hAnsi="宋体"/>
          <w:rPrChange w:id="242" w:author="Administrator" w:date="2021-06-15T13:56:00Z">
            <w:rPr/>
          </w:rPrChange>
        </w:rPr>
        <w:t>“</w:t>
      </w:r>
      <w:r w:rsidRPr="008A7128">
        <w:t>一</w:t>
      </w:r>
      <w:r w:rsidRPr="00243B5E">
        <w:rPr>
          <w:rFonts w:ascii="宋体" w:hAnsi="宋体"/>
          <w:rPrChange w:id="243" w:author="Administrator" w:date="2021-06-15T13:56:00Z">
            <w:rPr/>
          </w:rPrChange>
        </w:rPr>
        <w:t>”</w:t>
      </w:r>
      <w:r w:rsidRPr="008A7128">
        <w:t>。</w:t>
      </w:r>
    </w:p>
    <w:p w14:paraId="37CA40A7" w14:textId="2B73B26F" w:rsidR="008A7128" w:rsidRDefault="008A7128" w:rsidP="007F5CE8">
      <w:pPr>
        <w:ind w:firstLine="420"/>
      </w:pPr>
      <w:r w:rsidRPr="008A7128">
        <w:t>若中心实体有多于一个实例能与另两个实体实例进行关联，则中心实体的连通数为</w:t>
      </w:r>
      <w:r w:rsidRPr="00243B5E">
        <w:rPr>
          <w:rFonts w:ascii="宋体" w:hAnsi="宋体" w:hint="eastAsia"/>
          <w:rPrChange w:id="244" w:author="Administrator" w:date="2021-06-15T13:56:00Z">
            <w:rPr>
              <w:rFonts w:hint="eastAsia"/>
            </w:rPr>
          </w:rPrChange>
        </w:rPr>
        <w:t>“多”</w:t>
      </w:r>
      <w:r w:rsidRPr="008A7128">
        <w:t>。</w:t>
      </w:r>
    </w:p>
    <w:p w14:paraId="1091177B" w14:textId="447D3866" w:rsidR="008A7128" w:rsidRDefault="008A7128" w:rsidP="007F5CE8">
      <w:pPr>
        <w:ind w:firstLine="420"/>
      </w:pPr>
      <w:r>
        <w:t>语义表示：</w:t>
      </w:r>
    </w:p>
    <w:p w14:paraId="12E988D5" w14:textId="09669EAA" w:rsidR="008A7128" w:rsidRDefault="008A7128" w:rsidP="007F5CE8">
      <w:pPr>
        <w:ind w:firstLine="420"/>
      </w:pPr>
      <w:r w:rsidRPr="008A7128">
        <w:t>P_D</w:t>
      </w:r>
      <w:r w:rsidRPr="008A7128">
        <w:t>：表示一个病房有多个病人和多个医生，一个医生只负责一个病房，一个病人只属于一个病房。</w:t>
      </w:r>
    </w:p>
    <w:p w14:paraId="651F09E0" w14:textId="011F8267" w:rsidR="008A7128" w:rsidRDefault="008A7128" w:rsidP="007F5CE8">
      <w:pPr>
        <w:ind w:firstLine="420"/>
      </w:pPr>
      <w:r w:rsidRPr="008A7128">
        <w:t>SP_P</w:t>
      </w:r>
      <w:r w:rsidRPr="008A7128">
        <w:t>：表示供应商为多个项目供应多种零件，每个项目可用多个供应商供应的零件，每种零件可由不同的供应商供应。</w:t>
      </w:r>
    </w:p>
    <w:p w14:paraId="40E9322A" w14:textId="4D3650E5" w:rsidR="008A7128" w:rsidRPr="008A7128" w:rsidRDefault="00BC00C6" w:rsidP="007F5CE8">
      <w:pPr>
        <w:ind w:firstLine="420"/>
      </w:pPr>
      <w:r w:rsidRPr="00C91120">
        <w:rPr>
          <w:rFonts w:hint="eastAsia"/>
        </w:rPr>
        <w:t>4</w:t>
      </w:r>
      <w:r w:rsidRPr="00C91120">
        <w:rPr>
          <w:rFonts w:hint="eastAsia"/>
        </w:rPr>
        <w:t>、扩展的</w:t>
      </w:r>
      <w:r w:rsidRPr="00C91120">
        <w:rPr>
          <w:rFonts w:hint="eastAsia"/>
        </w:rPr>
        <w:t>E</w:t>
      </w:r>
      <w:r w:rsidRPr="00C91120">
        <w:t>-R</w:t>
      </w:r>
      <w:r w:rsidRPr="00C91120">
        <w:rPr>
          <w:rFonts w:hint="eastAsia"/>
        </w:rPr>
        <w:t>模型</w:t>
      </w:r>
    </w:p>
    <w:p w14:paraId="781193F4" w14:textId="1E021148" w:rsidR="00BC00C6" w:rsidRPr="00C91120" w:rsidRDefault="00BC00C6" w:rsidP="007F5CE8">
      <w:pPr>
        <w:ind w:firstLine="422"/>
      </w:pPr>
      <w:r w:rsidRPr="00C91120">
        <w:rPr>
          <w:rFonts w:hint="eastAsia"/>
          <w:b/>
          <w:bCs/>
        </w:rPr>
        <w:t>弱实体</w:t>
      </w:r>
      <w:r w:rsidRPr="00C91120">
        <w:rPr>
          <w:rFonts w:hint="eastAsia"/>
        </w:rPr>
        <w:t>：在现实世界中有一种联系比较特殊，这种联系代表实体间的所有（</w:t>
      </w:r>
      <w:r w:rsidRPr="00C91120">
        <w:rPr>
          <w:rFonts w:hint="eastAsia"/>
        </w:rPr>
        <w:t>O</w:t>
      </w:r>
      <w:r w:rsidRPr="00C91120">
        <w:t>wnership</w:t>
      </w:r>
      <w:r w:rsidRPr="00C91120">
        <w:rPr>
          <w:rFonts w:hint="eastAsia"/>
        </w:rPr>
        <w:t>）关系。这种实体对于另一些实体存在很强的依赖关系，即一个实体的存在必须以另一个实体为前提，将这类实体称为弱实体。比如附件是邮件的弱实体。弱实体一般以双矩形表示，与其依赖的实体之间存在联系</w:t>
      </w:r>
      <w:del w:id="245" w:author="Administrator" w:date="2021-06-15T13:57:00Z">
        <w:r w:rsidRPr="00C91120" w:rsidDel="00243B5E">
          <w:rPr>
            <w:rFonts w:hint="eastAsia"/>
          </w:rPr>
          <w:delText>；</w:delText>
        </w:r>
      </w:del>
      <w:ins w:id="246" w:author="Administrator" w:date="2021-06-15T13:57:00Z">
        <w:r w:rsidR="00243B5E">
          <w:rPr>
            <w:rFonts w:hint="eastAsia"/>
          </w:rPr>
          <w:t>。</w:t>
        </w:r>
      </w:ins>
    </w:p>
    <w:p w14:paraId="5565E988" w14:textId="2FAFC613" w:rsidR="00BC00C6" w:rsidRPr="00C91120" w:rsidRDefault="00BC00C6" w:rsidP="007F5CE8">
      <w:pPr>
        <w:ind w:firstLine="422"/>
      </w:pPr>
      <w:r w:rsidRPr="00C91120">
        <w:rPr>
          <w:rFonts w:hint="eastAsia"/>
          <w:b/>
          <w:bCs/>
        </w:rPr>
        <w:t>特殊化：</w:t>
      </w:r>
      <w:r w:rsidRPr="00C91120">
        <w:rPr>
          <w:rFonts w:hint="eastAsia"/>
        </w:rPr>
        <w:t>特殊化主要描述的是子类和父类之间的关系。子类是超类的特殊化，子类继承超类的所有属性和联系，并且还有自己特殊的属性和联系。比如经理是员工的特殊化。特殊化实体一般以双边矩形表示，与其超类以线圈的方式连接</w:t>
      </w:r>
      <w:del w:id="247" w:author="Administrator" w:date="2021-06-15T13:57:00Z">
        <w:r w:rsidRPr="00C91120" w:rsidDel="00243B5E">
          <w:rPr>
            <w:rFonts w:hint="eastAsia"/>
          </w:rPr>
          <w:delText>；</w:delText>
        </w:r>
      </w:del>
      <w:ins w:id="248" w:author="Administrator" w:date="2021-06-15T13:57:00Z">
        <w:r w:rsidR="00243B5E">
          <w:rPr>
            <w:rFonts w:hint="eastAsia"/>
          </w:rPr>
          <w:t>。</w:t>
        </w:r>
      </w:ins>
    </w:p>
    <w:p w14:paraId="41BCE3D8" w14:textId="77777777" w:rsidR="00BC00C6" w:rsidRPr="00C91120" w:rsidRDefault="00BC00C6" w:rsidP="007F5CE8">
      <w:pPr>
        <w:ind w:firstLine="422"/>
      </w:pPr>
      <w:r w:rsidRPr="00C91120">
        <w:rPr>
          <w:rFonts w:hint="eastAsia"/>
          <w:b/>
          <w:bCs/>
        </w:rPr>
        <w:t>聚集</w:t>
      </w:r>
      <w:r w:rsidRPr="00C91120">
        <w:rPr>
          <w:rFonts w:hint="eastAsia"/>
        </w:rPr>
        <w:t>：一个联系作为另一个联系的一端。</w:t>
      </w:r>
    </w:p>
    <w:p w14:paraId="067D9C5B" w14:textId="46830CCA" w:rsidR="00BC00C6" w:rsidRPr="00C91120" w:rsidRDefault="008A7128" w:rsidP="00243B5E">
      <w:pPr>
        <w:pStyle w:val="aa"/>
      </w:pPr>
      <w:r w:rsidRPr="00243B5E">
        <w:rPr>
          <w:noProof/>
        </w:rPr>
        <w:drawing>
          <wp:inline distT="0" distB="0" distL="0" distR="0" wp14:anchorId="35ABB52F" wp14:editId="31DE9B4D">
            <wp:extent cx="4320000" cy="1570677"/>
            <wp:effectExtent l="0" t="0" r="444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1570677"/>
                    </a:xfrm>
                    <a:prstGeom prst="rect">
                      <a:avLst/>
                    </a:prstGeom>
                    <a:noFill/>
                  </pic:spPr>
                </pic:pic>
              </a:graphicData>
            </a:graphic>
          </wp:inline>
        </w:drawing>
      </w:r>
    </w:p>
    <w:bookmarkEnd w:id="239"/>
    <w:p w14:paraId="1BE3FC18" w14:textId="77777777" w:rsidR="00BC00C6" w:rsidRPr="00C91120" w:rsidRDefault="00BC00C6" w:rsidP="00CB6D7E">
      <w:pPr>
        <w:pStyle w:val="4"/>
      </w:pPr>
      <w:r w:rsidRPr="00C91120">
        <w:t>2</w:t>
      </w:r>
      <w:r w:rsidRPr="00C91120">
        <w:rPr>
          <w:rFonts w:hint="eastAsia"/>
        </w:rPr>
        <w:t>.</w:t>
      </w:r>
      <w:r w:rsidRPr="00C91120">
        <w:t>3</w:t>
      </w:r>
      <w:r w:rsidRPr="00C91120">
        <w:rPr>
          <w:rFonts w:hint="eastAsia"/>
        </w:rPr>
        <w:t>.</w:t>
      </w:r>
      <w:r w:rsidRPr="00C91120">
        <w:t>2 E-R</w:t>
      </w:r>
      <w:r w:rsidRPr="00C91120">
        <w:rPr>
          <w:rFonts w:hint="eastAsia"/>
        </w:rPr>
        <w:t>图转关系模式原则</w:t>
      </w:r>
    </w:p>
    <w:p w14:paraId="144ADE91" w14:textId="77777777" w:rsidR="00BC00C6" w:rsidRPr="00C91120" w:rsidRDefault="00BC00C6" w:rsidP="007F5CE8">
      <w:pPr>
        <w:ind w:firstLine="420"/>
      </w:pPr>
      <w:bookmarkStart w:id="249" w:name="_Hlk57993861"/>
      <w:r w:rsidRPr="00C91120">
        <w:rPr>
          <w:rFonts w:hint="eastAsia"/>
        </w:rPr>
        <w:t>1</w:t>
      </w:r>
      <w:r w:rsidRPr="00C91120">
        <w:t>、</w:t>
      </w:r>
      <w:r w:rsidRPr="00C91120">
        <w:rPr>
          <w:rFonts w:hint="eastAsia"/>
        </w:rPr>
        <w:t>每个实体型转换为一个关系模式</w:t>
      </w:r>
    </w:p>
    <w:p w14:paraId="17491CD9" w14:textId="77777777" w:rsidR="00BC00C6" w:rsidRPr="00C91120" w:rsidRDefault="00BC00C6" w:rsidP="007F5CE8">
      <w:pPr>
        <w:ind w:firstLine="420"/>
      </w:pPr>
      <w:r w:rsidRPr="00C91120">
        <w:rPr>
          <w:rFonts w:hint="eastAsia"/>
        </w:rPr>
        <w:t>2</w:t>
      </w:r>
      <w:r w:rsidRPr="00C91120">
        <w:rPr>
          <w:rFonts w:hint="eastAsia"/>
        </w:rPr>
        <w:t>、联系转关系模式：</w:t>
      </w:r>
    </w:p>
    <w:p w14:paraId="6AE45ED6" w14:textId="77777777" w:rsidR="00BC00C6" w:rsidRPr="00C91120" w:rsidRDefault="00BC00C6" w:rsidP="007F5CE8">
      <w:pPr>
        <w:ind w:firstLine="420"/>
      </w:pPr>
      <w:r w:rsidRPr="00C91120">
        <w:rPr>
          <w:rFonts w:hint="eastAsia"/>
        </w:rPr>
        <w:t>（</w:t>
      </w:r>
      <w:r w:rsidRPr="00C91120">
        <w:rPr>
          <w:rFonts w:hint="eastAsia"/>
        </w:rPr>
        <w:t>1</w:t>
      </w:r>
      <w:r w:rsidRPr="00C91120">
        <w:rPr>
          <w:rFonts w:hint="eastAsia"/>
        </w:rPr>
        <w:t>）一对一联系的转换有两种方式。</w:t>
      </w:r>
    </w:p>
    <w:p w14:paraId="561725D0" w14:textId="77777777" w:rsidR="00BC00C6" w:rsidRPr="00C91120" w:rsidRDefault="00BC00C6" w:rsidP="007F5CE8">
      <w:pPr>
        <w:ind w:firstLine="422"/>
      </w:pPr>
      <w:r w:rsidRPr="00C91120">
        <w:rPr>
          <w:rFonts w:hint="eastAsia"/>
          <w:b/>
          <w:bCs/>
        </w:rPr>
        <w:t>独立的关系模式</w:t>
      </w:r>
      <w:r w:rsidRPr="00C91120">
        <w:rPr>
          <w:rFonts w:hint="eastAsia"/>
        </w:rPr>
        <w:t>：并入两端主键及联系自身属性。（主键：任一端主键）</w:t>
      </w:r>
    </w:p>
    <w:p w14:paraId="51126FF5" w14:textId="77777777" w:rsidR="00BC00C6" w:rsidRPr="00C91120" w:rsidRDefault="00BC00C6" w:rsidP="007F5CE8">
      <w:pPr>
        <w:ind w:firstLine="422"/>
      </w:pPr>
      <w:r w:rsidRPr="00C91120">
        <w:rPr>
          <w:rFonts w:hint="eastAsia"/>
          <w:b/>
          <w:bCs/>
        </w:rPr>
        <w:t>归并（任意一端）</w:t>
      </w:r>
      <w:r w:rsidRPr="00C91120">
        <w:rPr>
          <w:rFonts w:hint="eastAsia"/>
        </w:rPr>
        <w:t>：并入另一端主键及联系自身属性。（主键：保持不变）</w:t>
      </w:r>
    </w:p>
    <w:p w14:paraId="4B5DEA36" w14:textId="77777777" w:rsidR="00BC00C6" w:rsidRPr="00C91120" w:rsidRDefault="00BC00C6" w:rsidP="007F5CE8">
      <w:pPr>
        <w:ind w:firstLine="420"/>
      </w:pPr>
      <w:r w:rsidRPr="00C91120">
        <w:rPr>
          <w:rFonts w:hint="eastAsia"/>
        </w:rPr>
        <w:t>（</w:t>
      </w:r>
      <w:r w:rsidRPr="00C91120">
        <w:rPr>
          <w:rFonts w:hint="eastAsia"/>
        </w:rPr>
        <w:t>2</w:t>
      </w:r>
      <w:r w:rsidRPr="00C91120">
        <w:rPr>
          <w:rFonts w:hint="eastAsia"/>
        </w:rPr>
        <w:t>）一对多联系的转换有两种方式。</w:t>
      </w:r>
    </w:p>
    <w:p w14:paraId="6CEEFC25" w14:textId="77777777" w:rsidR="00BC00C6" w:rsidRPr="00C91120" w:rsidRDefault="00BC00C6" w:rsidP="007F5CE8">
      <w:pPr>
        <w:ind w:firstLine="422"/>
      </w:pPr>
      <w:r w:rsidRPr="00C91120">
        <w:rPr>
          <w:rFonts w:hint="eastAsia"/>
          <w:b/>
          <w:bCs/>
        </w:rPr>
        <w:t>独立的关系模式</w:t>
      </w:r>
      <w:r w:rsidRPr="00C91120">
        <w:rPr>
          <w:rFonts w:hint="eastAsia"/>
        </w:rPr>
        <w:t>：并入两端主键及联系自身属性。（主键：多端主键）</w:t>
      </w:r>
    </w:p>
    <w:p w14:paraId="274C122D" w14:textId="77777777" w:rsidR="00BC00C6" w:rsidRPr="00C91120" w:rsidRDefault="00BC00C6" w:rsidP="007F5CE8">
      <w:pPr>
        <w:ind w:firstLine="422"/>
      </w:pPr>
      <w:r w:rsidRPr="00C91120">
        <w:rPr>
          <w:rFonts w:hint="eastAsia"/>
          <w:b/>
          <w:bCs/>
        </w:rPr>
        <w:t>归并（多端）</w:t>
      </w:r>
      <w:r w:rsidRPr="00C91120">
        <w:rPr>
          <w:rFonts w:hint="eastAsia"/>
        </w:rPr>
        <w:t>：并入另一端主键及联系自身属性。（主键：保持不变）</w:t>
      </w:r>
    </w:p>
    <w:p w14:paraId="2C621035" w14:textId="77777777" w:rsidR="00BC00C6" w:rsidRPr="00C91120" w:rsidRDefault="00BC00C6" w:rsidP="007F5CE8">
      <w:pPr>
        <w:ind w:firstLine="420"/>
      </w:pPr>
      <w:r w:rsidRPr="00C91120">
        <w:rPr>
          <w:rFonts w:hint="eastAsia"/>
        </w:rPr>
        <w:t>（</w:t>
      </w:r>
      <w:r w:rsidRPr="00C91120">
        <w:rPr>
          <w:rFonts w:hint="eastAsia"/>
        </w:rPr>
        <w:t>3</w:t>
      </w:r>
      <w:r w:rsidRPr="00C91120">
        <w:rPr>
          <w:rFonts w:hint="eastAsia"/>
        </w:rPr>
        <w:t>）多对多联系的转换只有一种方式</w:t>
      </w:r>
    </w:p>
    <w:p w14:paraId="49147C26" w14:textId="77777777" w:rsidR="00BC00C6" w:rsidRPr="00C91120" w:rsidRDefault="00BC00C6" w:rsidP="007F5CE8">
      <w:pPr>
        <w:ind w:firstLine="422"/>
      </w:pPr>
      <w:r w:rsidRPr="00C91120">
        <w:rPr>
          <w:rFonts w:hint="eastAsia"/>
          <w:b/>
          <w:bCs/>
        </w:rPr>
        <w:t>独立的关系模式</w:t>
      </w:r>
      <w:r w:rsidRPr="00C91120">
        <w:rPr>
          <w:rFonts w:hint="eastAsia"/>
        </w:rPr>
        <w:t>：并入两端主键及联系自身属性。（主键：两端主键的组合键）</w:t>
      </w:r>
    </w:p>
    <w:bookmarkEnd w:id="249"/>
    <w:p w14:paraId="31EB8ECE" w14:textId="7154E0B4" w:rsidR="00BC00C6" w:rsidRPr="00C91120" w:rsidRDefault="00D80682" w:rsidP="007F5CE8">
      <w:pPr>
        <w:ind w:firstLine="420"/>
        <w:rPr>
          <w:b/>
        </w:rPr>
      </w:pPr>
      <w:r w:rsidRPr="00C91120">
        <w:rPr>
          <w:rFonts w:hint="eastAsia"/>
        </w:rPr>
        <w:t>【备考点拨】</w:t>
      </w:r>
    </w:p>
    <w:p w14:paraId="34D235E0" w14:textId="77777777" w:rsidR="00BC00C6" w:rsidRPr="00C91120" w:rsidRDefault="00BC00C6" w:rsidP="007F5CE8">
      <w:pPr>
        <w:ind w:firstLine="420"/>
      </w:pPr>
      <w:r w:rsidRPr="00C91120">
        <w:rPr>
          <w:rFonts w:hint="eastAsia"/>
        </w:rPr>
        <w:t>1</w:t>
      </w:r>
      <w:r w:rsidRPr="00C91120">
        <w:rPr>
          <w:rFonts w:hint="eastAsia"/>
        </w:rPr>
        <w:t>、掌握</w:t>
      </w:r>
      <w:r w:rsidRPr="00C91120">
        <w:rPr>
          <w:rFonts w:hint="eastAsia"/>
        </w:rPr>
        <w:t>E</w:t>
      </w:r>
      <w:r w:rsidRPr="00C91120">
        <w:t>-R</w:t>
      </w:r>
      <w:r w:rsidRPr="00C91120">
        <w:t>图的绘制；</w:t>
      </w:r>
    </w:p>
    <w:p w14:paraId="7F699F53" w14:textId="77777777" w:rsidR="00BC00C6" w:rsidRPr="00C91120" w:rsidRDefault="00BC00C6" w:rsidP="007F5CE8">
      <w:pPr>
        <w:ind w:firstLine="420"/>
      </w:pPr>
      <w:r w:rsidRPr="00C91120">
        <w:rPr>
          <w:rFonts w:hint="eastAsia"/>
        </w:rPr>
        <w:t>2</w:t>
      </w:r>
      <w:r w:rsidRPr="00C91120">
        <w:rPr>
          <w:rFonts w:hint="eastAsia"/>
        </w:rPr>
        <w:t>、能够正确识别实体、弱实体、属性、联系、联系类型；</w:t>
      </w:r>
    </w:p>
    <w:p w14:paraId="121221E6" w14:textId="77777777" w:rsidR="00BC00C6" w:rsidRPr="00C91120" w:rsidRDefault="00BC00C6" w:rsidP="007F5CE8">
      <w:pPr>
        <w:ind w:firstLine="420"/>
      </w:pPr>
      <w:r w:rsidRPr="00C91120">
        <w:rPr>
          <w:rFonts w:hint="eastAsia"/>
        </w:rPr>
        <w:t>3</w:t>
      </w:r>
      <w:r w:rsidRPr="00C91120">
        <w:rPr>
          <w:rFonts w:hint="eastAsia"/>
        </w:rPr>
        <w:t>、掌握</w:t>
      </w:r>
      <w:r w:rsidRPr="00C91120">
        <w:rPr>
          <w:rFonts w:hint="eastAsia"/>
        </w:rPr>
        <w:t>E</w:t>
      </w:r>
      <w:r w:rsidRPr="00C91120">
        <w:t>-R</w:t>
      </w:r>
      <w:r w:rsidRPr="00C91120">
        <w:t>图向关系模式的转换。</w:t>
      </w:r>
    </w:p>
    <w:p w14:paraId="5CAB3A03" w14:textId="77777777" w:rsidR="00BC00C6" w:rsidRPr="00C91120" w:rsidRDefault="00BC00C6" w:rsidP="008D2842">
      <w:pPr>
        <w:pStyle w:val="3"/>
      </w:pPr>
      <w:bookmarkStart w:id="250" w:name="_Toc74672574"/>
      <w:r w:rsidRPr="00C91120">
        <w:rPr>
          <w:rFonts w:hint="eastAsia"/>
        </w:rPr>
        <w:t>2.</w:t>
      </w:r>
      <w:r w:rsidRPr="00C91120">
        <w:t xml:space="preserve">4 </w:t>
      </w:r>
      <w:r w:rsidRPr="00C91120">
        <w:t>关系代数（</w:t>
      </w:r>
      <w:r w:rsidRPr="00C91120">
        <w:rPr>
          <w:rFonts w:hint="eastAsia"/>
        </w:rPr>
        <w:t>★★★</w:t>
      </w:r>
      <w:r w:rsidRPr="00C91120">
        <w:t>）</w:t>
      </w:r>
      <w:bookmarkEnd w:id="250"/>
    </w:p>
    <w:p w14:paraId="2FDD6D8B" w14:textId="7F0C1B6E" w:rsidR="00BC00C6" w:rsidRPr="00C91120" w:rsidRDefault="00D80682" w:rsidP="007F5CE8">
      <w:pPr>
        <w:ind w:firstLine="420"/>
        <w:rPr>
          <w:b/>
        </w:rPr>
      </w:pPr>
      <w:r w:rsidRPr="00C91120">
        <w:rPr>
          <w:rFonts w:hint="eastAsia"/>
        </w:rPr>
        <w:t>【考法分析】</w:t>
      </w:r>
    </w:p>
    <w:p w14:paraId="5CC028EA" w14:textId="77777777" w:rsidR="00BC00C6" w:rsidRPr="00C91120" w:rsidRDefault="00BC00C6" w:rsidP="007F5CE8">
      <w:pPr>
        <w:ind w:firstLine="420"/>
      </w:pPr>
      <w:r w:rsidRPr="00C91120">
        <w:t>本知识点主要考查形式是：给定代数式，求取计算结果或其结果的特性，找到等价表达式，常考的关系代数是笛卡尔积、选择、投影组合与自然连接的等价表示</w:t>
      </w:r>
      <w:r w:rsidRPr="00C91120">
        <w:rPr>
          <w:rFonts w:hint="eastAsia"/>
        </w:rPr>
        <w:t>，以及与</w:t>
      </w:r>
      <w:r w:rsidRPr="00C91120">
        <w:rPr>
          <w:rFonts w:hint="eastAsia"/>
        </w:rPr>
        <w:t>S</w:t>
      </w:r>
      <w:r w:rsidRPr="00C91120">
        <w:t>QL</w:t>
      </w:r>
      <w:r w:rsidRPr="00C91120">
        <w:rPr>
          <w:rFonts w:hint="eastAsia"/>
        </w:rPr>
        <w:t>语句</w:t>
      </w:r>
      <w:r w:rsidRPr="00C91120">
        <w:rPr>
          <w:rFonts w:hint="eastAsia"/>
        </w:rPr>
        <w:t>S</w:t>
      </w:r>
      <w:r w:rsidRPr="00C91120">
        <w:t>ELECT</w:t>
      </w:r>
      <w:r w:rsidRPr="00C91120">
        <w:rPr>
          <w:rFonts w:hint="eastAsia"/>
        </w:rPr>
        <w:t>结合考查</w:t>
      </w:r>
      <w:r w:rsidRPr="00C91120">
        <w:t>。</w:t>
      </w:r>
    </w:p>
    <w:p w14:paraId="52EE746B" w14:textId="652CDB1F" w:rsidR="00BC00C6" w:rsidRPr="00C91120" w:rsidRDefault="00D80682" w:rsidP="007F5CE8">
      <w:pPr>
        <w:ind w:firstLine="420"/>
        <w:rPr>
          <w:b/>
        </w:rPr>
      </w:pPr>
      <w:r w:rsidRPr="00C91120">
        <w:rPr>
          <w:rFonts w:hint="eastAsia"/>
        </w:rPr>
        <w:t>【要点分析】</w:t>
      </w:r>
    </w:p>
    <w:p w14:paraId="20F51DCA" w14:textId="77777777" w:rsidR="00BC00C6" w:rsidRPr="00C91120" w:rsidRDefault="00BC00C6" w:rsidP="007F5CE8">
      <w:pPr>
        <w:ind w:firstLine="420"/>
      </w:pPr>
      <w:r w:rsidRPr="00C91120">
        <w:rPr>
          <w:rFonts w:hint="eastAsia"/>
        </w:rPr>
        <w:t>1</w:t>
      </w:r>
      <w:r w:rsidRPr="00C91120">
        <w:rPr>
          <w:rFonts w:hint="eastAsia"/>
        </w:rPr>
        <w:t>、并（结果为二者元组之和去除重复行）</w:t>
      </w:r>
    </w:p>
    <w:p w14:paraId="76849DF4" w14:textId="77777777" w:rsidR="00BC00C6" w:rsidRPr="00C91120" w:rsidRDefault="00BC00C6" w:rsidP="007F5CE8">
      <w:pPr>
        <w:ind w:firstLine="420"/>
      </w:pPr>
      <w:r w:rsidRPr="00C91120">
        <w:rPr>
          <w:rFonts w:hint="eastAsia"/>
        </w:rPr>
        <w:t>2</w:t>
      </w:r>
      <w:r w:rsidRPr="00C91120">
        <w:rPr>
          <w:rFonts w:hint="eastAsia"/>
        </w:rPr>
        <w:t>、交（结果为二者重复行）</w:t>
      </w:r>
    </w:p>
    <w:p w14:paraId="58AC9618" w14:textId="77777777" w:rsidR="00BC00C6" w:rsidRPr="00C91120" w:rsidRDefault="00BC00C6" w:rsidP="007F5CE8">
      <w:pPr>
        <w:ind w:firstLine="420"/>
      </w:pPr>
      <w:r w:rsidRPr="00C91120">
        <w:rPr>
          <w:rFonts w:hint="eastAsia"/>
        </w:rPr>
        <w:t>3</w:t>
      </w:r>
      <w:r w:rsidRPr="00C91120">
        <w:rPr>
          <w:rFonts w:hint="eastAsia"/>
        </w:rPr>
        <w:t>、差（前者去除二者重复行）</w:t>
      </w:r>
    </w:p>
    <w:p w14:paraId="595800CE" w14:textId="58550AAC" w:rsidR="00BC00C6" w:rsidRPr="00C91120" w:rsidRDefault="00BC00C6" w:rsidP="00F60903">
      <w:pPr>
        <w:pStyle w:val="aa"/>
        <w:ind w:firstLineChars="200" w:firstLine="420"/>
        <w:jc w:val="left"/>
      </w:pPr>
      <w:r w:rsidRPr="00F60903">
        <w:rPr>
          <w:rFonts w:hint="eastAsia"/>
        </w:rPr>
        <w:t>类似于集合运算，计算如下图所示</w:t>
      </w:r>
      <w:r w:rsidRPr="00F60903">
        <w:t>：</w:t>
      </w:r>
      <w:commentRangeStart w:id="251"/>
      <w:del w:id="252" w:author="Administrator" w:date="2021-06-15T14:00:00Z">
        <w:r w:rsidRPr="00F60903" w:rsidDel="00657A41">
          <w:drawing>
            <wp:inline distT="0" distB="0" distL="0" distR="0" wp14:anchorId="2D047F65" wp14:editId="3441B8A3">
              <wp:extent cx="1279133" cy="6872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6680" cy="691264"/>
                      </a:xfrm>
                      <a:prstGeom prst="rect">
                        <a:avLst/>
                      </a:prstGeom>
                    </pic:spPr>
                  </pic:pic>
                </a:graphicData>
              </a:graphic>
            </wp:inline>
          </w:drawing>
        </w:r>
      </w:del>
      <w:commentRangeEnd w:id="251"/>
      <w:r w:rsidR="00657A41" w:rsidRPr="00F60903">
        <w:commentReference w:id="251"/>
      </w:r>
      <w:ins w:id="253" w:author="Administrator" w:date="2021-06-15T14:00:00Z">
        <w:r w:rsidR="00657A41" w:rsidRPr="00F60903">
          <w:t xml:space="preserve"> </w:t>
        </w:r>
        <w:r w:rsidR="00657A41" w:rsidRPr="00657A41">
          <w:rPr>
            <w:noProof/>
          </w:rPr>
          <w:drawing>
            <wp:inline distT="0" distB="0" distL="0" distR="0" wp14:anchorId="65FB1B98" wp14:editId="4D3136DF">
              <wp:extent cx="5039995" cy="2707218"/>
              <wp:effectExtent l="0" t="0" r="8255" b="0"/>
              <wp:docPr id="7" name="图片 7" descr="C:\Users\Administrator\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Administrator\Desktop\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2707218"/>
                      </a:xfrm>
                      <a:prstGeom prst="rect">
                        <a:avLst/>
                      </a:prstGeom>
                      <a:noFill/>
                      <a:ln>
                        <a:noFill/>
                      </a:ln>
                    </pic:spPr>
                  </pic:pic>
                </a:graphicData>
              </a:graphic>
            </wp:inline>
          </w:drawing>
        </w:r>
      </w:ins>
    </w:p>
    <w:p w14:paraId="2023BC93" w14:textId="77777777" w:rsidR="00BC00C6" w:rsidRPr="00C91120" w:rsidRDefault="00BC00C6" w:rsidP="007F5CE8">
      <w:pPr>
        <w:ind w:firstLine="420"/>
      </w:pPr>
      <w:r w:rsidRPr="00C91120">
        <w:t>4</w:t>
      </w:r>
      <w:r w:rsidRPr="00C91120">
        <w:rPr>
          <w:rFonts w:hint="eastAsia"/>
        </w:rPr>
        <w:t>、笛卡尔积：结果列数为二者属性列数之和，行数为二者元素数乘积。</w:t>
      </w:r>
    </w:p>
    <w:p w14:paraId="16060FCC" w14:textId="77777777" w:rsidR="00BC00C6" w:rsidRPr="00C91120" w:rsidRDefault="00BC00C6" w:rsidP="007F5CE8">
      <w:pPr>
        <w:ind w:firstLine="420"/>
      </w:pPr>
      <w:r w:rsidRPr="00C91120">
        <w:rPr>
          <w:rFonts w:hint="eastAsia"/>
        </w:rPr>
        <w:t>5</w:t>
      </w:r>
      <w:r w:rsidRPr="00C91120">
        <w:rPr>
          <w:rFonts w:hint="eastAsia"/>
        </w:rPr>
        <w:t>、投影：对属性列的选择列出。</w:t>
      </w:r>
    </w:p>
    <w:p w14:paraId="0198C806" w14:textId="77777777" w:rsidR="00BC00C6" w:rsidRPr="00C91120" w:rsidRDefault="00BC00C6" w:rsidP="007F5CE8">
      <w:pPr>
        <w:ind w:firstLine="420"/>
      </w:pPr>
      <w:r w:rsidRPr="00C91120">
        <w:rPr>
          <w:rFonts w:hint="eastAsia"/>
        </w:rPr>
        <w:t>6</w:t>
      </w:r>
      <w:r w:rsidRPr="00C91120">
        <w:rPr>
          <w:rFonts w:hint="eastAsia"/>
        </w:rPr>
        <w:t>、选择：对元组行的选择列出。</w:t>
      </w:r>
    </w:p>
    <w:p w14:paraId="39976E20" w14:textId="73C25873" w:rsidR="00BC00C6" w:rsidRPr="00C91120" w:rsidRDefault="00BC00C6" w:rsidP="00657A41">
      <w:pPr>
        <w:ind w:firstLine="420"/>
      </w:pPr>
      <w:r w:rsidRPr="00C91120">
        <w:rPr>
          <w:rFonts w:hint="eastAsia"/>
        </w:rPr>
        <w:t>属性名可以依次标序号，直接以数字形式出现在表达式中。计算如下图所示：</w:t>
      </w:r>
      <w:del w:id="254" w:author="Administrator" w:date="2021-06-15T14:04:00Z">
        <w:r w:rsidRPr="00C91120" w:rsidDel="00657A41">
          <w:rPr>
            <w:noProof/>
          </w:rPr>
          <w:drawing>
            <wp:inline distT="0" distB="0" distL="0" distR="0" wp14:anchorId="05145C22" wp14:editId="1FA40E39">
              <wp:extent cx="1631045" cy="945223"/>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36443" cy="948351"/>
                      </a:xfrm>
                      <a:prstGeom prst="rect">
                        <a:avLst/>
                      </a:prstGeom>
                    </pic:spPr>
                  </pic:pic>
                </a:graphicData>
              </a:graphic>
            </wp:inline>
          </w:drawing>
        </w:r>
      </w:del>
      <w:ins w:id="255" w:author="Administrator" w:date="2021-06-15T14:03:00Z">
        <w:r w:rsidR="00657A41" w:rsidRPr="00657A41">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657A41" w:rsidRPr="00657A41">
          <w:rPr>
            <w:noProof/>
          </w:rPr>
          <w:drawing>
            <wp:inline distT="0" distB="0" distL="0" distR="0" wp14:anchorId="5F91CAD6" wp14:editId="5403F350">
              <wp:extent cx="5039995" cy="2921388"/>
              <wp:effectExtent l="0" t="0" r="8255" b="0"/>
              <wp:docPr id="8" name="图片 8" descr="C:\Users\Administrator\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Administrator\Desktop\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2921388"/>
                      </a:xfrm>
                      <a:prstGeom prst="rect">
                        <a:avLst/>
                      </a:prstGeom>
                      <a:noFill/>
                      <a:ln>
                        <a:noFill/>
                      </a:ln>
                    </pic:spPr>
                  </pic:pic>
                </a:graphicData>
              </a:graphic>
            </wp:inline>
          </w:drawing>
        </w:r>
      </w:ins>
    </w:p>
    <w:p w14:paraId="01689BC5" w14:textId="77777777" w:rsidR="00BC00C6" w:rsidRPr="00C91120" w:rsidRDefault="00BC00C6" w:rsidP="007F5CE8">
      <w:pPr>
        <w:ind w:firstLine="420"/>
      </w:pPr>
      <w:r w:rsidRPr="00C91120">
        <w:rPr>
          <w:rFonts w:hint="eastAsia"/>
        </w:rPr>
        <w:t>7</w:t>
      </w:r>
      <w:r w:rsidRPr="00C91120">
        <w:rPr>
          <w:rFonts w:hint="eastAsia"/>
        </w:rPr>
        <w:t>、自然连接：结果列数为二者属性列数之和减去重复列，行数为二者同名属性列其值相同的结果元组。笛卡尔积、选择、投影的组合表示可以与自然连接等价。</w:t>
      </w:r>
    </w:p>
    <w:p w14:paraId="252C7563" w14:textId="49D2B196" w:rsidR="00BC00C6" w:rsidRPr="00C91120" w:rsidDel="007A5CF6" w:rsidRDefault="00BC00C6" w:rsidP="007F5CE8">
      <w:pPr>
        <w:ind w:firstLine="420"/>
        <w:rPr>
          <w:del w:id="256" w:author="Administrator" w:date="2021-06-15T14:08:00Z"/>
        </w:rPr>
      </w:pPr>
      <w:r w:rsidRPr="00C91120">
        <w:t>普通连接的条件会写出，没有写出则表示为自然连接。计算如图所示：</w:t>
      </w:r>
    </w:p>
    <w:p w14:paraId="35A01FDF" w14:textId="605E0A32" w:rsidR="00BC00C6" w:rsidRPr="00C91120" w:rsidRDefault="00BC00C6" w:rsidP="007F5CE8">
      <w:pPr>
        <w:ind w:firstLine="420"/>
      </w:pPr>
      <w:commentRangeStart w:id="257"/>
      <w:del w:id="258" w:author="Administrator" w:date="2021-06-15T14:08:00Z">
        <w:r w:rsidRPr="00C91120" w:rsidDel="007A5CF6">
          <w:rPr>
            <w:noProof/>
          </w:rPr>
          <w:drawing>
            <wp:inline distT="0" distB="0" distL="0" distR="0" wp14:anchorId="3C8CAEAF" wp14:editId="3C2DF311">
              <wp:extent cx="1182085" cy="5225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88976" cy="525560"/>
                      </a:xfrm>
                      <a:prstGeom prst="rect">
                        <a:avLst/>
                      </a:prstGeom>
                    </pic:spPr>
                  </pic:pic>
                </a:graphicData>
              </a:graphic>
            </wp:inline>
          </w:drawing>
        </w:r>
      </w:del>
      <w:commentRangeEnd w:id="257"/>
      <w:r w:rsidR="007A5CF6">
        <w:rPr>
          <w:rStyle w:val="ac"/>
        </w:rPr>
        <w:commentReference w:id="257"/>
      </w:r>
    </w:p>
    <w:p w14:paraId="70CA9E65" w14:textId="77777777" w:rsidR="007A5CF6" w:rsidRDefault="007A5CF6" w:rsidP="007A5CF6">
      <w:pPr>
        <w:pStyle w:val="aa"/>
        <w:rPr>
          <w:ins w:id="259" w:author="Administrator" w:date="2021-06-15T14:08:00Z"/>
        </w:rPr>
      </w:pPr>
      <w:ins w:id="260" w:author="Administrator" w:date="2021-06-15T14:08:00Z">
        <w:r w:rsidRPr="007A5CF6">
          <w:rPr>
            <w:noProof/>
          </w:rPr>
          <w:drawing>
            <wp:inline distT="0" distB="0" distL="0" distR="0" wp14:anchorId="3FC37C79" wp14:editId="793491CF">
              <wp:extent cx="5039995" cy="2227300"/>
              <wp:effectExtent l="0" t="0" r="8255" b="1905"/>
              <wp:docPr id="11" name="图片 11" descr="C:\Users\Administrator\Desk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Administrator\Desktop\0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2227300"/>
                      </a:xfrm>
                      <a:prstGeom prst="rect">
                        <a:avLst/>
                      </a:prstGeom>
                      <a:noFill/>
                      <a:ln>
                        <a:noFill/>
                      </a:ln>
                    </pic:spPr>
                  </pic:pic>
                </a:graphicData>
              </a:graphic>
            </wp:inline>
          </w:drawing>
        </w:r>
      </w:ins>
    </w:p>
    <w:p w14:paraId="5AF3893C" w14:textId="282B6D9F" w:rsidR="00BC00C6" w:rsidRPr="00C91120" w:rsidRDefault="00D80682" w:rsidP="007F5CE8">
      <w:pPr>
        <w:ind w:firstLine="420"/>
        <w:rPr>
          <w:b/>
        </w:rPr>
      </w:pPr>
      <w:r w:rsidRPr="00C91120">
        <w:rPr>
          <w:rFonts w:hint="eastAsia"/>
        </w:rPr>
        <w:t>【备考点拨】</w:t>
      </w:r>
    </w:p>
    <w:p w14:paraId="4BE4B570" w14:textId="77777777" w:rsidR="00BC00C6" w:rsidRPr="00C91120" w:rsidRDefault="00BC00C6" w:rsidP="007F5CE8">
      <w:pPr>
        <w:ind w:firstLine="420"/>
      </w:pPr>
      <w:r w:rsidRPr="00C91120">
        <w:rPr>
          <w:rFonts w:hint="eastAsia"/>
        </w:rPr>
        <w:t>1</w:t>
      </w:r>
      <w:r w:rsidRPr="00C91120">
        <w:rPr>
          <w:rFonts w:hint="eastAsia"/>
        </w:rPr>
        <w:t>、掌握关系代数的计算。</w:t>
      </w:r>
    </w:p>
    <w:p w14:paraId="20116015" w14:textId="092B8C9C" w:rsidR="00BC00C6" w:rsidRPr="00C91120" w:rsidRDefault="00BC00C6" w:rsidP="007F5CE8">
      <w:pPr>
        <w:ind w:firstLine="420"/>
      </w:pPr>
      <w:r w:rsidRPr="00C91120">
        <w:t>2</w:t>
      </w:r>
      <w:r w:rsidRPr="00C91120">
        <w:rPr>
          <w:rFonts w:hint="eastAsia"/>
        </w:rPr>
        <w:t>、关系代数经常与</w:t>
      </w:r>
      <w:r w:rsidRPr="00C91120">
        <w:rPr>
          <w:rFonts w:hint="eastAsia"/>
        </w:rPr>
        <w:t>S</w:t>
      </w:r>
      <w:r w:rsidRPr="00C91120">
        <w:t>ELECT</w:t>
      </w:r>
      <w:r w:rsidRPr="00C91120">
        <w:rPr>
          <w:rFonts w:hint="eastAsia"/>
        </w:rPr>
        <w:t>语句结合考查。对于常规</w:t>
      </w:r>
      <w:r w:rsidRPr="00C91120">
        <w:rPr>
          <w:rFonts w:hint="eastAsia"/>
        </w:rPr>
        <w:t>S</w:t>
      </w:r>
      <w:r w:rsidRPr="00C91120">
        <w:t>ELECT</w:t>
      </w:r>
      <w:r w:rsidRPr="00C91120">
        <w:rPr>
          <w:rFonts w:hint="eastAsia"/>
        </w:rPr>
        <w:t>语句格式：</w:t>
      </w:r>
      <w:r w:rsidRPr="00C91120">
        <w:rPr>
          <w:rFonts w:hint="eastAsia"/>
        </w:rPr>
        <w:t>S</w:t>
      </w:r>
      <w:r w:rsidRPr="00C91120">
        <w:t xml:space="preserve">ELECT </w:t>
      </w:r>
      <w:r w:rsidRPr="00C91120">
        <w:rPr>
          <w:rFonts w:hint="eastAsia"/>
        </w:rPr>
        <w:t>语句</w:t>
      </w:r>
      <w:r w:rsidRPr="00C91120">
        <w:rPr>
          <w:rFonts w:hint="eastAsia"/>
        </w:rPr>
        <w:t>1</w:t>
      </w:r>
      <w:r w:rsidRPr="00C91120">
        <w:t xml:space="preserve"> FROM </w:t>
      </w:r>
      <w:r w:rsidRPr="00C91120">
        <w:rPr>
          <w:rFonts w:hint="eastAsia"/>
        </w:rPr>
        <w:t>语句</w:t>
      </w:r>
      <w:r w:rsidRPr="00C91120">
        <w:rPr>
          <w:rFonts w:hint="eastAsia"/>
        </w:rPr>
        <w:t>2</w:t>
      </w:r>
      <w:r w:rsidRPr="00C91120">
        <w:t xml:space="preserve"> WHERE </w:t>
      </w:r>
      <w:r w:rsidRPr="00C91120">
        <w:rPr>
          <w:rFonts w:hint="eastAsia"/>
        </w:rPr>
        <w:t>语句</w:t>
      </w:r>
      <w:r w:rsidRPr="00C91120">
        <w:rPr>
          <w:rFonts w:hint="eastAsia"/>
        </w:rPr>
        <w:t>3</w:t>
      </w:r>
      <w:r w:rsidRPr="00C91120">
        <w:rPr>
          <w:rFonts w:hint="eastAsia"/>
        </w:rPr>
        <w:t>，其中语句</w:t>
      </w:r>
      <w:r w:rsidRPr="00C91120">
        <w:rPr>
          <w:rFonts w:hint="eastAsia"/>
        </w:rPr>
        <w:t>1</w:t>
      </w:r>
      <w:r w:rsidRPr="00C91120">
        <w:rPr>
          <w:rFonts w:hint="eastAsia"/>
        </w:rPr>
        <w:t>是投影列的列名，语句</w:t>
      </w:r>
      <w:r w:rsidRPr="00C91120">
        <w:rPr>
          <w:rFonts w:hint="eastAsia"/>
        </w:rPr>
        <w:t>2</w:t>
      </w:r>
      <w:r w:rsidRPr="00C91120">
        <w:rPr>
          <w:rFonts w:hint="eastAsia"/>
        </w:rPr>
        <w:t>是查询的表格对象（如果有多个表格，用逗号隔开，则结果</w:t>
      </w:r>
      <w:del w:id="261" w:author="Administrator" w:date="2021-06-15T14:10:00Z">
        <w:r w:rsidRPr="00C91120" w:rsidDel="00867ABC">
          <w:rPr>
            <w:rFonts w:hint="eastAsia"/>
          </w:rPr>
          <w:delText>从</w:delText>
        </w:r>
      </w:del>
      <w:ins w:id="262" w:author="Administrator" w:date="2021-06-15T14:10:00Z">
        <w:r w:rsidR="00867ABC">
          <w:rPr>
            <w:rFonts w:hint="eastAsia"/>
          </w:rPr>
          <w:t>用</w:t>
        </w:r>
      </w:ins>
      <w:r w:rsidRPr="00C91120">
        <w:rPr>
          <w:rFonts w:hint="eastAsia"/>
        </w:rPr>
        <w:t>笛卡尔积处理），语句</w:t>
      </w:r>
      <w:r w:rsidRPr="00C91120">
        <w:rPr>
          <w:rFonts w:hint="eastAsia"/>
        </w:rPr>
        <w:t>3</w:t>
      </w:r>
      <w:r w:rsidRPr="00C91120">
        <w:rPr>
          <w:rFonts w:hint="eastAsia"/>
        </w:rPr>
        <w:t>为选择行的条件。</w:t>
      </w:r>
    </w:p>
    <w:p w14:paraId="559FC9AA" w14:textId="77777777" w:rsidR="00BC00C6" w:rsidRPr="00C91120" w:rsidRDefault="00BC00C6" w:rsidP="008D2842">
      <w:pPr>
        <w:pStyle w:val="3"/>
      </w:pPr>
      <w:bookmarkStart w:id="263" w:name="_Toc74672575"/>
      <w:r w:rsidRPr="00C91120">
        <w:rPr>
          <w:rFonts w:hint="eastAsia"/>
        </w:rPr>
        <w:t>2</w:t>
      </w:r>
      <w:r w:rsidRPr="00C91120">
        <w:t xml:space="preserve">.5 </w:t>
      </w:r>
      <w:r w:rsidRPr="00C91120">
        <w:t>规范化理论（</w:t>
      </w:r>
      <w:r w:rsidRPr="00C91120">
        <w:rPr>
          <w:rFonts w:hint="eastAsia"/>
        </w:rPr>
        <w:t>★★★★★</w:t>
      </w:r>
      <w:r w:rsidRPr="00C91120">
        <w:t>）</w:t>
      </w:r>
      <w:bookmarkEnd w:id="263"/>
    </w:p>
    <w:p w14:paraId="6E0855E6" w14:textId="2C64A7A1" w:rsidR="00BC00C6" w:rsidRPr="00C91120" w:rsidRDefault="00D80682" w:rsidP="007F5CE8">
      <w:pPr>
        <w:ind w:firstLine="420"/>
        <w:rPr>
          <w:b/>
        </w:rPr>
      </w:pPr>
      <w:r w:rsidRPr="00C91120">
        <w:rPr>
          <w:rFonts w:hint="eastAsia"/>
        </w:rPr>
        <w:t>【考法分析】</w:t>
      </w:r>
    </w:p>
    <w:p w14:paraId="50D43BE9" w14:textId="77777777" w:rsidR="00BC00C6" w:rsidRPr="00C91120" w:rsidRDefault="00BC00C6" w:rsidP="007F5CE8">
      <w:pPr>
        <w:ind w:firstLine="420"/>
      </w:pPr>
      <w:r w:rsidRPr="00C91120">
        <w:t>本知识点主要的考查形式是找出某些关系中的主键、外键，判断某些关系模式的规范化程度，有时会在下午题中出现相关的提问，涉及到概念的考查。</w:t>
      </w:r>
    </w:p>
    <w:p w14:paraId="790B2E16" w14:textId="7CAE274B" w:rsidR="00BC00C6" w:rsidRPr="00C91120" w:rsidRDefault="00D80682" w:rsidP="007F5CE8">
      <w:pPr>
        <w:ind w:firstLine="420"/>
        <w:rPr>
          <w:b/>
        </w:rPr>
      </w:pPr>
      <w:r w:rsidRPr="00C91120">
        <w:rPr>
          <w:rFonts w:hint="eastAsia"/>
        </w:rPr>
        <w:t>【要点分析】</w:t>
      </w:r>
    </w:p>
    <w:p w14:paraId="3CF3F708" w14:textId="77777777" w:rsidR="00BC00C6" w:rsidRPr="00C91120" w:rsidRDefault="00BC00C6" w:rsidP="007F5CE8">
      <w:pPr>
        <w:ind w:firstLine="420"/>
      </w:pPr>
      <w:bookmarkStart w:id="264" w:name="_Hlk57994034"/>
      <w:r w:rsidRPr="00C91120">
        <w:rPr>
          <w:rFonts w:hint="eastAsia"/>
        </w:rPr>
        <w:t>1</w:t>
      </w:r>
      <w:r w:rsidRPr="00C91120">
        <w:rPr>
          <w:rFonts w:hint="eastAsia"/>
        </w:rPr>
        <w:t>、</w:t>
      </w:r>
      <w:r w:rsidRPr="00C91120">
        <w:rPr>
          <w:rFonts w:hint="eastAsia"/>
          <w:b/>
          <w:bCs/>
        </w:rPr>
        <w:t>候选键（候选码）</w:t>
      </w:r>
      <w:r w:rsidRPr="00C91120">
        <w:rPr>
          <w:rFonts w:hint="eastAsia"/>
        </w:rPr>
        <w:t>是能够唯一标示元组却无冗余的属性组合，可以有多种不同的候选键，在其中任选一个作为</w:t>
      </w:r>
      <w:r w:rsidRPr="00C91120">
        <w:rPr>
          <w:rFonts w:hint="eastAsia"/>
          <w:b/>
          <w:bCs/>
        </w:rPr>
        <w:t>主键</w:t>
      </w:r>
      <w:r w:rsidRPr="00C91120">
        <w:rPr>
          <w:rFonts w:hint="eastAsia"/>
        </w:rPr>
        <w:t>。候选键的求取可以利用图示法找入度为</w:t>
      </w:r>
      <w:r w:rsidRPr="00C91120">
        <w:rPr>
          <w:rFonts w:hint="eastAsia"/>
        </w:rPr>
        <w:t>0</w:t>
      </w:r>
      <w:r w:rsidRPr="00C91120">
        <w:rPr>
          <w:rFonts w:hint="eastAsia"/>
        </w:rPr>
        <w:t>的属性集合，并在此基础上进行扩展，最终找到能够遍历全图的最小属性组合作为候选键，对于入度为</w:t>
      </w:r>
      <w:r w:rsidRPr="00C91120">
        <w:rPr>
          <w:rFonts w:hint="eastAsia"/>
        </w:rPr>
        <w:t>0</w:t>
      </w:r>
      <w:r w:rsidRPr="00C91120">
        <w:rPr>
          <w:rFonts w:hint="eastAsia"/>
        </w:rPr>
        <w:t>在关系依赖集中可以理解为从未在箭线右侧出现。</w:t>
      </w:r>
    </w:p>
    <w:p w14:paraId="7658BD41" w14:textId="77777777" w:rsidR="00BC00C6" w:rsidRPr="00C91120" w:rsidRDefault="00BC00C6" w:rsidP="007F5CE8">
      <w:pPr>
        <w:ind w:firstLine="420"/>
      </w:pPr>
      <w:r w:rsidRPr="00C91120">
        <w:rPr>
          <w:rFonts w:hint="eastAsia"/>
        </w:rPr>
        <w:t>2</w:t>
      </w:r>
      <w:r w:rsidRPr="00C91120">
        <w:rPr>
          <w:rFonts w:hint="eastAsia"/>
        </w:rPr>
        <w:t>、组成候选码的属性就是</w:t>
      </w:r>
      <w:r w:rsidRPr="00C91120">
        <w:rPr>
          <w:rFonts w:hint="eastAsia"/>
          <w:b/>
          <w:bCs/>
        </w:rPr>
        <w:t>主属性</w:t>
      </w:r>
      <w:r w:rsidRPr="00C91120">
        <w:rPr>
          <w:rFonts w:hint="eastAsia"/>
        </w:rPr>
        <w:t>，其他为</w:t>
      </w:r>
      <w:r w:rsidRPr="00C91120">
        <w:rPr>
          <w:rFonts w:hint="eastAsia"/>
          <w:b/>
          <w:bCs/>
        </w:rPr>
        <w:t>非主属性</w:t>
      </w:r>
      <w:r w:rsidRPr="00C91120">
        <w:rPr>
          <w:rFonts w:hint="eastAsia"/>
        </w:rPr>
        <w:t>。</w:t>
      </w:r>
    </w:p>
    <w:p w14:paraId="45614E2A" w14:textId="77777777" w:rsidR="00BC00C6" w:rsidRPr="00C91120" w:rsidRDefault="00BC00C6" w:rsidP="007F5CE8">
      <w:pPr>
        <w:ind w:firstLine="420"/>
      </w:pPr>
      <w:r w:rsidRPr="00C91120">
        <w:t>3</w:t>
      </w:r>
      <w:r w:rsidRPr="00C91120">
        <w:rPr>
          <w:rFonts w:hint="eastAsia"/>
        </w:rPr>
        <w:t>、</w:t>
      </w:r>
      <w:r w:rsidRPr="00C91120">
        <w:rPr>
          <w:rFonts w:hint="eastAsia"/>
          <w:b/>
          <w:bCs/>
        </w:rPr>
        <w:t>外键</w:t>
      </w:r>
      <w:r w:rsidRPr="00C91120">
        <w:rPr>
          <w:rFonts w:hint="eastAsia"/>
        </w:rPr>
        <w:t>是其他关系模式的主键。</w:t>
      </w:r>
    </w:p>
    <w:p w14:paraId="41007C4C" w14:textId="77777777" w:rsidR="00BC00C6" w:rsidRPr="00C91120" w:rsidRDefault="00BC00C6" w:rsidP="007F5CE8">
      <w:pPr>
        <w:ind w:firstLine="420"/>
      </w:pPr>
      <w:r w:rsidRPr="00C91120">
        <w:t>4</w:t>
      </w:r>
      <w:r w:rsidRPr="00C91120">
        <w:rPr>
          <w:rFonts w:hint="eastAsia"/>
        </w:rPr>
        <w:t>、</w:t>
      </w:r>
      <w:r w:rsidRPr="00C91120">
        <w:rPr>
          <w:rFonts w:hint="eastAsia"/>
          <w:b/>
          <w:bCs/>
        </w:rPr>
        <w:t>范式</w:t>
      </w:r>
      <w:r w:rsidRPr="00C91120">
        <w:rPr>
          <w:rFonts w:hint="eastAsia"/>
        </w:rPr>
        <w:t>：规范化过程是为了解决数据冗余、删除异常、插入异常、更新异常等问题。</w:t>
      </w:r>
    </w:p>
    <w:p w14:paraId="4AAD3DAF" w14:textId="77777777" w:rsidR="00BC00C6" w:rsidRPr="00C91120" w:rsidRDefault="00BC00C6" w:rsidP="007F5CE8">
      <w:pPr>
        <w:ind w:firstLine="420"/>
      </w:pPr>
      <w:r w:rsidRPr="00C91120">
        <w:t>（</w:t>
      </w:r>
      <w:r w:rsidRPr="00C91120">
        <w:rPr>
          <w:rFonts w:hint="eastAsia"/>
        </w:rPr>
        <w:t>1</w:t>
      </w:r>
      <w:r w:rsidRPr="00C91120">
        <w:t>）</w:t>
      </w:r>
      <w:r w:rsidRPr="00C91120">
        <w:rPr>
          <w:rFonts w:hint="eastAsia"/>
          <w:b/>
          <w:bCs/>
        </w:rPr>
        <w:t>第一范式（</w:t>
      </w:r>
      <w:r w:rsidRPr="00C91120">
        <w:rPr>
          <w:rFonts w:hint="eastAsia"/>
          <w:b/>
          <w:bCs/>
        </w:rPr>
        <w:t>1NF</w:t>
      </w:r>
      <w:r w:rsidRPr="00C91120">
        <w:rPr>
          <w:rFonts w:hint="eastAsia"/>
          <w:b/>
          <w:bCs/>
        </w:rPr>
        <w:t>）</w:t>
      </w:r>
      <w:r w:rsidRPr="00C91120">
        <w:rPr>
          <w:rFonts w:hint="eastAsia"/>
        </w:rPr>
        <w:t>：在关系模式</w:t>
      </w:r>
      <w:r w:rsidRPr="00C91120">
        <w:rPr>
          <w:rFonts w:hint="eastAsia"/>
        </w:rPr>
        <w:t>R</w:t>
      </w:r>
      <w:r w:rsidRPr="00C91120">
        <w:rPr>
          <w:rFonts w:hint="eastAsia"/>
        </w:rPr>
        <w:t>中，当且仅当所有域只包含原子值，即每个属性都是不可再分的数据项，则称关系模式</w:t>
      </w:r>
      <w:r w:rsidRPr="00C91120">
        <w:rPr>
          <w:rFonts w:hint="eastAsia"/>
        </w:rPr>
        <w:t>R</w:t>
      </w:r>
      <w:r w:rsidRPr="00C91120">
        <w:rPr>
          <w:rFonts w:hint="eastAsia"/>
        </w:rPr>
        <w:t>是第一范式。</w:t>
      </w:r>
    </w:p>
    <w:p w14:paraId="732446C0" w14:textId="77777777" w:rsidR="00BC00C6" w:rsidRPr="00C91120" w:rsidRDefault="00BC00C6" w:rsidP="007F5CE8">
      <w:pPr>
        <w:ind w:firstLine="420"/>
      </w:pPr>
      <w:r w:rsidRPr="00C91120">
        <w:t>（</w:t>
      </w:r>
      <w:r w:rsidRPr="00C91120">
        <w:rPr>
          <w:rFonts w:hint="eastAsia"/>
        </w:rPr>
        <w:t>2</w:t>
      </w:r>
      <w:r w:rsidRPr="00C91120">
        <w:t>）</w:t>
      </w:r>
      <w:r w:rsidRPr="00C91120">
        <w:rPr>
          <w:rFonts w:hint="eastAsia"/>
          <w:b/>
          <w:bCs/>
        </w:rPr>
        <w:t>第二范式（</w:t>
      </w:r>
      <w:r w:rsidRPr="00C91120">
        <w:rPr>
          <w:rFonts w:hint="eastAsia"/>
          <w:b/>
          <w:bCs/>
        </w:rPr>
        <w:t>2NF</w:t>
      </w:r>
      <w:r w:rsidRPr="00C91120">
        <w:rPr>
          <w:rFonts w:hint="eastAsia"/>
          <w:b/>
          <w:bCs/>
        </w:rPr>
        <w:t>）</w:t>
      </w:r>
      <w:r w:rsidRPr="00C91120">
        <w:rPr>
          <w:rFonts w:hint="eastAsia"/>
        </w:rPr>
        <w:t>：当且仅当关系模式</w:t>
      </w:r>
      <w:r w:rsidRPr="00C91120">
        <w:rPr>
          <w:rFonts w:hint="eastAsia"/>
        </w:rPr>
        <w:t>R</w:t>
      </w:r>
      <w:r w:rsidRPr="00C91120">
        <w:rPr>
          <w:rFonts w:hint="eastAsia"/>
        </w:rPr>
        <w:t>是第一范式（</w:t>
      </w:r>
      <w:r w:rsidRPr="00C91120">
        <w:rPr>
          <w:rFonts w:hint="eastAsia"/>
        </w:rPr>
        <w:t>1NF</w:t>
      </w:r>
      <w:r w:rsidRPr="00C91120">
        <w:rPr>
          <w:rFonts w:hint="eastAsia"/>
        </w:rPr>
        <w:t>），且每一个非主属性完全依赖候选键（没有不完全依赖）时，则称关系模式</w:t>
      </w:r>
      <w:r w:rsidRPr="00C91120">
        <w:rPr>
          <w:rFonts w:hint="eastAsia"/>
        </w:rPr>
        <w:t>R</w:t>
      </w:r>
      <w:r w:rsidRPr="00C91120">
        <w:rPr>
          <w:rFonts w:hint="eastAsia"/>
        </w:rPr>
        <w:t>是第二范式。</w:t>
      </w:r>
    </w:p>
    <w:p w14:paraId="51BB2E55" w14:textId="77777777" w:rsidR="00BC00C6" w:rsidRPr="00C91120" w:rsidRDefault="00BC00C6" w:rsidP="007F5CE8">
      <w:pPr>
        <w:ind w:firstLine="420"/>
      </w:pPr>
      <w:r w:rsidRPr="00C91120">
        <w:t>（</w:t>
      </w:r>
      <w:r w:rsidRPr="00C91120">
        <w:rPr>
          <w:rFonts w:hint="eastAsia"/>
        </w:rPr>
        <w:t>3</w:t>
      </w:r>
      <w:r w:rsidRPr="00C91120">
        <w:t>）</w:t>
      </w:r>
      <w:r w:rsidRPr="00C91120">
        <w:rPr>
          <w:rFonts w:hint="eastAsia"/>
          <w:b/>
          <w:bCs/>
        </w:rPr>
        <w:t>第三范式（</w:t>
      </w:r>
      <w:r w:rsidRPr="00C91120">
        <w:rPr>
          <w:rFonts w:hint="eastAsia"/>
          <w:b/>
          <w:bCs/>
        </w:rPr>
        <w:t>3NF</w:t>
      </w:r>
      <w:r w:rsidRPr="00C91120">
        <w:rPr>
          <w:rFonts w:hint="eastAsia"/>
          <w:b/>
          <w:bCs/>
        </w:rPr>
        <w:t>）</w:t>
      </w:r>
      <w:r w:rsidRPr="00C91120">
        <w:rPr>
          <w:rFonts w:hint="eastAsia"/>
        </w:rPr>
        <w:t>：当且仅当关系模式</w:t>
      </w:r>
      <w:r w:rsidRPr="00C91120">
        <w:rPr>
          <w:rFonts w:hint="eastAsia"/>
        </w:rPr>
        <w:t>R</w:t>
      </w:r>
      <w:r w:rsidRPr="00C91120">
        <w:rPr>
          <w:rFonts w:hint="eastAsia"/>
        </w:rPr>
        <w:t>是第二范式（</w:t>
      </w:r>
      <w:r w:rsidRPr="00C91120">
        <w:rPr>
          <w:rFonts w:hint="eastAsia"/>
        </w:rPr>
        <w:t>2NF</w:t>
      </w:r>
      <w:r w:rsidRPr="00C91120">
        <w:rPr>
          <w:rFonts w:hint="eastAsia"/>
        </w:rPr>
        <w:t>），且</w:t>
      </w:r>
      <w:r w:rsidRPr="00C91120">
        <w:rPr>
          <w:rFonts w:hint="eastAsia"/>
        </w:rPr>
        <w:t>R</w:t>
      </w:r>
      <w:r w:rsidRPr="00C91120">
        <w:rPr>
          <w:rFonts w:hint="eastAsia"/>
        </w:rPr>
        <w:t>中没有非主属性传递依赖于候选键时，则称关系模式</w:t>
      </w:r>
      <w:r w:rsidRPr="00C91120">
        <w:rPr>
          <w:rFonts w:hint="eastAsia"/>
        </w:rPr>
        <w:t>R</w:t>
      </w:r>
      <w:r w:rsidRPr="00C91120">
        <w:rPr>
          <w:rFonts w:hint="eastAsia"/>
        </w:rPr>
        <w:t>是第三范式。</w:t>
      </w:r>
    </w:p>
    <w:p w14:paraId="14ED5304" w14:textId="77777777" w:rsidR="00BC00C6" w:rsidRPr="00C91120" w:rsidRDefault="00BC00C6" w:rsidP="007F5CE8">
      <w:pPr>
        <w:ind w:firstLine="420"/>
      </w:pPr>
      <w:r w:rsidRPr="00C91120">
        <w:t>（</w:t>
      </w:r>
      <w:r w:rsidRPr="00C91120">
        <w:rPr>
          <w:rFonts w:hint="eastAsia"/>
        </w:rPr>
        <w:t>4</w:t>
      </w:r>
      <w:r w:rsidRPr="00C91120">
        <w:t>）</w:t>
      </w:r>
      <w:r w:rsidRPr="00C91120">
        <w:rPr>
          <w:rFonts w:hint="eastAsia"/>
          <w:b/>
          <w:bCs/>
        </w:rPr>
        <w:t>BC</w:t>
      </w:r>
      <w:r w:rsidRPr="00C91120">
        <w:rPr>
          <w:rFonts w:hint="eastAsia"/>
          <w:b/>
          <w:bCs/>
        </w:rPr>
        <w:t>范式（</w:t>
      </w:r>
      <w:r w:rsidRPr="00C91120">
        <w:rPr>
          <w:rFonts w:hint="eastAsia"/>
          <w:b/>
          <w:bCs/>
        </w:rPr>
        <w:t>BCNF</w:t>
      </w:r>
      <w:r w:rsidRPr="00C91120">
        <w:rPr>
          <w:rFonts w:hint="eastAsia"/>
          <w:b/>
          <w:bCs/>
        </w:rPr>
        <w:t>）</w:t>
      </w:r>
      <w:r w:rsidRPr="00C91120">
        <w:rPr>
          <w:rFonts w:hint="eastAsia"/>
        </w:rPr>
        <w:t>：设</w:t>
      </w:r>
      <w:r w:rsidRPr="00C91120">
        <w:rPr>
          <w:rFonts w:hint="eastAsia"/>
        </w:rPr>
        <w:t>R</w:t>
      </w:r>
      <w:r w:rsidRPr="00C91120">
        <w:rPr>
          <w:rFonts w:hint="eastAsia"/>
        </w:rPr>
        <w:t>是一个关系模式，</w:t>
      </w:r>
      <w:r w:rsidRPr="00C91120">
        <w:rPr>
          <w:rFonts w:hint="eastAsia"/>
        </w:rPr>
        <w:t>F</w:t>
      </w:r>
      <w:r w:rsidRPr="00C91120">
        <w:rPr>
          <w:rFonts w:hint="eastAsia"/>
        </w:rPr>
        <w:t>是它的依赖集，</w:t>
      </w:r>
      <w:r w:rsidRPr="00C91120">
        <w:rPr>
          <w:rFonts w:hint="eastAsia"/>
        </w:rPr>
        <w:t>R</w:t>
      </w:r>
      <w:r w:rsidRPr="00C91120">
        <w:rPr>
          <w:rFonts w:hint="eastAsia"/>
        </w:rPr>
        <w:t>属于</w:t>
      </w:r>
      <w:r w:rsidRPr="00C91120">
        <w:rPr>
          <w:rFonts w:hint="eastAsia"/>
        </w:rPr>
        <w:t>BCNF</w:t>
      </w:r>
      <w:r w:rsidRPr="00C91120">
        <w:rPr>
          <w:rFonts w:hint="eastAsia"/>
        </w:rPr>
        <w:t>当且仅当其</w:t>
      </w:r>
      <w:r w:rsidRPr="00C91120">
        <w:rPr>
          <w:rFonts w:hint="eastAsia"/>
        </w:rPr>
        <w:t>F</w:t>
      </w:r>
      <w:r w:rsidRPr="00C91120">
        <w:rPr>
          <w:rFonts w:hint="eastAsia"/>
        </w:rPr>
        <w:t>中每个依赖的决定因素必定包含</w:t>
      </w:r>
      <w:r w:rsidRPr="00C91120">
        <w:rPr>
          <w:rFonts w:hint="eastAsia"/>
        </w:rPr>
        <w:t>R</w:t>
      </w:r>
      <w:r w:rsidRPr="00C91120">
        <w:rPr>
          <w:rFonts w:hint="eastAsia"/>
        </w:rPr>
        <w:t>的某个候选码。</w:t>
      </w:r>
    </w:p>
    <w:p w14:paraId="6F9675A6" w14:textId="77777777" w:rsidR="00BC00C6" w:rsidRPr="00C91120" w:rsidRDefault="00BC00C6" w:rsidP="007F5CE8">
      <w:pPr>
        <w:ind w:firstLine="420"/>
      </w:pPr>
      <w:r w:rsidRPr="00C91120">
        <w:t>规范化过程如下图所示：</w:t>
      </w:r>
    </w:p>
    <w:p w14:paraId="7A2C6028" w14:textId="758E0E55" w:rsidR="00BC00C6" w:rsidRPr="00C91120" w:rsidRDefault="008A7128" w:rsidP="00867ABC">
      <w:pPr>
        <w:pStyle w:val="aa"/>
      </w:pPr>
      <w:r>
        <w:rPr>
          <w:noProof/>
        </w:rPr>
        <w:drawing>
          <wp:inline distT="0" distB="0" distL="0" distR="0" wp14:anchorId="00223610" wp14:editId="5720FF96">
            <wp:extent cx="3600000" cy="2247889"/>
            <wp:effectExtent l="0" t="0" r="635"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247889"/>
                    </a:xfrm>
                    <a:prstGeom prst="rect">
                      <a:avLst/>
                    </a:prstGeom>
                    <a:noFill/>
                  </pic:spPr>
                </pic:pic>
              </a:graphicData>
            </a:graphic>
          </wp:inline>
        </w:drawing>
      </w:r>
    </w:p>
    <w:p w14:paraId="1371CC4E" w14:textId="77777777" w:rsidR="00BC00C6" w:rsidRPr="00C91120" w:rsidRDefault="00BC00C6" w:rsidP="007F5CE8">
      <w:pPr>
        <w:ind w:firstLine="420"/>
      </w:pPr>
      <w:r w:rsidRPr="00C91120">
        <w:rPr>
          <w:rFonts w:hint="eastAsia"/>
        </w:rPr>
        <w:t>5</w:t>
      </w:r>
      <w:r w:rsidRPr="00C91120">
        <w:rPr>
          <w:rFonts w:hint="eastAsia"/>
        </w:rPr>
        <w:t>、规范化过程：分解关系模式。</w:t>
      </w:r>
    </w:p>
    <w:bookmarkEnd w:id="264"/>
    <w:p w14:paraId="0FB783DC" w14:textId="77777777" w:rsidR="00BC00C6" w:rsidRPr="00C91120" w:rsidRDefault="00BC00C6" w:rsidP="007F5CE8">
      <w:pPr>
        <w:ind w:firstLine="420"/>
      </w:pPr>
      <w:r w:rsidRPr="00C91120">
        <w:t>（</w:t>
      </w:r>
      <w:r w:rsidRPr="00C91120">
        <w:rPr>
          <w:rFonts w:hint="eastAsia"/>
        </w:rPr>
        <w:t>1</w:t>
      </w:r>
      <w:r w:rsidRPr="00C91120">
        <w:t>）</w:t>
      </w:r>
      <w:r w:rsidRPr="00C91120">
        <w:rPr>
          <w:b/>
          <w:bCs/>
        </w:rPr>
        <w:t>保持函数依赖</w:t>
      </w:r>
      <w:r w:rsidRPr="00C91120">
        <w:t>：</w:t>
      </w:r>
      <w:r w:rsidRPr="00C91120">
        <w:rPr>
          <w:rFonts w:hint="eastAsia"/>
        </w:rPr>
        <w:t>设数据库模式ρ</w:t>
      </w:r>
      <w:r w:rsidRPr="00C91120">
        <w:rPr>
          <w:rFonts w:hint="eastAsia"/>
        </w:rPr>
        <w:t>={R1</w:t>
      </w:r>
      <w:r w:rsidRPr="00C91120">
        <w:rPr>
          <w:rFonts w:hint="eastAsia"/>
        </w:rPr>
        <w:t>，</w:t>
      </w:r>
      <w:r w:rsidRPr="00C91120">
        <w:rPr>
          <w:rFonts w:hint="eastAsia"/>
        </w:rPr>
        <w:t>R2</w:t>
      </w:r>
      <w:r w:rsidRPr="00C91120">
        <w:rPr>
          <w:rFonts w:hint="eastAsia"/>
        </w:rPr>
        <w:t>，…，</w:t>
      </w:r>
      <w:r w:rsidRPr="00C91120">
        <w:rPr>
          <w:rFonts w:hint="eastAsia"/>
        </w:rPr>
        <w:t>Rk}</w:t>
      </w:r>
      <w:r w:rsidRPr="00C91120">
        <w:rPr>
          <w:rFonts w:hint="eastAsia"/>
        </w:rPr>
        <w:t>是关系模式</w:t>
      </w:r>
      <w:r w:rsidRPr="00C91120">
        <w:rPr>
          <w:rFonts w:hint="eastAsia"/>
        </w:rPr>
        <w:t>R</w:t>
      </w:r>
      <w:r w:rsidRPr="00C91120">
        <w:rPr>
          <w:rFonts w:hint="eastAsia"/>
        </w:rPr>
        <w:t>的一个分解，</w:t>
      </w:r>
      <w:r w:rsidRPr="00C91120">
        <w:rPr>
          <w:rFonts w:hint="eastAsia"/>
        </w:rPr>
        <w:t>F</w:t>
      </w:r>
      <w:r w:rsidRPr="00C91120">
        <w:rPr>
          <w:rFonts w:hint="eastAsia"/>
        </w:rPr>
        <w:t>是</w:t>
      </w:r>
      <w:r w:rsidRPr="00C91120">
        <w:rPr>
          <w:rFonts w:hint="eastAsia"/>
        </w:rPr>
        <w:t>R</w:t>
      </w:r>
      <w:r w:rsidRPr="00C91120">
        <w:rPr>
          <w:rFonts w:hint="eastAsia"/>
        </w:rPr>
        <w:t>上的函数依赖集，ρ中每个模式</w:t>
      </w:r>
      <w:r w:rsidRPr="00C91120">
        <w:rPr>
          <w:rFonts w:hint="eastAsia"/>
        </w:rPr>
        <w:t>Ri</w:t>
      </w:r>
      <w:r w:rsidRPr="00C91120">
        <w:rPr>
          <w:rFonts w:hint="eastAsia"/>
        </w:rPr>
        <w:t>上的</w:t>
      </w:r>
      <w:r w:rsidRPr="00C91120">
        <w:rPr>
          <w:rFonts w:hint="eastAsia"/>
        </w:rPr>
        <w:t>FD</w:t>
      </w:r>
      <w:r w:rsidRPr="00C91120">
        <w:rPr>
          <w:rFonts w:hint="eastAsia"/>
        </w:rPr>
        <w:t>集是</w:t>
      </w:r>
      <w:r w:rsidRPr="00C91120">
        <w:rPr>
          <w:rFonts w:hint="eastAsia"/>
        </w:rPr>
        <w:t>Fi</w:t>
      </w:r>
      <w:r w:rsidRPr="00C91120">
        <w:rPr>
          <w:rFonts w:hint="eastAsia"/>
        </w:rPr>
        <w:t>。如果</w:t>
      </w:r>
      <w:r w:rsidRPr="00C91120">
        <w:rPr>
          <w:rFonts w:hint="eastAsia"/>
        </w:rPr>
        <w:t>{F1</w:t>
      </w:r>
      <w:r w:rsidRPr="00C91120">
        <w:rPr>
          <w:rFonts w:hint="eastAsia"/>
        </w:rPr>
        <w:t>，</w:t>
      </w:r>
      <w:r w:rsidRPr="00C91120">
        <w:rPr>
          <w:rFonts w:hint="eastAsia"/>
        </w:rPr>
        <w:t>F2</w:t>
      </w:r>
      <w:r w:rsidRPr="00C91120">
        <w:rPr>
          <w:rFonts w:hint="eastAsia"/>
        </w:rPr>
        <w:t>，…，</w:t>
      </w:r>
      <w:r w:rsidRPr="00C91120">
        <w:rPr>
          <w:rFonts w:hint="eastAsia"/>
        </w:rPr>
        <w:t>Fk}</w:t>
      </w:r>
      <w:r w:rsidRPr="00C91120">
        <w:rPr>
          <w:rFonts w:hint="eastAsia"/>
        </w:rPr>
        <w:t>与</w:t>
      </w:r>
      <w:r w:rsidRPr="00C91120">
        <w:rPr>
          <w:rFonts w:hint="eastAsia"/>
        </w:rPr>
        <w:t>F</w:t>
      </w:r>
      <w:r w:rsidRPr="00C91120">
        <w:rPr>
          <w:rFonts w:hint="eastAsia"/>
        </w:rPr>
        <w:t>是等价的（即相互逻辑蕴涵），那么称分解ρ保持</w:t>
      </w:r>
      <w:r w:rsidRPr="00C91120">
        <w:rPr>
          <w:rFonts w:hint="eastAsia"/>
        </w:rPr>
        <w:t>FD</w:t>
      </w:r>
      <w:r w:rsidRPr="00C91120">
        <w:rPr>
          <w:rFonts w:hint="eastAsia"/>
        </w:rPr>
        <w:t>。</w:t>
      </w:r>
    </w:p>
    <w:p w14:paraId="0E4A5941" w14:textId="7BFEC779" w:rsidR="00BC00C6" w:rsidRPr="00C91120" w:rsidRDefault="00BC00C6" w:rsidP="007F5CE8">
      <w:pPr>
        <w:ind w:firstLine="420"/>
      </w:pPr>
      <w:r w:rsidRPr="00C91120">
        <w:t>（</w:t>
      </w:r>
      <w:r w:rsidRPr="00C91120">
        <w:rPr>
          <w:rFonts w:hint="eastAsia"/>
        </w:rPr>
        <w:t>2</w:t>
      </w:r>
      <w:r w:rsidRPr="00C91120">
        <w:t>）</w:t>
      </w:r>
      <w:r w:rsidRPr="00C91120">
        <w:rPr>
          <w:rFonts w:hint="eastAsia"/>
          <w:b/>
          <w:bCs/>
        </w:rPr>
        <w:t>无损联接分解</w:t>
      </w:r>
      <w:r w:rsidRPr="00C91120">
        <w:rPr>
          <w:rFonts w:hint="eastAsia"/>
        </w:rPr>
        <w:t>：指将一个关系模式分解成若干个关系模式后，通过自然联接和投影等运算仍能还原到原来的关系模式。（表格法，公式法</w:t>
      </w:r>
      <w:del w:id="265" w:author="Administrator" w:date="2021-06-15T14:12:00Z">
        <w:r w:rsidRPr="00C91120" w:rsidDel="00EA687E">
          <w:rPr>
            <w:rFonts w:hint="eastAsia"/>
          </w:rPr>
          <w:delText>-</w:delText>
        </w:r>
      </w:del>
      <w:ins w:id="266" w:author="Administrator" w:date="2021-06-15T14:12:00Z">
        <w:r w:rsidR="00EA687E">
          <w:rPr>
            <w:rFonts w:hint="eastAsia"/>
          </w:rPr>
          <w:t>——</w:t>
        </w:r>
      </w:ins>
      <w:r w:rsidRPr="00C91120">
        <w:rPr>
          <w:rFonts w:hint="eastAsia"/>
        </w:rPr>
        <w:t>仅限分解为</w:t>
      </w:r>
      <w:r w:rsidRPr="00C91120">
        <w:rPr>
          <w:rFonts w:hint="eastAsia"/>
        </w:rPr>
        <w:t>2</w:t>
      </w:r>
      <w:r w:rsidRPr="00C91120">
        <w:rPr>
          <w:rFonts w:hint="eastAsia"/>
        </w:rPr>
        <w:t>个子关系）</w:t>
      </w:r>
    </w:p>
    <w:p w14:paraId="554ECD48" w14:textId="76E2D46D" w:rsidR="00BC00C6" w:rsidRPr="00C91120" w:rsidRDefault="00D80682" w:rsidP="007F5CE8">
      <w:pPr>
        <w:ind w:firstLine="420"/>
        <w:rPr>
          <w:b/>
        </w:rPr>
      </w:pPr>
      <w:r w:rsidRPr="00C91120">
        <w:rPr>
          <w:rFonts w:hint="eastAsia"/>
        </w:rPr>
        <w:t>【备考点拨】</w:t>
      </w:r>
    </w:p>
    <w:p w14:paraId="4B26259D" w14:textId="77777777" w:rsidR="00BC00C6" w:rsidRPr="00C91120" w:rsidRDefault="00BC00C6" w:rsidP="007F5CE8">
      <w:pPr>
        <w:ind w:firstLine="420"/>
      </w:pPr>
      <w:r w:rsidRPr="00C91120">
        <w:rPr>
          <w:rFonts w:hint="eastAsia"/>
        </w:rPr>
        <w:t>1</w:t>
      </w:r>
      <w:r w:rsidRPr="00C91120">
        <w:t>、掌握候选键、主键、外键的求取；</w:t>
      </w:r>
    </w:p>
    <w:p w14:paraId="117DC570" w14:textId="77777777" w:rsidR="00BC00C6" w:rsidRPr="00C91120" w:rsidRDefault="00BC00C6" w:rsidP="007F5CE8">
      <w:pPr>
        <w:ind w:firstLine="420"/>
      </w:pPr>
      <w:r w:rsidRPr="00C91120">
        <w:rPr>
          <w:rFonts w:hint="eastAsia"/>
        </w:rPr>
        <w:t>2</w:t>
      </w:r>
      <w:r w:rsidRPr="00C91120">
        <w:rPr>
          <w:rFonts w:hint="eastAsia"/>
        </w:rPr>
        <w:t>、掌握规范化理论相关的概念和规范化过程；</w:t>
      </w:r>
    </w:p>
    <w:p w14:paraId="210C2584" w14:textId="77777777" w:rsidR="00BC00C6" w:rsidRPr="00C91120" w:rsidRDefault="00BC00C6" w:rsidP="007F5CE8">
      <w:pPr>
        <w:ind w:firstLine="420"/>
      </w:pPr>
      <w:r w:rsidRPr="00C91120">
        <w:rPr>
          <w:rFonts w:hint="eastAsia"/>
        </w:rPr>
        <w:t>3</w:t>
      </w:r>
      <w:r w:rsidRPr="00C91120">
        <w:rPr>
          <w:rFonts w:hint="eastAsia"/>
        </w:rPr>
        <w:t>、掌握关系分解后，对无损分解、保持函数依赖的判断。</w:t>
      </w:r>
    </w:p>
    <w:p w14:paraId="6A080BE6" w14:textId="77777777" w:rsidR="00BC00C6" w:rsidRPr="00C91120" w:rsidRDefault="00BC00C6" w:rsidP="008D2842">
      <w:pPr>
        <w:pStyle w:val="3"/>
      </w:pPr>
      <w:bookmarkStart w:id="267" w:name="_Toc74672576"/>
      <w:r w:rsidRPr="00C91120">
        <w:rPr>
          <w:rFonts w:hint="eastAsia"/>
        </w:rPr>
        <w:t>2</w:t>
      </w:r>
      <w:r w:rsidRPr="00C91120">
        <w:t xml:space="preserve">.6 </w:t>
      </w:r>
      <w:r w:rsidRPr="00C91120">
        <w:rPr>
          <w:rFonts w:hint="eastAsia"/>
        </w:rPr>
        <w:t>S</w:t>
      </w:r>
      <w:r w:rsidRPr="00C91120">
        <w:t>QL</w:t>
      </w:r>
      <w:r w:rsidRPr="00C91120">
        <w:t>语言（</w:t>
      </w:r>
      <w:r w:rsidRPr="00C91120">
        <w:rPr>
          <w:rFonts w:hint="eastAsia"/>
        </w:rPr>
        <w:t>★★★★</w:t>
      </w:r>
      <w:r w:rsidRPr="00C91120">
        <w:t>）</w:t>
      </w:r>
      <w:bookmarkEnd w:id="267"/>
    </w:p>
    <w:p w14:paraId="51BD5351" w14:textId="32EBB342" w:rsidR="00BC00C6" w:rsidRPr="00C91120" w:rsidRDefault="00D80682" w:rsidP="007F5CE8">
      <w:pPr>
        <w:ind w:firstLine="420"/>
        <w:rPr>
          <w:b/>
        </w:rPr>
      </w:pPr>
      <w:r w:rsidRPr="00C91120">
        <w:rPr>
          <w:rFonts w:hint="eastAsia"/>
        </w:rPr>
        <w:t>【考法分析】</w:t>
      </w:r>
    </w:p>
    <w:p w14:paraId="67321F51" w14:textId="77777777" w:rsidR="00BC00C6" w:rsidRPr="00C91120" w:rsidRDefault="00BC00C6" w:rsidP="007F5CE8">
      <w:pPr>
        <w:ind w:firstLine="420"/>
      </w:pPr>
      <w:r w:rsidRPr="00C91120">
        <w:rPr>
          <w:rFonts w:hint="eastAsia"/>
        </w:rPr>
        <w:t>本知识点的考查形式主要有：与关系代数结合考查相关</w:t>
      </w:r>
      <w:r w:rsidRPr="00C91120">
        <w:rPr>
          <w:rFonts w:hint="eastAsia"/>
        </w:rPr>
        <w:t>S</w:t>
      </w:r>
      <w:r w:rsidRPr="00C91120">
        <w:t>QL</w:t>
      </w:r>
      <w:r w:rsidRPr="00C91120">
        <w:t>语言的写法，或单纯考查</w:t>
      </w:r>
      <w:r w:rsidRPr="00C91120">
        <w:rPr>
          <w:rFonts w:hint="eastAsia"/>
        </w:rPr>
        <w:t>S</w:t>
      </w:r>
      <w:r w:rsidRPr="00C91120">
        <w:t>QL</w:t>
      </w:r>
      <w:r w:rsidRPr="00C91120">
        <w:t>语言的应用。</w:t>
      </w:r>
    </w:p>
    <w:p w14:paraId="08E85EEA" w14:textId="1D64EB62" w:rsidR="00BC00C6" w:rsidRDefault="00D80682" w:rsidP="007F5CE8">
      <w:pPr>
        <w:ind w:firstLine="420"/>
      </w:pPr>
      <w:r w:rsidRPr="00C91120">
        <w:rPr>
          <w:rFonts w:hint="eastAsia"/>
        </w:rPr>
        <w:t>【要点分析】</w:t>
      </w:r>
    </w:p>
    <w:p w14:paraId="27FA0ABD" w14:textId="444C75B3" w:rsidR="008A7128" w:rsidRDefault="008A7128" w:rsidP="007F5CE8">
      <w:pPr>
        <w:ind w:firstLine="420"/>
      </w:pPr>
      <w:r>
        <w:rPr>
          <w:rFonts w:hint="eastAsia"/>
        </w:rPr>
        <w:t>1</w:t>
      </w:r>
      <w:r>
        <w:rPr>
          <w:rFonts w:hint="eastAsia"/>
        </w:rPr>
        <w:t>、</w:t>
      </w:r>
      <w:r>
        <w:rPr>
          <w:rFonts w:hint="eastAsia"/>
        </w:rPr>
        <w:t>S</w:t>
      </w:r>
      <w:r>
        <w:t>QL</w:t>
      </w:r>
      <w:r>
        <w:t>语言</w:t>
      </w:r>
    </w:p>
    <w:tbl>
      <w:tblPr>
        <w:tblStyle w:val="a7"/>
        <w:tblW w:w="5000" w:type="pct"/>
        <w:tblLook w:val="0420" w:firstRow="1" w:lastRow="0" w:firstColumn="0" w:lastColumn="0" w:noHBand="0" w:noVBand="1"/>
      </w:tblPr>
      <w:tblGrid>
        <w:gridCol w:w="1451"/>
        <w:gridCol w:w="6476"/>
      </w:tblGrid>
      <w:tr w:rsidR="008A7128" w:rsidRPr="008A7128" w14:paraId="086470C9" w14:textId="77777777" w:rsidTr="00EA687E">
        <w:trPr>
          <w:trHeight w:val="23"/>
        </w:trPr>
        <w:tc>
          <w:tcPr>
            <w:tcW w:w="915" w:type="pct"/>
            <w:vAlign w:val="center"/>
            <w:hideMark/>
          </w:tcPr>
          <w:p w14:paraId="7A2CCE15" w14:textId="77777777" w:rsidR="008A7128" w:rsidRPr="008A7128" w:rsidRDefault="008A7128" w:rsidP="00EA687E">
            <w:pPr>
              <w:pStyle w:val="aa"/>
            </w:pPr>
            <w:r w:rsidRPr="008A7128">
              <w:rPr>
                <w:rFonts w:hint="eastAsia"/>
              </w:rPr>
              <w:t>分类</w:t>
            </w:r>
          </w:p>
        </w:tc>
        <w:tc>
          <w:tcPr>
            <w:tcW w:w="4085" w:type="pct"/>
            <w:vAlign w:val="center"/>
            <w:hideMark/>
          </w:tcPr>
          <w:p w14:paraId="23EAF923" w14:textId="77777777" w:rsidR="008A7128" w:rsidRPr="008A7128" w:rsidRDefault="008A7128" w:rsidP="00EA687E">
            <w:pPr>
              <w:pStyle w:val="aa"/>
            </w:pPr>
            <w:r w:rsidRPr="008A7128">
              <w:rPr>
                <w:rFonts w:hint="eastAsia"/>
              </w:rPr>
              <w:t>动词</w:t>
            </w:r>
          </w:p>
        </w:tc>
      </w:tr>
      <w:tr w:rsidR="008A7128" w:rsidRPr="008A7128" w14:paraId="704CA182" w14:textId="77777777" w:rsidTr="00EA687E">
        <w:trPr>
          <w:trHeight w:val="23"/>
        </w:trPr>
        <w:tc>
          <w:tcPr>
            <w:tcW w:w="915" w:type="pct"/>
            <w:vAlign w:val="center"/>
            <w:hideMark/>
          </w:tcPr>
          <w:p w14:paraId="104783EC" w14:textId="77777777" w:rsidR="008A7128" w:rsidRPr="008A7128" w:rsidRDefault="008A7128" w:rsidP="00EA687E">
            <w:pPr>
              <w:pStyle w:val="aa"/>
            </w:pPr>
            <w:r w:rsidRPr="008A7128">
              <w:rPr>
                <w:rFonts w:hint="eastAsia"/>
              </w:rPr>
              <w:t>数据查询</w:t>
            </w:r>
          </w:p>
        </w:tc>
        <w:tc>
          <w:tcPr>
            <w:tcW w:w="4085" w:type="pct"/>
            <w:vAlign w:val="center"/>
            <w:hideMark/>
          </w:tcPr>
          <w:p w14:paraId="229CB15A" w14:textId="77777777" w:rsidR="008A7128" w:rsidRPr="008A7128" w:rsidRDefault="008A7128" w:rsidP="00EA687E">
            <w:pPr>
              <w:pStyle w:val="aa"/>
            </w:pPr>
            <w:r w:rsidRPr="008A7128">
              <w:rPr>
                <w:rFonts w:hint="eastAsia"/>
              </w:rPr>
              <w:t>SELECT</w:t>
            </w:r>
          </w:p>
        </w:tc>
      </w:tr>
      <w:tr w:rsidR="008A7128" w:rsidRPr="008A7128" w14:paraId="4450DFAC" w14:textId="77777777" w:rsidTr="00EA687E">
        <w:trPr>
          <w:trHeight w:val="23"/>
        </w:trPr>
        <w:tc>
          <w:tcPr>
            <w:tcW w:w="915" w:type="pct"/>
            <w:vAlign w:val="center"/>
            <w:hideMark/>
          </w:tcPr>
          <w:p w14:paraId="46DCF3EF" w14:textId="77777777" w:rsidR="008A7128" w:rsidRPr="008A7128" w:rsidRDefault="008A7128" w:rsidP="00EA687E">
            <w:pPr>
              <w:pStyle w:val="aa"/>
            </w:pPr>
            <w:r w:rsidRPr="008A7128">
              <w:rPr>
                <w:rFonts w:hint="eastAsia"/>
              </w:rPr>
              <w:t>数据定义</w:t>
            </w:r>
          </w:p>
        </w:tc>
        <w:tc>
          <w:tcPr>
            <w:tcW w:w="4085" w:type="pct"/>
            <w:vAlign w:val="center"/>
            <w:hideMark/>
          </w:tcPr>
          <w:p w14:paraId="2586ED78" w14:textId="77777777" w:rsidR="008A7128" w:rsidRPr="008A7128" w:rsidRDefault="008A7128" w:rsidP="00EA687E">
            <w:pPr>
              <w:pStyle w:val="aa"/>
            </w:pPr>
            <w:r w:rsidRPr="008A7128">
              <w:rPr>
                <w:rFonts w:hint="eastAsia"/>
              </w:rPr>
              <w:t>CREATE</w:t>
            </w:r>
            <w:r w:rsidRPr="008A7128">
              <w:rPr>
                <w:rFonts w:hint="eastAsia"/>
              </w:rPr>
              <w:t>、</w:t>
            </w:r>
            <w:r w:rsidRPr="008A7128">
              <w:rPr>
                <w:rFonts w:hint="eastAsia"/>
              </w:rPr>
              <w:t>DROP</w:t>
            </w:r>
            <w:r w:rsidRPr="008A7128">
              <w:rPr>
                <w:rFonts w:hint="eastAsia"/>
              </w:rPr>
              <w:t>、</w:t>
            </w:r>
            <w:r w:rsidRPr="008A7128">
              <w:rPr>
                <w:rFonts w:hint="eastAsia"/>
              </w:rPr>
              <w:t>ALTER</w:t>
            </w:r>
          </w:p>
        </w:tc>
      </w:tr>
      <w:tr w:rsidR="008A7128" w:rsidRPr="008A7128" w14:paraId="15CBE3D3" w14:textId="77777777" w:rsidTr="00EA687E">
        <w:trPr>
          <w:trHeight w:val="23"/>
        </w:trPr>
        <w:tc>
          <w:tcPr>
            <w:tcW w:w="915" w:type="pct"/>
            <w:vAlign w:val="center"/>
            <w:hideMark/>
          </w:tcPr>
          <w:p w14:paraId="6DA1A379" w14:textId="77777777" w:rsidR="008A7128" w:rsidRPr="008A7128" w:rsidRDefault="008A7128" w:rsidP="00EA687E">
            <w:pPr>
              <w:pStyle w:val="aa"/>
            </w:pPr>
            <w:r w:rsidRPr="008A7128">
              <w:rPr>
                <w:rFonts w:hint="eastAsia"/>
              </w:rPr>
              <w:t>数据操纵</w:t>
            </w:r>
          </w:p>
        </w:tc>
        <w:tc>
          <w:tcPr>
            <w:tcW w:w="4085" w:type="pct"/>
            <w:vAlign w:val="center"/>
            <w:hideMark/>
          </w:tcPr>
          <w:p w14:paraId="6D093890" w14:textId="77777777" w:rsidR="008A7128" w:rsidRPr="008A7128" w:rsidRDefault="008A7128" w:rsidP="00EA687E">
            <w:pPr>
              <w:pStyle w:val="aa"/>
            </w:pPr>
            <w:r w:rsidRPr="008A7128">
              <w:rPr>
                <w:rFonts w:hint="eastAsia"/>
              </w:rPr>
              <w:t>INSERT</w:t>
            </w:r>
            <w:r w:rsidRPr="008A7128">
              <w:rPr>
                <w:rFonts w:hint="eastAsia"/>
              </w:rPr>
              <w:t>、</w:t>
            </w:r>
            <w:r w:rsidRPr="008A7128">
              <w:rPr>
                <w:rFonts w:hint="eastAsia"/>
              </w:rPr>
              <w:t>UPDATE</w:t>
            </w:r>
            <w:r w:rsidRPr="008A7128">
              <w:rPr>
                <w:rFonts w:hint="eastAsia"/>
              </w:rPr>
              <w:t>、</w:t>
            </w:r>
            <w:r w:rsidRPr="008A7128">
              <w:rPr>
                <w:rFonts w:hint="eastAsia"/>
              </w:rPr>
              <w:t>DELETE</w:t>
            </w:r>
          </w:p>
        </w:tc>
      </w:tr>
      <w:tr w:rsidR="008A7128" w:rsidRPr="008A7128" w14:paraId="246E0C8D" w14:textId="77777777" w:rsidTr="00EA687E">
        <w:trPr>
          <w:trHeight w:val="23"/>
        </w:trPr>
        <w:tc>
          <w:tcPr>
            <w:tcW w:w="915" w:type="pct"/>
            <w:vAlign w:val="center"/>
            <w:hideMark/>
          </w:tcPr>
          <w:p w14:paraId="49EFE4B4" w14:textId="77777777" w:rsidR="008A7128" w:rsidRPr="008A7128" w:rsidRDefault="008A7128" w:rsidP="00EA687E">
            <w:pPr>
              <w:pStyle w:val="aa"/>
            </w:pPr>
            <w:r w:rsidRPr="008A7128">
              <w:rPr>
                <w:rFonts w:hint="eastAsia"/>
              </w:rPr>
              <w:t>数据控制</w:t>
            </w:r>
          </w:p>
        </w:tc>
        <w:tc>
          <w:tcPr>
            <w:tcW w:w="4085" w:type="pct"/>
            <w:vAlign w:val="center"/>
            <w:hideMark/>
          </w:tcPr>
          <w:p w14:paraId="13259912" w14:textId="77777777" w:rsidR="008A7128" w:rsidRPr="008A7128" w:rsidRDefault="008A7128" w:rsidP="00EA687E">
            <w:pPr>
              <w:pStyle w:val="aa"/>
            </w:pPr>
            <w:r w:rsidRPr="008A7128">
              <w:rPr>
                <w:rFonts w:hint="eastAsia"/>
              </w:rPr>
              <w:t>GRANT</w:t>
            </w:r>
            <w:r w:rsidRPr="008A7128">
              <w:rPr>
                <w:rFonts w:hint="eastAsia"/>
              </w:rPr>
              <w:t>、</w:t>
            </w:r>
            <w:r w:rsidRPr="008A7128">
              <w:rPr>
                <w:rFonts w:hint="eastAsia"/>
              </w:rPr>
              <w:t>REVORK</w:t>
            </w:r>
          </w:p>
        </w:tc>
      </w:tr>
    </w:tbl>
    <w:p w14:paraId="40CF6741" w14:textId="5DFF3FAA" w:rsidR="008A7128" w:rsidRPr="008A7128" w:rsidRDefault="008A7128" w:rsidP="007F5CE8">
      <w:pPr>
        <w:ind w:firstLine="420"/>
      </w:pPr>
      <w:r w:rsidRPr="008A7128">
        <w:rPr>
          <w:rFonts w:hint="eastAsia"/>
        </w:rPr>
        <w:t>2</w:t>
      </w:r>
      <w:r w:rsidRPr="008A7128">
        <w:rPr>
          <w:rFonts w:hint="eastAsia"/>
        </w:rPr>
        <w:t>、</w:t>
      </w:r>
      <w:r>
        <w:rPr>
          <w:rFonts w:hint="eastAsia"/>
        </w:rPr>
        <w:t>简单</w:t>
      </w:r>
      <w:r w:rsidRPr="008A7128">
        <w:rPr>
          <w:rFonts w:hint="eastAsia"/>
        </w:rPr>
        <w:t>查询语句</w:t>
      </w:r>
    </w:p>
    <w:p w14:paraId="16034DE2" w14:textId="77777777" w:rsidR="008A7128" w:rsidRPr="008A7128" w:rsidRDefault="008A7128" w:rsidP="007F5CE8">
      <w:pPr>
        <w:ind w:firstLine="420"/>
      </w:pPr>
      <w:r w:rsidRPr="008A7128">
        <w:t>SELECT [ALL|DISTINCT] &lt;</w:t>
      </w:r>
      <w:r w:rsidRPr="008A7128">
        <w:t>目标表达式</w:t>
      </w:r>
      <w:r w:rsidRPr="008A7128">
        <w:t>&gt; [</w:t>
      </w:r>
      <w:r w:rsidRPr="008A7128">
        <w:t>，</w:t>
      </w:r>
      <w:r w:rsidRPr="008A7128">
        <w:t xml:space="preserve"> &lt;</w:t>
      </w:r>
      <w:r w:rsidRPr="008A7128">
        <w:t>目标表达式</w:t>
      </w:r>
      <w:r w:rsidRPr="008A7128">
        <w:t>&gt;]</w:t>
      </w:r>
      <w:r w:rsidRPr="00EA687E">
        <w:rPr>
          <w:rFonts w:ascii="宋体" w:hAnsi="宋体"/>
          <w:rPrChange w:id="268" w:author="Administrator" w:date="2021-06-15T14:12:00Z">
            <w:rPr/>
          </w:rPrChange>
        </w:rPr>
        <w:t>…</w:t>
      </w:r>
    </w:p>
    <w:p w14:paraId="17CF9D9D" w14:textId="77777777" w:rsidR="008A7128" w:rsidRPr="008A7128" w:rsidRDefault="008A7128" w:rsidP="007F5CE8">
      <w:pPr>
        <w:ind w:firstLine="420"/>
      </w:pPr>
      <w:r w:rsidRPr="008A7128">
        <w:t xml:space="preserve"> FROM &lt;</w:t>
      </w:r>
      <w:r w:rsidRPr="008A7128">
        <w:t>表名</w:t>
      </w:r>
      <w:r w:rsidRPr="008A7128">
        <w:t>&gt; [</w:t>
      </w:r>
      <w:r w:rsidRPr="008A7128">
        <w:t>，</w:t>
      </w:r>
      <w:r w:rsidRPr="008A7128">
        <w:t>&lt;</w:t>
      </w:r>
      <w:r w:rsidRPr="008A7128">
        <w:t>表名</w:t>
      </w:r>
      <w:r w:rsidRPr="008A7128">
        <w:t>&gt;]</w:t>
      </w:r>
      <w:r w:rsidRPr="00EA687E">
        <w:rPr>
          <w:rFonts w:ascii="宋体" w:hAnsi="宋体"/>
          <w:rPrChange w:id="269" w:author="Administrator" w:date="2021-06-15T14:12:00Z">
            <w:rPr/>
          </w:rPrChange>
        </w:rPr>
        <w:t>…</w:t>
      </w:r>
    </w:p>
    <w:p w14:paraId="12DE4097" w14:textId="77777777" w:rsidR="008A7128" w:rsidRPr="008A7128" w:rsidRDefault="008A7128" w:rsidP="007F5CE8">
      <w:pPr>
        <w:ind w:firstLine="420"/>
      </w:pPr>
      <w:r w:rsidRPr="008A7128">
        <w:t xml:space="preserve"> [WHERE &lt;</w:t>
      </w:r>
      <w:r w:rsidRPr="008A7128">
        <w:t>条件表达式</w:t>
      </w:r>
      <w:r w:rsidRPr="008A7128">
        <w:t>&gt;]</w:t>
      </w:r>
    </w:p>
    <w:p w14:paraId="6B36AD35" w14:textId="7360AF4D" w:rsidR="008A7128" w:rsidRDefault="008A7128" w:rsidP="007F5CE8">
      <w:pPr>
        <w:ind w:firstLine="420"/>
      </w:pPr>
      <w:r w:rsidRPr="008A7128">
        <w:t xml:space="preserve"> [ORDER BY &lt;</w:t>
      </w:r>
      <w:r w:rsidRPr="008A7128">
        <w:t>列名</w:t>
      </w:r>
      <w:r w:rsidRPr="008A7128">
        <w:t xml:space="preserve">2&gt; [ASC|DESC ] </w:t>
      </w:r>
      <w:r w:rsidRPr="00EA687E">
        <w:rPr>
          <w:rFonts w:ascii="宋体" w:hAnsi="宋体"/>
          <w:rPrChange w:id="270" w:author="Administrator" w:date="2021-06-15T14:12:00Z">
            <w:rPr/>
          </w:rPrChange>
        </w:rPr>
        <w:t>…</w:t>
      </w:r>
      <w:r w:rsidRPr="008A7128">
        <w:t xml:space="preserve"> ]</w:t>
      </w:r>
      <w:r w:rsidRPr="008A7128">
        <w:t>；</w:t>
      </w:r>
    </w:p>
    <w:p w14:paraId="7340AF65" w14:textId="10F76933" w:rsidR="008A7128" w:rsidRDefault="008A7128" w:rsidP="007F5CE8">
      <w:pPr>
        <w:ind w:firstLine="420"/>
      </w:pPr>
      <w:r>
        <w:rPr>
          <w:rFonts w:hint="eastAsia"/>
        </w:rPr>
        <w:t>3</w:t>
      </w:r>
      <w:r>
        <w:rPr>
          <w:rFonts w:hint="eastAsia"/>
        </w:rPr>
        <w:t>、分组查询</w:t>
      </w:r>
    </w:p>
    <w:p w14:paraId="7E8B96A0" w14:textId="0AE120C2" w:rsidR="008A7128" w:rsidRDefault="008A7128" w:rsidP="007F5CE8">
      <w:pPr>
        <w:ind w:firstLine="420"/>
      </w:pPr>
      <w:r w:rsidRPr="008A7128">
        <w:t>[GROUP BY &lt;</w:t>
      </w:r>
      <w:r w:rsidRPr="008A7128">
        <w:t>列名</w:t>
      </w:r>
      <w:r w:rsidRPr="008A7128">
        <w:t>1&gt; [HAVING &lt;</w:t>
      </w:r>
      <w:r w:rsidRPr="008A7128">
        <w:t>条件表达式</w:t>
      </w:r>
      <w:r w:rsidRPr="008A7128">
        <w:t>&gt; ] ]</w:t>
      </w:r>
    </w:p>
    <w:p w14:paraId="243A37B9" w14:textId="310F20EF" w:rsidR="008A7128" w:rsidRDefault="008A7128" w:rsidP="007F5CE8">
      <w:pPr>
        <w:ind w:firstLine="420"/>
      </w:pPr>
      <w:r>
        <w:t>聚集函数</w:t>
      </w:r>
    </w:p>
    <w:tbl>
      <w:tblPr>
        <w:tblStyle w:val="a7"/>
        <w:tblW w:w="5000" w:type="pct"/>
        <w:tblLook w:val="0600" w:firstRow="0" w:lastRow="0" w:firstColumn="0" w:lastColumn="0" w:noHBand="1" w:noVBand="1"/>
      </w:tblPr>
      <w:tblGrid>
        <w:gridCol w:w="1766"/>
        <w:gridCol w:w="2427"/>
        <w:gridCol w:w="3734"/>
      </w:tblGrid>
      <w:tr w:rsidR="008A7128" w:rsidRPr="008A7128" w14:paraId="2991DDAD" w14:textId="77777777" w:rsidTr="00EA687E">
        <w:trPr>
          <w:trHeight w:val="23"/>
        </w:trPr>
        <w:tc>
          <w:tcPr>
            <w:tcW w:w="1114" w:type="pct"/>
            <w:vAlign w:val="center"/>
            <w:hideMark/>
          </w:tcPr>
          <w:p w14:paraId="13C9338A" w14:textId="77777777" w:rsidR="008A7128" w:rsidRPr="008A7128" w:rsidRDefault="008A7128" w:rsidP="00EA687E">
            <w:pPr>
              <w:pStyle w:val="aa"/>
            </w:pPr>
            <w:r w:rsidRPr="008A7128">
              <w:rPr>
                <w:rFonts w:hint="eastAsia"/>
              </w:rPr>
              <w:t>处理类型</w:t>
            </w:r>
          </w:p>
        </w:tc>
        <w:tc>
          <w:tcPr>
            <w:tcW w:w="1531" w:type="pct"/>
            <w:vAlign w:val="center"/>
            <w:hideMark/>
          </w:tcPr>
          <w:p w14:paraId="28CAEC82" w14:textId="77777777" w:rsidR="008A7128" w:rsidRPr="008A7128" w:rsidRDefault="008A7128" w:rsidP="00EA687E">
            <w:pPr>
              <w:pStyle w:val="aa"/>
            </w:pPr>
            <w:r w:rsidRPr="008A7128">
              <w:rPr>
                <w:rFonts w:hint="eastAsia"/>
              </w:rPr>
              <w:t>处理子类</w:t>
            </w:r>
          </w:p>
        </w:tc>
        <w:tc>
          <w:tcPr>
            <w:tcW w:w="2355" w:type="pct"/>
            <w:vAlign w:val="center"/>
            <w:hideMark/>
          </w:tcPr>
          <w:p w14:paraId="0BDFF39F" w14:textId="77777777" w:rsidR="008A7128" w:rsidRPr="008A7128" w:rsidRDefault="008A7128" w:rsidP="00EA687E">
            <w:pPr>
              <w:pStyle w:val="aa"/>
            </w:pPr>
            <w:r w:rsidRPr="008A7128">
              <w:rPr>
                <w:rFonts w:hint="eastAsia"/>
              </w:rPr>
              <w:t>示例</w:t>
            </w:r>
            <w:r w:rsidRPr="008A7128">
              <w:rPr>
                <w:rFonts w:hint="eastAsia"/>
              </w:rPr>
              <w:t>/</w:t>
            </w:r>
            <w:r w:rsidRPr="008A7128">
              <w:rPr>
                <w:rFonts w:hint="eastAsia"/>
              </w:rPr>
              <w:t>语法</w:t>
            </w:r>
          </w:p>
        </w:tc>
      </w:tr>
      <w:tr w:rsidR="008A7128" w:rsidRPr="008A7128" w14:paraId="2DE587AA" w14:textId="77777777" w:rsidTr="00EA687E">
        <w:trPr>
          <w:trHeight w:val="23"/>
        </w:trPr>
        <w:tc>
          <w:tcPr>
            <w:tcW w:w="1114" w:type="pct"/>
            <w:vAlign w:val="center"/>
            <w:hideMark/>
          </w:tcPr>
          <w:p w14:paraId="5BF1F131" w14:textId="77777777" w:rsidR="008A7128" w:rsidRPr="008A7128" w:rsidRDefault="008A7128" w:rsidP="00EA687E">
            <w:pPr>
              <w:pStyle w:val="aa"/>
            </w:pPr>
            <w:r w:rsidRPr="008A7128">
              <w:rPr>
                <w:rFonts w:hint="eastAsia"/>
              </w:rPr>
              <w:t>结果排序</w:t>
            </w:r>
          </w:p>
        </w:tc>
        <w:tc>
          <w:tcPr>
            <w:tcW w:w="1531" w:type="pct"/>
            <w:vAlign w:val="center"/>
            <w:hideMark/>
          </w:tcPr>
          <w:p w14:paraId="6BBEB93E" w14:textId="77777777" w:rsidR="008A7128" w:rsidRPr="008A7128" w:rsidRDefault="008A7128" w:rsidP="00EA687E">
            <w:pPr>
              <w:pStyle w:val="aa"/>
            </w:pPr>
            <w:r w:rsidRPr="008A7128">
              <w:rPr>
                <w:rFonts w:hint="eastAsia"/>
              </w:rPr>
              <w:t>升序或降序</w:t>
            </w:r>
          </w:p>
        </w:tc>
        <w:tc>
          <w:tcPr>
            <w:tcW w:w="2355" w:type="pct"/>
            <w:vAlign w:val="center"/>
            <w:hideMark/>
          </w:tcPr>
          <w:p w14:paraId="0ED57491" w14:textId="77777777" w:rsidR="008A7128" w:rsidRPr="008A7128" w:rsidRDefault="008A7128" w:rsidP="00EA687E">
            <w:pPr>
              <w:pStyle w:val="aa"/>
            </w:pPr>
            <w:r w:rsidRPr="008A7128">
              <w:rPr>
                <w:rFonts w:hint="eastAsia"/>
              </w:rPr>
              <w:t>ORDER BY</w:t>
            </w:r>
            <w:r w:rsidRPr="008A7128">
              <w:rPr>
                <w:rFonts w:hint="eastAsia"/>
              </w:rPr>
              <w:t xml:space="preserve">　字段名　</w:t>
            </w:r>
            <w:r w:rsidRPr="008A7128">
              <w:rPr>
                <w:rFonts w:hint="eastAsia"/>
              </w:rPr>
              <w:t>DESC|ASC</w:t>
            </w:r>
          </w:p>
        </w:tc>
      </w:tr>
      <w:tr w:rsidR="008A7128" w:rsidRPr="008A7128" w14:paraId="56F889E1" w14:textId="77777777" w:rsidTr="00EA687E">
        <w:trPr>
          <w:trHeight w:val="23"/>
        </w:trPr>
        <w:tc>
          <w:tcPr>
            <w:tcW w:w="1114" w:type="pct"/>
            <w:vMerge w:val="restart"/>
            <w:vAlign w:val="center"/>
            <w:hideMark/>
          </w:tcPr>
          <w:p w14:paraId="599245F2" w14:textId="77777777" w:rsidR="008A7128" w:rsidRPr="008A7128" w:rsidRDefault="008A7128" w:rsidP="00EA687E">
            <w:pPr>
              <w:pStyle w:val="aa"/>
            </w:pPr>
            <w:r w:rsidRPr="008A7128">
              <w:rPr>
                <w:rFonts w:hint="eastAsia"/>
              </w:rPr>
              <w:t>集函数</w:t>
            </w:r>
          </w:p>
        </w:tc>
        <w:tc>
          <w:tcPr>
            <w:tcW w:w="1531" w:type="pct"/>
            <w:vAlign w:val="center"/>
            <w:hideMark/>
          </w:tcPr>
          <w:p w14:paraId="5B922FCD" w14:textId="77777777" w:rsidR="008A7128" w:rsidRPr="008A7128" w:rsidRDefault="008A7128" w:rsidP="00EA687E">
            <w:pPr>
              <w:pStyle w:val="aa"/>
            </w:pPr>
            <w:r w:rsidRPr="008A7128">
              <w:rPr>
                <w:rFonts w:hint="eastAsia"/>
              </w:rPr>
              <w:t>统计</w:t>
            </w:r>
          </w:p>
        </w:tc>
        <w:tc>
          <w:tcPr>
            <w:tcW w:w="2355" w:type="pct"/>
            <w:vAlign w:val="center"/>
            <w:hideMark/>
          </w:tcPr>
          <w:p w14:paraId="1240B1FA" w14:textId="151885C8" w:rsidR="008A7128" w:rsidRPr="008A7128" w:rsidRDefault="008A7128" w:rsidP="00EA687E">
            <w:pPr>
              <w:pStyle w:val="aa"/>
            </w:pPr>
            <w:r w:rsidRPr="008A7128">
              <w:rPr>
                <w:rFonts w:hint="eastAsia"/>
              </w:rPr>
              <w:t>COUNT([DISTINCT|ALL] &lt;</w:t>
            </w:r>
            <w:r w:rsidRPr="008A7128">
              <w:rPr>
                <w:rFonts w:hint="eastAsia"/>
              </w:rPr>
              <w:t>列名</w:t>
            </w:r>
            <w:r w:rsidRPr="008A7128">
              <w:rPr>
                <w:rFonts w:hint="eastAsia"/>
              </w:rPr>
              <w:t>&gt;)</w:t>
            </w:r>
          </w:p>
        </w:tc>
      </w:tr>
      <w:tr w:rsidR="008A7128" w:rsidRPr="008A7128" w14:paraId="347DEB42" w14:textId="77777777" w:rsidTr="00EA687E">
        <w:trPr>
          <w:trHeight w:val="23"/>
        </w:trPr>
        <w:tc>
          <w:tcPr>
            <w:tcW w:w="1114" w:type="pct"/>
            <w:vMerge/>
            <w:vAlign w:val="center"/>
            <w:hideMark/>
          </w:tcPr>
          <w:p w14:paraId="17CE5036" w14:textId="77777777" w:rsidR="008A7128" w:rsidRPr="008A7128" w:rsidRDefault="008A7128" w:rsidP="00EA687E">
            <w:pPr>
              <w:pStyle w:val="aa"/>
            </w:pPr>
          </w:p>
        </w:tc>
        <w:tc>
          <w:tcPr>
            <w:tcW w:w="1531" w:type="pct"/>
            <w:vAlign w:val="center"/>
            <w:hideMark/>
          </w:tcPr>
          <w:p w14:paraId="60E7E86E" w14:textId="77777777" w:rsidR="008A7128" w:rsidRPr="008A7128" w:rsidRDefault="008A7128" w:rsidP="00EA687E">
            <w:pPr>
              <w:pStyle w:val="aa"/>
            </w:pPr>
            <w:r w:rsidRPr="008A7128">
              <w:rPr>
                <w:rFonts w:hint="eastAsia"/>
              </w:rPr>
              <w:t>计算一列中值的总和</w:t>
            </w:r>
          </w:p>
        </w:tc>
        <w:tc>
          <w:tcPr>
            <w:tcW w:w="2355" w:type="pct"/>
            <w:vAlign w:val="center"/>
            <w:hideMark/>
          </w:tcPr>
          <w:p w14:paraId="3BCCA25F" w14:textId="36381FC1" w:rsidR="008A7128" w:rsidRPr="008A7128" w:rsidRDefault="008A7128" w:rsidP="00EA687E">
            <w:pPr>
              <w:pStyle w:val="aa"/>
            </w:pPr>
            <w:r w:rsidRPr="008A7128">
              <w:rPr>
                <w:rFonts w:hint="eastAsia"/>
              </w:rPr>
              <w:t>SUM([DISTINCT|ALL] &lt;</w:t>
            </w:r>
            <w:r w:rsidRPr="008A7128">
              <w:rPr>
                <w:rFonts w:hint="eastAsia"/>
              </w:rPr>
              <w:t>列名</w:t>
            </w:r>
            <w:r w:rsidRPr="008A7128">
              <w:rPr>
                <w:rFonts w:hint="eastAsia"/>
              </w:rPr>
              <w:t>&gt;)</w:t>
            </w:r>
          </w:p>
        </w:tc>
      </w:tr>
      <w:tr w:rsidR="008A7128" w:rsidRPr="008A7128" w14:paraId="0C608916" w14:textId="77777777" w:rsidTr="00EA687E">
        <w:trPr>
          <w:trHeight w:val="23"/>
        </w:trPr>
        <w:tc>
          <w:tcPr>
            <w:tcW w:w="1114" w:type="pct"/>
            <w:vMerge/>
            <w:vAlign w:val="center"/>
            <w:hideMark/>
          </w:tcPr>
          <w:p w14:paraId="5DB70729" w14:textId="77777777" w:rsidR="008A7128" w:rsidRPr="008A7128" w:rsidRDefault="008A7128" w:rsidP="00EA687E">
            <w:pPr>
              <w:pStyle w:val="aa"/>
            </w:pPr>
          </w:p>
        </w:tc>
        <w:tc>
          <w:tcPr>
            <w:tcW w:w="1531" w:type="pct"/>
            <w:vAlign w:val="center"/>
            <w:hideMark/>
          </w:tcPr>
          <w:p w14:paraId="519A94F9" w14:textId="77777777" w:rsidR="008A7128" w:rsidRPr="008A7128" w:rsidRDefault="008A7128" w:rsidP="00EA687E">
            <w:pPr>
              <w:pStyle w:val="aa"/>
            </w:pPr>
            <w:r w:rsidRPr="008A7128">
              <w:rPr>
                <w:rFonts w:hint="eastAsia"/>
              </w:rPr>
              <w:t>计算一列值的平均值</w:t>
            </w:r>
          </w:p>
        </w:tc>
        <w:tc>
          <w:tcPr>
            <w:tcW w:w="2355" w:type="pct"/>
            <w:vAlign w:val="center"/>
            <w:hideMark/>
          </w:tcPr>
          <w:p w14:paraId="3251EF92" w14:textId="4E756B7A" w:rsidR="008A7128" w:rsidRPr="008A7128" w:rsidRDefault="008A7128" w:rsidP="00EA687E">
            <w:pPr>
              <w:pStyle w:val="aa"/>
            </w:pPr>
            <w:r w:rsidRPr="008A7128">
              <w:rPr>
                <w:rFonts w:hint="eastAsia"/>
              </w:rPr>
              <w:t>AVG([DISTINCT|ALL] &lt;</w:t>
            </w:r>
            <w:r w:rsidRPr="008A7128">
              <w:rPr>
                <w:rFonts w:hint="eastAsia"/>
              </w:rPr>
              <w:t>列名</w:t>
            </w:r>
            <w:r w:rsidRPr="008A7128">
              <w:rPr>
                <w:rFonts w:hint="eastAsia"/>
              </w:rPr>
              <w:t>&gt;)</w:t>
            </w:r>
          </w:p>
        </w:tc>
      </w:tr>
      <w:tr w:rsidR="008A7128" w:rsidRPr="008A7128" w14:paraId="30AAB2A5" w14:textId="77777777" w:rsidTr="00EA687E">
        <w:trPr>
          <w:trHeight w:val="23"/>
        </w:trPr>
        <w:tc>
          <w:tcPr>
            <w:tcW w:w="1114" w:type="pct"/>
            <w:vMerge/>
            <w:vAlign w:val="center"/>
            <w:hideMark/>
          </w:tcPr>
          <w:p w14:paraId="6E77CAAF" w14:textId="77777777" w:rsidR="008A7128" w:rsidRPr="008A7128" w:rsidRDefault="008A7128" w:rsidP="00EA687E">
            <w:pPr>
              <w:pStyle w:val="aa"/>
            </w:pPr>
          </w:p>
        </w:tc>
        <w:tc>
          <w:tcPr>
            <w:tcW w:w="1531" w:type="pct"/>
            <w:vAlign w:val="center"/>
            <w:hideMark/>
          </w:tcPr>
          <w:p w14:paraId="04A79689" w14:textId="77777777" w:rsidR="008A7128" w:rsidRPr="008A7128" w:rsidRDefault="008A7128" w:rsidP="00EA687E">
            <w:pPr>
              <w:pStyle w:val="aa"/>
            </w:pPr>
            <w:r w:rsidRPr="008A7128">
              <w:rPr>
                <w:rFonts w:hint="eastAsia"/>
              </w:rPr>
              <w:t>求一列值中的最大值</w:t>
            </w:r>
          </w:p>
        </w:tc>
        <w:tc>
          <w:tcPr>
            <w:tcW w:w="2355" w:type="pct"/>
            <w:vAlign w:val="center"/>
            <w:hideMark/>
          </w:tcPr>
          <w:p w14:paraId="2C46BC18" w14:textId="335C368B" w:rsidR="008A7128" w:rsidRPr="008A7128" w:rsidRDefault="008A7128" w:rsidP="00EA687E">
            <w:pPr>
              <w:pStyle w:val="aa"/>
            </w:pPr>
            <w:r w:rsidRPr="008A7128">
              <w:rPr>
                <w:rFonts w:hint="eastAsia"/>
              </w:rPr>
              <w:t>MAX([DISTINCT|ALL] &lt;</w:t>
            </w:r>
            <w:r w:rsidRPr="008A7128">
              <w:rPr>
                <w:rFonts w:hint="eastAsia"/>
              </w:rPr>
              <w:t>列名</w:t>
            </w:r>
            <w:r w:rsidRPr="008A7128">
              <w:rPr>
                <w:rFonts w:hint="eastAsia"/>
              </w:rPr>
              <w:t>&gt;)</w:t>
            </w:r>
          </w:p>
        </w:tc>
      </w:tr>
      <w:tr w:rsidR="008A7128" w:rsidRPr="008A7128" w14:paraId="71DFA6C5" w14:textId="77777777" w:rsidTr="00EA687E">
        <w:trPr>
          <w:trHeight w:val="23"/>
        </w:trPr>
        <w:tc>
          <w:tcPr>
            <w:tcW w:w="1114" w:type="pct"/>
            <w:vMerge/>
            <w:vAlign w:val="center"/>
            <w:hideMark/>
          </w:tcPr>
          <w:p w14:paraId="1F943A30" w14:textId="77777777" w:rsidR="008A7128" w:rsidRPr="008A7128" w:rsidRDefault="008A7128" w:rsidP="00EA687E">
            <w:pPr>
              <w:pStyle w:val="aa"/>
            </w:pPr>
          </w:p>
        </w:tc>
        <w:tc>
          <w:tcPr>
            <w:tcW w:w="1531" w:type="pct"/>
            <w:vAlign w:val="center"/>
            <w:hideMark/>
          </w:tcPr>
          <w:p w14:paraId="1488F98A" w14:textId="77777777" w:rsidR="008A7128" w:rsidRPr="008A7128" w:rsidRDefault="008A7128" w:rsidP="00EA687E">
            <w:pPr>
              <w:pStyle w:val="aa"/>
            </w:pPr>
            <w:r w:rsidRPr="008A7128">
              <w:rPr>
                <w:rFonts w:hint="eastAsia"/>
              </w:rPr>
              <w:t>求一列值中的最小值</w:t>
            </w:r>
          </w:p>
        </w:tc>
        <w:tc>
          <w:tcPr>
            <w:tcW w:w="2355" w:type="pct"/>
            <w:vAlign w:val="center"/>
            <w:hideMark/>
          </w:tcPr>
          <w:p w14:paraId="65D9DC27" w14:textId="245214BD" w:rsidR="008A7128" w:rsidRPr="008A7128" w:rsidRDefault="008A7128" w:rsidP="00EA687E">
            <w:pPr>
              <w:pStyle w:val="aa"/>
            </w:pPr>
            <w:r w:rsidRPr="008A7128">
              <w:rPr>
                <w:rFonts w:hint="eastAsia"/>
              </w:rPr>
              <w:t>MIN([DISTINCT|ALL] &lt;</w:t>
            </w:r>
            <w:r w:rsidRPr="008A7128">
              <w:rPr>
                <w:rFonts w:hint="eastAsia"/>
              </w:rPr>
              <w:t>列名</w:t>
            </w:r>
            <w:r w:rsidRPr="008A7128">
              <w:rPr>
                <w:rFonts w:hint="eastAsia"/>
              </w:rPr>
              <w:t>&gt;)</w:t>
            </w:r>
          </w:p>
        </w:tc>
      </w:tr>
      <w:tr w:rsidR="008A7128" w:rsidRPr="008A7128" w14:paraId="777FF464" w14:textId="77777777" w:rsidTr="00EA687E">
        <w:trPr>
          <w:trHeight w:val="23"/>
        </w:trPr>
        <w:tc>
          <w:tcPr>
            <w:tcW w:w="1114" w:type="pct"/>
            <w:vAlign w:val="center"/>
            <w:hideMark/>
          </w:tcPr>
          <w:p w14:paraId="2C0DD545" w14:textId="77777777" w:rsidR="008A7128" w:rsidRPr="008A7128" w:rsidRDefault="008A7128" w:rsidP="00EA687E">
            <w:pPr>
              <w:pStyle w:val="aa"/>
            </w:pPr>
            <w:r w:rsidRPr="008A7128">
              <w:rPr>
                <w:rFonts w:hint="eastAsia"/>
              </w:rPr>
              <w:t>对结果分组</w:t>
            </w:r>
          </w:p>
        </w:tc>
        <w:tc>
          <w:tcPr>
            <w:tcW w:w="1531" w:type="pct"/>
            <w:vAlign w:val="center"/>
            <w:hideMark/>
          </w:tcPr>
          <w:p w14:paraId="29BB7BBA" w14:textId="77777777" w:rsidR="008A7128" w:rsidRPr="008A7128" w:rsidRDefault="008A7128" w:rsidP="00EA687E">
            <w:pPr>
              <w:pStyle w:val="aa"/>
            </w:pPr>
            <w:r w:rsidRPr="008A7128">
              <w:rPr>
                <w:rFonts w:hint="eastAsia"/>
              </w:rPr>
              <w:t>将查询结果按列值分组</w:t>
            </w:r>
          </w:p>
        </w:tc>
        <w:tc>
          <w:tcPr>
            <w:tcW w:w="2355" w:type="pct"/>
            <w:vAlign w:val="center"/>
            <w:hideMark/>
          </w:tcPr>
          <w:p w14:paraId="1886693C" w14:textId="77777777" w:rsidR="008A7128" w:rsidRPr="008A7128" w:rsidRDefault="008A7128" w:rsidP="00EA687E">
            <w:pPr>
              <w:pStyle w:val="aa"/>
            </w:pPr>
            <w:r w:rsidRPr="008A7128">
              <w:rPr>
                <w:rFonts w:hint="eastAsia"/>
              </w:rPr>
              <w:t>GROUP BY &lt;</w:t>
            </w:r>
            <w:r w:rsidRPr="008A7128">
              <w:rPr>
                <w:rFonts w:hint="eastAsia"/>
              </w:rPr>
              <w:t>列名</w:t>
            </w:r>
            <w:r w:rsidRPr="008A7128">
              <w:rPr>
                <w:rFonts w:hint="eastAsia"/>
              </w:rPr>
              <w:t>&gt;</w:t>
            </w:r>
          </w:p>
        </w:tc>
      </w:tr>
      <w:tr w:rsidR="008A7128" w:rsidRPr="008A7128" w14:paraId="033AB144" w14:textId="77777777" w:rsidTr="00EA687E">
        <w:trPr>
          <w:trHeight w:val="23"/>
        </w:trPr>
        <w:tc>
          <w:tcPr>
            <w:tcW w:w="1114" w:type="pct"/>
            <w:vAlign w:val="center"/>
            <w:hideMark/>
          </w:tcPr>
          <w:p w14:paraId="02CF991E" w14:textId="77777777" w:rsidR="008A7128" w:rsidRPr="008A7128" w:rsidRDefault="008A7128" w:rsidP="00EA687E">
            <w:pPr>
              <w:pStyle w:val="aa"/>
            </w:pPr>
            <w:r w:rsidRPr="008A7128">
              <w:rPr>
                <w:rFonts w:hint="eastAsia"/>
              </w:rPr>
              <w:t>对分组结果筛选</w:t>
            </w:r>
          </w:p>
        </w:tc>
        <w:tc>
          <w:tcPr>
            <w:tcW w:w="1531" w:type="pct"/>
            <w:vAlign w:val="center"/>
            <w:hideMark/>
          </w:tcPr>
          <w:p w14:paraId="7131BFE1" w14:textId="77777777" w:rsidR="008A7128" w:rsidRPr="008A7128" w:rsidRDefault="008A7128" w:rsidP="00EA687E">
            <w:pPr>
              <w:pStyle w:val="aa"/>
            </w:pPr>
            <w:r w:rsidRPr="008A7128">
              <w:rPr>
                <w:rFonts w:hint="eastAsia"/>
              </w:rPr>
              <w:t>对分组结果筛选</w:t>
            </w:r>
          </w:p>
        </w:tc>
        <w:tc>
          <w:tcPr>
            <w:tcW w:w="2355" w:type="pct"/>
            <w:vAlign w:val="center"/>
            <w:hideMark/>
          </w:tcPr>
          <w:p w14:paraId="1C9B0C7C" w14:textId="77777777" w:rsidR="008A7128" w:rsidRPr="008A7128" w:rsidRDefault="008A7128" w:rsidP="00EA687E">
            <w:pPr>
              <w:pStyle w:val="aa"/>
            </w:pPr>
            <w:r w:rsidRPr="008A7128">
              <w:rPr>
                <w:rFonts w:hint="eastAsia"/>
              </w:rPr>
              <w:t>HAVING &lt;</w:t>
            </w:r>
            <w:r w:rsidRPr="008A7128">
              <w:rPr>
                <w:rFonts w:hint="eastAsia"/>
              </w:rPr>
              <w:t>条件列达式</w:t>
            </w:r>
            <w:r w:rsidRPr="008A7128">
              <w:rPr>
                <w:rFonts w:hint="eastAsia"/>
              </w:rPr>
              <w:t>&gt;</w:t>
            </w:r>
          </w:p>
        </w:tc>
      </w:tr>
    </w:tbl>
    <w:p w14:paraId="44946CE2" w14:textId="667514DE" w:rsidR="007A1D1B" w:rsidRDefault="007A1D1B" w:rsidP="007F5CE8">
      <w:pPr>
        <w:ind w:firstLine="420"/>
      </w:pPr>
      <w:r>
        <w:t>4</w:t>
      </w:r>
      <w:r>
        <w:t>、权限控制语句</w:t>
      </w:r>
    </w:p>
    <w:p w14:paraId="548BA121" w14:textId="67E20EE3" w:rsidR="007A1D1B" w:rsidRPr="007A1D1B" w:rsidRDefault="007A1D1B" w:rsidP="007F5CE8">
      <w:pPr>
        <w:ind w:firstLine="420"/>
      </w:pPr>
      <w:r w:rsidRPr="007A1D1B">
        <w:rPr>
          <w:rFonts w:hint="eastAsia"/>
        </w:rPr>
        <w:t>授权语句</w:t>
      </w:r>
      <w:r w:rsidRPr="007A1D1B">
        <w:t xml:space="preserve">     GRANT &lt;</w:t>
      </w:r>
      <w:r w:rsidRPr="007A1D1B">
        <w:t>权限</w:t>
      </w:r>
      <w:r w:rsidRPr="007A1D1B">
        <w:t>&gt;[ ,</w:t>
      </w:r>
      <w:r>
        <w:t>…</w:t>
      </w:r>
      <w:r w:rsidRPr="007A1D1B">
        <w:t xml:space="preserve"> n]</w:t>
      </w:r>
    </w:p>
    <w:p w14:paraId="0BB1539F" w14:textId="77777777" w:rsidR="007A1D1B" w:rsidRPr="007A1D1B" w:rsidRDefault="007A1D1B" w:rsidP="007F5CE8">
      <w:pPr>
        <w:ind w:firstLine="420"/>
      </w:pPr>
      <w:r w:rsidRPr="007A1D1B">
        <w:t xml:space="preserve">                           ON &lt;</w:t>
      </w:r>
      <w:r w:rsidRPr="007A1D1B">
        <w:t>对象类型</w:t>
      </w:r>
      <w:r w:rsidRPr="007A1D1B">
        <w:t>&gt;&lt;</w:t>
      </w:r>
      <w:r w:rsidRPr="007A1D1B">
        <w:t>对象名</w:t>
      </w:r>
      <w:r w:rsidRPr="007A1D1B">
        <w:t>&gt;</w:t>
      </w:r>
    </w:p>
    <w:p w14:paraId="2CE1AC11" w14:textId="7DCBE761" w:rsidR="007A1D1B" w:rsidRPr="007A1D1B" w:rsidRDefault="007A1D1B" w:rsidP="007F5CE8">
      <w:pPr>
        <w:ind w:firstLine="420"/>
      </w:pPr>
      <w:r w:rsidRPr="007A1D1B">
        <w:t xml:space="preserve">                           TO &lt;</w:t>
      </w:r>
      <w:r w:rsidRPr="007A1D1B">
        <w:t>用户</w:t>
      </w:r>
      <w:r w:rsidRPr="007A1D1B">
        <w:t xml:space="preserve">&gt;[ , </w:t>
      </w:r>
      <w:r>
        <w:t xml:space="preserve">… </w:t>
      </w:r>
      <w:r w:rsidRPr="007A1D1B">
        <w:t>n]</w:t>
      </w:r>
    </w:p>
    <w:p w14:paraId="6892CF95" w14:textId="77777777" w:rsidR="007A1D1B" w:rsidRPr="007A1D1B" w:rsidRDefault="007A1D1B" w:rsidP="007F5CE8">
      <w:pPr>
        <w:ind w:firstLine="420"/>
      </w:pPr>
      <w:r w:rsidRPr="007A1D1B">
        <w:t xml:space="preserve">                           WITH GRANT OPTION </w:t>
      </w:r>
    </w:p>
    <w:p w14:paraId="633264F0" w14:textId="77777777" w:rsidR="007A1D1B" w:rsidRPr="007A1D1B" w:rsidRDefault="007A1D1B" w:rsidP="007F5CE8">
      <w:pPr>
        <w:ind w:firstLine="420"/>
      </w:pPr>
      <w:r w:rsidRPr="007A1D1B">
        <w:t xml:space="preserve">WITH GRANT OPTION </w:t>
      </w:r>
      <w:r w:rsidRPr="007A1D1B">
        <w:t>子句，获得权限的用户还可以将权限赋给其他用户</w:t>
      </w:r>
    </w:p>
    <w:p w14:paraId="6F95B3CC" w14:textId="269D6B4B" w:rsidR="007A1D1B" w:rsidRPr="007A1D1B" w:rsidRDefault="007A1D1B" w:rsidP="007F5CE8">
      <w:pPr>
        <w:ind w:firstLine="420"/>
      </w:pPr>
      <w:r w:rsidRPr="007A1D1B">
        <w:rPr>
          <w:rFonts w:hint="eastAsia"/>
        </w:rPr>
        <w:t>收回权限语句</w:t>
      </w:r>
      <w:r w:rsidRPr="007A1D1B">
        <w:t xml:space="preserve">      REVOKE&lt;</w:t>
      </w:r>
      <w:r w:rsidRPr="007A1D1B">
        <w:t>权限</w:t>
      </w:r>
      <w:r w:rsidRPr="007A1D1B">
        <w:t xml:space="preserve">&gt;[ , </w:t>
      </w:r>
      <w:r>
        <w:t>…</w:t>
      </w:r>
      <w:r w:rsidRPr="007A1D1B">
        <w:t xml:space="preserve"> n]</w:t>
      </w:r>
    </w:p>
    <w:p w14:paraId="5D1F7B30" w14:textId="77777777" w:rsidR="007A1D1B" w:rsidRPr="007A1D1B" w:rsidRDefault="007A1D1B" w:rsidP="007F5CE8">
      <w:pPr>
        <w:ind w:firstLine="420"/>
      </w:pPr>
      <w:r w:rsidRPr="007A1D1B">
        <w:t xml:space="preserve">                                 ON &lt;</w:t>
      </w:r>
      <w:r w:rsidRPr="007A1D1B">
        <w:t>对象类型</w:t>
      </w:r>
      <w:r w:rsidRPr="007A1D1B">
        <w:t>&gt;&lt;</w:t>
      </w:r>
      <w:r w:rsidRPr="007A1D1B">
        <w:t>对象名</w:t>
      </w:r>
      <w:r w:rsidRPr="007A1D1B">
        <w:t>&gt;</w:t>
      </w:r>
    </w:p>
    <w:p w14:paraId="1BC5D7CD" w14:textId="25946641" w:rsidR="007A1D1B" w:rsidRPr="007A1D1B" w:rsidRDefault="007A1D1B" w:rsidP="007F5CE8">
      <w:pPr>
        <w:ind w:firstLine="420"/>
      </w:pPr>
      <w:r w:rsidRPr="007A1D1B">
        <w:t xml:space="preserve">                                 FROM &lt;</w:t>
      </w:r>
      <w:r w:rsidRPr="007A1D1B">
        <w:t>用户</w:t>
      </w:r>
      <w:r w:rsidRPr="007A1D1B">
        <w:t xml:space="preserve">&gt;[ , </w:t>
      </w:r>
      <w:r>
        <w:t>…</w:t>
      </w:r>
      <w:r w:rsidRPr="007A1D1B">
        <w:t xml:space="preserve"> n] </w:t>
      </w:r>
    </w:p>
    <w:p w14:paraId="34AE7DEA" w14:textId="0FF49484" w:rsidR="007A1D1B" w:rsidRDefault="007A1D1B" w:rsidP="007F5CE8">
      <w:pPr>
        <w:ind w:firstLine="420"/>
      </w:pPr>
      <w:r w:rsidRPr="007A1D1B">
        <w:t xml:space="preserve">                                 [RESTRICT|CASCADE]</w:t>
      </w:r>
    </w:p>
    <w:p w14:paraId="79443821" w14:textId="465669F4" w:rsidR="00BC00C6" w:rsidRPr="00C91120" w:rsidRDefault="00D80682" w:rsidP="007F5CE8">
      <w:pPr>
        <w:ind w:firstLine="420"/>
        <w:rPr>
          <w:b/>
        </w:rPr>
      </w:pPr>
      <w:r w:rsidRPr="00C91120">
        <w:rPr>
          <w:rFonts w:hint="eastAsia"/>
        </w:rPr>
        <w:t>【备考点拨】</w:t>
      </w:r>
    </w:p>
    <w:p w14:paraId="492A48B1" w14:textId="77777777" w:rsidR="00BC00C6" w:rsidRPr="00C91120" w:rsidRDefault="00BC00C6" w:rsidP="007F5CE8">
      <w:pPr>
        <w:ind w:firstLine="420"/>
      </w:pPr>
      <w:r w:rsidRPr="00C91120">
        <w:rPr>
          <w:rFonts w:hint="eastAsia"/>
        </w:rPr>
        <w:t>1</w:t>
      </w:r>
      <w:r w:rsidRPr="00C91120">
        <w:rPr>
          <w:rFonts w:hint="eastAsia"/>
        </w:rPr>
        <w:t>、掌握常用的</w:t>
      </w:r>
      <w:r w:rsidRPr="00C91120">
        <w:rPr>
          <w:rFonts w:hint="eastAsia"/>
        </w:rPr>
        <w:t>S</w:t>
      </w:r>
      <w:r w:rsidRPr="00C91120">
        <w:t>QL</w:t>
      </w:r>
      <w:r w:rsidRPr="00C91120">
        <w:t>语言的语法。</w:t>
      </w:r>
    </w:p>
    <w:p w14:paraId="76338E22" w14:textId="77777777" w:rsidR="00BC00C6" w:rsidRPr="00C91120" w:rsidRDefault="00BC00C6" w:rsidP="008D2842">
      <w:pPr>
        <w:pStyle w:val="3"/>
      </w:pPr>
      <w:bookmarkStart w:id="271" w:name="_Toc74672577"/>
      <w:r w:rsidRPr="00C91120">
        <w:rPr>
          <w:rFonts w:hint="eastAsia"/>
        </w:rPr>
        <w:t>2</w:t>
      </w:r>
      <w:r w:rsidRPr="00C91120">
        <w:t xml:space="preserve">.7 </w:t>
      </w:r>
      <w:r w:rsidRPr="00C91120">
        <w:t>并发控制（</w:t>
      </w:r>
      <w:r w:rsidRPr="00C91120">
        <w:rPr>
          <w:rFonts w:hint="eastAsia"/>
        </w:rPr>
        <w:t>★★</w:t>
      </w:r>
      <w:r w:rsidRPr="00C91120">
        <w:t>）</w:t>
      </w:r>
      <w:bookmarkEnd w:id="271"/>
    </w:p>
    <w:p w14:paraId="32E09468" w14:textId="59386B33" w:rsidR="00BC00C6" w:rsidRPr="00C91120" w:rsidRDefault="00D80682" w:rsidP="007F5CE8">
      <w:pPr>
        <w:ind w:firstLine="420"/>
        <w:rPr>
          <w:b/>
        </w:rPr>
      </w:pPr>
      <w:r w:rsidRPr="00C91120">
        <w:rPr>
          <w:rFonts w:hint="eastAsia"/>
        </w:rPr>
        <w:t>【考法分析】</w:t>
      </w:r>
    </w:p>
    <w:p w14:paraId="6CAA1C8A" w14:textId="77777777" w:rsidR="00BC00C6" w:rsidRPr="00C91120" w:rsidRDefault="00BC00C6" w:rsidP="007F5CE8">
      <w:pPr>
        <w:ind w:firstLine="420"/>
      </w:pPr>
      <w:r w:rsidRPr="00C91120">
        <w:t>本知识点的考查形式主要是给出一些情景判断出现的并发问题，或给出一些关于事务、锁等概念的描述，判断正误。</w:t>
      </w:r>
    </w:p>
    <w:p w14:paraId="5515D444" w14:textId="7469B1A5" w:rsidR="00BC00C6" w:rsidRPr="00C91120" w:rsidRDefault="00D80682" w:rsidP="007F5CE8">
      <w:pPr>
        <w:ind w:firstLine="420"/>
        <w:rPr>
          <w:b/>
        </w:rPr>
      </w:pPr>
      <w:r w:rsidRPr="00C91120">
        <w:rPr>
          <w:rFonts w:hint="eastAsia"/>
        </w:rPr>
        <w:t>【要点分析】</w:t>
      </w:r>
    </w:p>
    <w:p w14:paraId="417D118A" w14:textId="77777777" w:rsidR="00BC00C6" w:rsidRPr="00C91120" w:rsidRDefault="00BC00C6" w:rsidP="007F5CE8">
      <w:pPr>
        <w:ind w:firstLine="420"/>
      </w:pPr>
      <w:r w:rsidRPr="00C91120">
        <w:rPr>
          <w:rFonts w:hint="eastAsia"/>
        </w:rPr>
        <w:t>1</w:t>
      </w:r>
      <w:r w:rsidRPr="00C91120">
        <w:rPr>
          <w:rFonts w:hint="eastAsia"/>
        </w:rPr>
        <w:t>、事务特性（</w:t>
      </w:r>
      <w:r w:rsidRPr="00C91120">
        <w:rPr>
          <w:rFonts w:hint="eastAsia"/>
        </w:rPr>
        <w:t>A</w:t>
      </w:r>
      <w:r w:rsidRPr="00C91120">
        <w:t>CID</w:t>
      </w:r>
      <w:r w:rsidRPr="00C91120">
        <w:t>）</w:t>
      </w:r>
      <w:r w:rsidRPr="00C91120">
        <w:rPr>
          <w:rFonts w:hint="eastAsia"/>
        </w:rPr>
        <w:t>：</w:t>
      </w:r>
    </w:p>
    <w:p w14:paraId="7616B6FE" w14:textId="77777777" w:rsidR="00BC00C6" w:rsidRPr="00C91120" w:rsidRDefault="00BC00C6" w:rsidP="007F5CE8">
      <w:pPr>
        <w:ind w:firstLine="422"/>
      </w:pPr>
      <w:r w:rsidRPr="00C91120">
        <w:rPr>
          <w:rFonts w:hint="eastAsia"/>
          <w:b/>
          <w:bCs/>
        </w:rPr>
        <w:t>原子性</w:t>
      </w:r>
      <w:r w:rsidRPr="00C91120">
        <w:rPr>
          <w:rFonts w:hint="eastAsia"/>
        </w:rPr>
        <w:t>：事务是原子的，要么都做，要么都不做。</w:t>
      </w:r>
    </w:p>
    <w:p w14:paraId="607722A3" w14:textId="77777777" w:rsidR="00BC00C6" w:rsidRPr="00C91120" w:rsidRDefault="00BC00C6" w:rsidP="007F5CE8">
      <w:pPr>
        <w:ind w:firstLine="422"/>
      </w:pPr>
      <w:r w:rsidRPr="00C91120">
        <w:rPr>
          <w:b/>
          <w:bCs/>
        </w:rPr>
        <w:t>一致性</w:t>
      </w:r>
      <w:r w:rsidRPr="00C91120">
        <w:t>：事务执行的结果必须保证数据库从一个一致性状态变到另一个一致性的状态。因此，当数据库只包含成功事务提交的结果时，称数据库处于一致性状态。</w:t>
      </w:r>
    </w:p>
    <w:p w14:paraId="5578A480" w14:textId="77777777" w:rsidR="00BC00C6" w:rsidRPr="00C91120" w:rsidRDefault="00BC00C6" w:rsidP="007F5CE8">
      <w:pPr>
        <w:ind w:firstLine="422"/>
      </w:pPr>
      <w:r w:rsidRPr="00C91120">
        <w:rPr>
          <w:b/>
          <w:bCs/>
        </w:rPr>
        <w:t>隔离性</w:t>
      </w:r>
      <w:r w:rsidRPr="00C91120">
        <w:t>：事务相互隔离，当多个事务并发执行时，任一事务的更新操作直到其成功提交的整个过程，对其他事务都是不可见的。</w:t>
      </w:r>
    </w:p>
    <w:p w14:paraId="104BA1D0" w14:textId="77777777" w:rsidR="00BC00C6" w:rsidRPr="00C91120" w:rsidRDefault="00BC00C6" w:rsidP="007F5CE8">
      <w:pPr>
        <w:ind w:firstLine="422"/>
      </w:pPr>
      <w:r w:rsidRPr="00C91120">
        <w:rPr>
          <w:b/>
          <w:bCs/>
        </w:rPr>
        <w:t>持续性</w:t>
      </w:r>
      <w:r w:rsidRPr="00C91120">
        <w:rPr>
          <w:rFonts w:hint="eastAsia"/>
        </w:rPr>
        <w:t>：一旦事务成功提交，即使数据库崩溃，其对数据库的更新操作也将永久有效。</w:t>
      </w:r>
    </w:p>
    <w:p w14:paraId="408B5DD6" w14:textId="77777777" w:rsidR="00BC00C6" w:rsidRPr="00C91120" w:rsidRDefault="00BC00C6" w:rsidP="007F5CE8">
      <w:pPr>
        <w:ind w:firstLine="420"/>
      </w:pPr>
      <w:r w:rsidRPr="00C91120">
        <w:rPr>
          <w:rFonts w:hint="eastAsia"/>
        </w:rPr>
        <w:t>2</w:t>
      </w:r>
      <w:r w:rsidRPr="00C91120">
        <w:rPr>
          <w:rFonts w:hint="eastAsia"/>
        </w:rPr>
        <w:t>、并发产生的问题：</w:t>
      </w:r>
    </w:p>
    <w:tbl>
      <w:tblPr>
        <w:tblW w:w="5000" w:type="pct"/>
        <w:tblCellMar>
          <w:left w:w="0" w:type="dxa"/>
          <w:right w:w="0" w:type="dxa"/>
        </w:tblCellMar>
        <w:tblLook w:val="0600" w:firstRow="0" w:lastRow="0" w:firstColumn="0" w:lastColumn="0" w:noHBand="1" w:noVBand="1"/>
      </w:tblPr>
      <w:tblGrid>
        <w:gridCol w:w="1221"/>
        <w:gridCol w:w="1103"/>
        <w:gridCol w:w="294"/>
        <w:gridCol w:w="1378"/>
        <w:gridCol w:w="1194"/>
        <w:gridCol w:w="294"/>
        <w:gridCol w:w="1537"/>
        <w:gridCol w:w="916"/>
      </w:tblGrid>
      <w:tr w:rsidR="002D386F" w:rsidRPr="00AB35AB" w14:paraId="0E89F5D9" w14:textId="77777777" w:rsidTr="00C36A6A">
        <w:trPr>
          <w:trHeight w:val="23"/>
        </w:trPr>
        <w:tc>
          <w:tcPr>
            <w:tcW w:w="1464" w:type="pct"/>
            <w:gridSpan w:val="2"/>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F179DBC" w14:textId="77777777" w:rsidR="002D386F" w:rsidRPr="00BC1800" w:rsidRDefault="002D386F" w:rsidP="00C36A6A">
            <w:pPr>
              <w:pStyle w:val="aa"/>
            </w:pPr>
            <w:r w:rsidRPr="00BC1800">
              <w:t>（</w:t>
            </w:r>
            <w:r w:rsidRPr="00BC1800">
              <w:t>1</w:t>
            </w:r>
            <w:r w:rsidRPr="00BC1800">
              <w:t>）</w:t>
            </w:r>
            <w:r w:rsidRPr="00BC1800">
              <w:rPr>
                <w:rFonts w:hint="eastAsia"/>
              </w:rPr>
              <w:t>丢失更新</w:t>
            </w:r>
            <w:r w:rsidRPr="00BC1800">
              <w:rPr>
                <w:rFonts w:hint="eastAsia"/>
              </w:rPr>
              <w:t>/</w:t>
            </w:r>
            <w:r w:rsidRPr="00BC1800">
              <w:rPr>
                <w:rFonts w:hint="eastAsia"/>
              </w:rPr>
              <w:t>丢失修改</w:t>
            </w:r>
          </w:p>
        </w:tc>
        <w:tc>
          <w:tcPr>
            <w:tcW w:w="185" w:type="pct"/>
            <w:tcBorders>
              <w:left w:val="single" w:sz="4" w:space="0" w:color="auto"/>
              <w:right w:val="single" w:sz="4" w:space="0" w:color="auto"/>
            </w:tcBorders>
            <w:shd w:val="clear" w:color="auto" w:fill="auto"/>
            <w:tcMar>
              <w:top w:w="72" w:type="dxa"/>
              <w:left w:w="144" w:type="dxa"/>
              <w:bottom w:w="72" w:type="dxa"/>
              <w:right w:w="144" w:type="dxa"/>
            </w:tcMar>
            <w:vAlign w:val="center"/>
          </w:tcPr>
          <w:p w14:paraId="280B308E" w14:textId="77777777" w:rsidR="002D386F" w:rsidRPr="00AB35AB" w:rsidRDefault="002D386F" w:rsidP="00C36A6A">
            <w:pPr>
              <w:pStyle w:val="aa"/>
            </w:pPr>
          </w:p>
        </w:tc>
        <w:tc>
          <w:tcPr>
            <w:tcW w:w="1620" w:type="pct"/>
            <w:gridSpan w:val="2"/>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05289B5" w14:textId="77777777" w:rsidR="002D386F" w:rsidRPr="00AB35AB" w:rsidRDefault="002D386F" w:rsidP="00C36A6A">
            <w:pPr>
              <w:pStyle w:val="aa"/>
            </w:pPr>
            <w:r>
              <w:rPr>
                <w:rFonts w:hint="eastAsia"/>
              </w:rPr>
              <w:t>（</w:t>
            </w:r>
            <w:r>
              <w:rPr>
                <w:rFonts w:hint="eastAsia"/>
              </w:rPr>
              <w:t>2</w:t>
            </w:r>
            <w:r>
              <w:rPr>
                <w:rFonts w:hint="eastAsia"/>
              </w:rPr>
              <w:t>）</w:t>
            </w:r>
            <w:r w:rsidRPr="00AB35AB">
              <w:rPr>
                <w:rFonts w:hint="eastAsia"/>
              </w:rPr>
              <w:t>不可重复读</w:t>
            </w:r>
          </w:p>
        </w:tc>
        <w:tc>
          <w:tcPr>
            <w:tcW w:w="185" w:type="pct"/>
            <w:tcBorders>
              <w:left w:val="single" w:sz="4" w:space="0" w:color="auto"/>
              <w:right w:val="single" w:sz="4" w:space="0" w:color="auto"/>
            </w:tcBorders>
            <w:shd w:val="clear" w:color="auto" w:fill="auto"/>
            <w:tcMar>
              <w:top w:w="72" w:type="dxa"/>
              <w:left w:w="144" w:type="dxa"/>
              <w:bottom w:w="72" w:type="dxa"/>
              <w:right w:w="144" w:type="dxa"/>
            </w:tcMar>
            <w:vAlign w:val="center"/>
            <w:hideMark/>
          </w:tcPr>
          <w:p w14:paraId="0979C198" w14:textId="77777777" w:rsidR="002D386F" w:rsidRPr="00AB35AB" w:rsidRDefault="002D386F" w:rsidP="00C36A6A">
            <w:pPr>
              <w:pStyle w:val="aa"/>
            </w:pPr>
          </w:p>
        </w:tc>
        <w:tc>
          <w:tcPr>
            <w:tcW w:w="1545" w:type="pct"/>
            <w:gridSpan w:val="2"/>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F0499B8" w14:textId="77777777" w:rsidR="002D386F" w:rsidRPr="00AB35AB" w:rsidRDefault="002D386F" w:rsidP="00C36A6A">
            <w:pPr>
              <w:pStyle w:val="aa"/>
            </w:pPr>
            <w:r>
              <w:rPr>
                <w:rFonts w:hint="eastAsia"/>
              </w:rPr>
              <w:t>（</w:t>
            </w:r>
            <w:r>
              <w:rPr>
                <w:rFonts w:hint="eastAsia"/>
              </w:rPr>
              <w:t>3</w:t>
            </w:r>
            <w:r>
              <w:rPr>
                <w:rFonts w:hint="eastAsia"/>
              </w:rPr>
              <w:t>）</w:t>
            </w:r>
            <w:r w:rsidRPr="00AB35AB">
              <w:rPr>
                <w:rFonts w:hint="eastAsia"/>
              </w:rPr>
              <w:t>读“脏”数据</w:t>
            </w:r>
          </w:p>
        </w:tc>
      </w:tr>
      <w:tr w:rsidR="002D386F" w:rsidRPr="00AB35AB" w14:paraId="6A3EB360" w14:textId="77777777" w:rsidTr="00C36A6A">
        <w:trPr>
          <w:trHeight w:val="23"/>
        </w:trPr>
        <w:tc>
          <w:tcPr>
            <w:tcW w:w="769"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DA93CAE" w14:textId="77777777" w:rsidR="002D386F" w:rsidRPr="00AB35AB" w:rsidRDefault="002D386F" w:rsidP="00C36A6A">
            <w:pPr>
              <w:pStyle w:val="aa"/>
            </w:pPr>
            <w:r w:rsidRPr="00AB35AB">
              <w:rPr>
                <w:rFonts w:hint="eastAsia"/>
              </w:rPr>
              <w:t>T1</w:t>
            </w:r>
          </w:p>
        </w:tc>
        <w:tc>
          <w:tcPr>
            <w:tcW w:w="695"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089B78D" w14:textId="77777777" w:rsidR="002D386F" w:rsidRPr="00AB35AB" w:rsidRDefault="002D386F" w:rsidP="00C36A6A">
            <w:pPr>
              <w:pStyle w:val="aa"/>
            </w:pPr>
            <w:r w:rsidRPr="00AB35AB">
              <w:rPr>
                <w:rFonts w:hint="eastAsia"/>
              </w:rPr>
              <w:t>T2</w:t>
            </w:r>
          </w:p>
        </w:tc>
        <w:tc>
          <w:tcPr>
            <w:tcW w:w="185" w:type="pct"/>
            <w:tcBorders>
              <w:left w:val="single" w:sz="4" w:space="0" w:color="auto"/>
              <w:right w:val="single" w:sz="4" w:space="0" w:color="auto"/>
            </w:tcBorders>
            <w:shd w:val="clear" w:color="auto" w:fill="auto"/>
            <w:tcMar>
              <w:top w:w="72" w:type="dxa"/>
              <w:left w:w="144" w:type="dxa"/>
              <w:bottom w:w="72" w:type="dxa"/>
              <w:right w:w="144" w:type="dxa"/>
            </w:tcMar>
            <w:vAlign w:val="center"/>
            <w:hideMark/>
          </w:tcPr>
          <w:p w14:paraId="7E537BFA" w14:textId="77777777" w:rsidR="002D386F" w:rsidRPr="00AB35AB" w:rsidRDefault="002D386F" w:rsidP="00C36A6A">
            <w:pPr>
              <w:pStyle w:val="aa"/>
            </w:pPr>
          </w:p>
        </w:tc>
        <w:tc>
          <w:tcPr>
            <w:tcW w:w="868"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3C82B44" w14:textId="77777777" w:rsidR="002D386F" w:rsidRPr="00AB35AB" w:rsidRDefault="002D386F" w:rsidP="00C36A6A">
            <w:pPr>
              <w:pStyle w:val="aa"/>
            </w:pPr>
            <w:r w:rsidRPr="00AB35AB">
              <w:rPr>
                <w:rFonts w:hint="eastAsia"/>
              </w:rPr>
              <w:t>T1</w:t>
            </w:r>
          </w:p>
        </w:tc>
        <w:tc>
          <w:tcPr>
            <w:tcW w:w="752"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130BCE0" w14:textId="77777777" w:rsidR="002D386F" w:rsidRPr="00AB35AB" w:rsidRDefault="002D386F" w:rsidP="00C36A6A">
            <w:pPr>
              <w:pStyle w:val="aa"/>
            </w:pPr>
            <w:r w:rsidRPr="00AB35AB">
              <w:rPr>
                <w:rFonts w:hint="eastAsia"/>
              </w:rPr>
              <w:t>T2</w:t>
            </w:r>
          </w:p>
        </w:tc>
        <w:tc>
          <w:tcPr>
            <w:tcW w:w="185" w:type="pct"/>
            <w:tcBorders>
              <w:left w:val="single" w:sz="4" w:space="0" w:color="auto"/>
              <w:right w:val="single" w:sz="4" w:space="0" w:color="auto"/>
            </w:tcBorders>
            <w:shd w:val="clear" w:color="auto" w:fill="auto"/>
            <w:tcMar>
              <w:top w:w="72" w:type="dxa"/>
              <w:left w:w="144" w:type="dxa"/>
              <w:bottom w:w="72" w:type="dxa"/>
              <w:right w:w="144" w:type="dxa"/>
            </w:tcMar>
            <w:vAlign w:val="center"/>
            <w:hideMark/>
          </w:tcPr>
          <w:p w14:paraId="15CAA9CE" w14:textId="77777777" w:rsidR="002D386F" w:rsidRPr="00AB35AB" w:rsidRDefault="002D386F" w:rsidP="00C36A6A">
            <w:pPr>
              <w:pStyle w:val="aa"/>
            </w:pPr>
          </w:p>
        </w:tc>
        <w:tc>
          <w:tcPr>
            <w:tcW w:w="968"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AE101CE" w14:textId="77777777" w:rsidR="002D386F" w:rsidRPr="00AB35AB" w:rsidRDefault="002D386F" w:rsidP="00C36A6A">
            <w:pPr>
              <w:pStyle w:val="aa"/>
            </w:pPr>
            <w:r w:rsidRPr="00AB35AB">
              <w:rPr>
                <w:rFonts w:hint="eastAsia"/>
              </w:rPr>
              <w:t>T1</w:t>
            </w:r>
          </w:p>
        </w:tc>
        <w:tc>
          <w:tcPr>
            <w:tcW w:w="577"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50EF7A1" w14:textId="77777777" w:rsidR="002D386F" w:rsidRPr="00AB35AB" w:rsidRDefault="002D386F" w:rsidP="00C36A6A">
            <w:pPr>
              <w:pStyle w:val="aa"/>
            </w:pPr>
            <w:r w:rsidRPr="00AB35AB">
              <w:rPr>
                <w:rFonts w:hint="eastAsia"/>
              </w:rPr>
              <w:t>T2</w:t>
            </w:r>
          </w:p>
        </w:tc>
      </w:tr>
      <w:tr w:rsidR="002D386F" w:rsidRPr="00AB35AB" w14:paraId="239E3247" w14:textId="77777777" w:rsidTr="00C36A6A">
        <w:trPr>
          <w:trHeight w:val="23"/>
        </w:trPr>
        <w:tc>
          <w:tcPr>
            <w:tcW w:w="769"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2746C8E" w14:textId="77777777" w:rsidR="002D386F" w:rsidRPr="00AB35AB" w:rsidRDefault="002D386F" w:rsidP="00C36A6A">
            <w:pPr>
              <w:pStyle w:val="aa"/>
            </w:pPr>
            <w:r w:rsidRPr="00AB35AB">
              <w:rPr>
                <w:rFonts w:hint="eastAsia"/>
              </w:rPr>
              <w:t>①读</w:t>
            </w:r>
            <w:r w:rsidRPr="00AB35AB">
              <w:rPr>
                <w:rFonts w:hint="eastAsia"/>
              </w:rPr>
              <w:t>A=10</w:t>
            </w:r>
          </w:p>
          <w:p w14:paraId="47752EAB" w14:textId="77777777" w:rsidR="002D386F" w:rsidRPr="00AB35AB" w:rsidRDefault="002D386F" w:rsidP="00C36A6A">
            <w:pPr>
              <w:pStyle w:val="aa"/>
            </w:pPr>
            <w:r w:rsidRPr="00AB35AB">
              <w:rPr>
                <w:rFonts w:hint="eastAsia"/>
              </w:rPr>
              <w:t>②</w:t>
            </w:r>
          </w:p>
          <w:p w14:paraId="758C40F8" w14:textId="77777777" w:rsidR="002D386F" w:rsidRPr="00AB35AB" w:rsidRDefault="002D386F" w:rsidP="00C36A6A">
            <w:pPr>
              <w:pStyle w:val="aa"/>
            </w:pPr>
            <w:r w:rsidRPr="00AB35AB">
              <w:rPr>
                <w:rFonts w:hint="eastAsia"/>
              </w:rPr>
              <w:t>③</w:t>
            </w:r>
            <w:r w:rsidRPr="00AB35AB">
              <w:rPr>
                <w:rFonts w:hint="eastAsia"/>
              </w:rPr>
              <w:t>A=A-5</w:t>
            </w:r>
            <w:r w:rsidRPr="00AB35AB">
              <w:rPr>
                <w:rFonts w:hint="eastAsia"/>
              </w:rPr>
              <w:t>写回</w:t>
            </w:r>
          </w:p>
          <w:p w14:paraId="20A55BB0" w14:textId="77777777" w:rsidR="002D386F" w:rsidRDefault="002D386F" w:rsidP="00C36A6A">
            <w:pPr>
              <w:pStyle w:val="aa"/>
            </w:pPr>
            <w:r w:rsidRPr="00AB35AB">
              <w:rPr>
                <w:rFonts w:hint="eastAsia"/>
              </w:rPr>
              <w:t>④</w:t>
            </w:r>
          </w:p>
          <w:p w14:paraId="02BB3081" w14:textId="77777777" w:rsidR="002D386F" w:rsidRPr="00AB35AB" w:rsidRDefault="002D386F" w:rsidP="00C36A6A">
            <w:pPr>
              <w:pStyle w:val="aa"/>
            </w:pPr>
          </w:p>
        </w:tc>
        <w:tc>
          <w:tcPr>
            <w:tcW w:w="695"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24075DD" w14:textId="77777777" w:rsidR="002D386F" w:rsidRDefault="002D386F" w:rsidP="00C36A6A">
            <w:pPr>
              <w:pStyle w:val="aa"/>
            </w:pPr>
          </w:p>
          <w:p w14:paraId="5DF6978C" w14:textId="77777777" w:rsidR="002D386F" w:rsidRPr="00AB35AB" w:rsidRDefault="002D386F" w:rsidP="00C36A6A">
            <w:pPr>
              <w:pStyle w:val="aa"/>
            </w:pPr>
            <w:r w:rsidRPr="00AB35AB">
              <w:rPr>
                <w:rFonts w:hint="eastAsia"/>
              </w:rPr>
              <w:t>读</w:t>
            </w:r>
            <w:r w:rsidRPr="00AB35AB">
              <w:rPr>
                <w:rFonts w:hint="eastAsia"/>
              </w:rPr>
              <w:t>A=10</w:t>
            </w:r>
          </w:p>
          <w:p w14:paraId="5820B4CB" w14:textId="77777777" w:rsidR="002D386F" w:rsidRDefault="002D386F" w:rsidP="00C36A6A">
            <w:pPr>
              <w:pStyle w:val="aa"/>
            </w:pPr>
          </w:p>
          <w:p w14:paraId="79C4AEE7" w14:textId="77777777" w:rsidR="002D386F" w:rsidRPr="00AB35AB" w:rsidRDefault="002D386F" w:rsidP="00C36A6A">
            <w:pPr>
              <w:pStyle w:val="aa"/>
            </w:pPr>
            <w:r w:rsidRPr="00AB35AB">
              <w:rPr>
                <w:rFonts w:hint="eastAsia"/>
              </w:rPr>
              <w:t>A=A-8</w:t>
            </w:r>
            <w:r w:rsidRPr="00AB35AB">
              <w:rPr>
                <w:rFonts w:hint="eastAsia"/>
              </w:rPr>
              <w:t>写回</w:t>
            </w:r>
          </w:p>
        </w:tc>
        <w:tc>
          <w:tcPr>
            <w:tcW w:w="185" w:type="pct"/>
            <w:vMerge w:val="restart"/>
            <w:tcBorders>
              <w:left w:val="single" w:sz="4" w:space="0" w:color="auto"/>
              <w:right w:val="single" w:sz="4" w:space="0" w:color="auto"/>
            </w:tcBorders>
            <w:shd w:val="clear" w:color="auto" w:fill="auto"/>
            <w:tcMar>
              <w:top w:w="72" w:type="dxa"/>
              <w:left w:w="144" w:type="dxa"/>
              <w:bottom w:w="72" w:type="dxa"/>
              <w:right w:w="144" w:type="dxa"/>
            </w:tcMar>
            <w:vAlign w:val="center"/>
            <w:hideMark/>
          </w:tcPr>
          <w:p w14:paraId="0976C7FC" w14:textId="77777777" w:rsidR="002D386F" w:rsidRPr="00AB35AB" w:rsidRDefault="002D386F" w:rsidP="00C36A6A">
            <w:pPr>
              <w:pStyle w:val="aa"/>
            </w:pPr>
          </w:p>
        </w:tc>
        <w:tc>
          <w:tcPr>
            <w:tcW w:w="868" w:type="pct"/>
            <w:vMerge w:val="restart"/>
            <w:tcBorders>
              <w:top w:val="single" w:sz="4" w:space="0" w:color="auto"/>
              <w:left w:val="single" w:sz="4" w:space="0" w:color="auto"/>
              <w:right w:val="single" w:sz="4" w:space="0" w:color="auto"/>
            </w:tcBorders>
            <w:shd w:val="clear" w:color="auto" w:fill="auto"/>
            <w:tcMar>
              <w:top w:w="72" w:type="dxa"/>
              <w:left w:w="144" w:type="dxa"/>
              <w:bottom w:w="72" w:type="dxa"/>
              <w:right w:w="144" w:type="dxa"/>
            </w:tcMar>
            <w:vAlign w:val="center"/>
            <w:hideMark/>
          </w:tcPr>
          <w:p w14:paraId="2CE2CFF6" w14:textId="77777777" w:rsidR="002D386F" w:rsidRPr="00AB35AB" w:rsidRDefault="002D386F" w:rsidP="00C36A6A">
            <w:pPr>
              <w:pStyle w:val="aa"/>
            </w:pPr>
            <w:r w:rsidRPr="00AB35AB">
              <w:rPr>
                <w:rFonts w:hint="eastAsia"/>
              </w:rPr>
              <w:t>①读</w:t>
            </w:r>
            <w:r w:rsidRPr="00AB35AB">
              <w:rPr>
                <w:rFonts w:hint="eastAsia"/>
              </w:rPr>
              <w:t>A=20</w:t>
            </w:r>
          </w:p>
          <w:p w14:paraId="1450D9CD" w14:textId="3441A955" w:rsidR="002D386F" w:rsidRPr="00AB35AB" w:rsidRDefault="002D386F" w:rsidP="00C36A6A">
            <w:pPr>
              <w:pStyle w:val="aa"/>
            </w:pPr>
            <w:r w:rsidRPr="00AB35AB">
              <w:rPr>
                <w:rFonts w:hint="eastAsia"/>
              </w:rPr>
              <w:t>读</w:t>
            </w:r>
            <w:r w:rsidRPr="00AB35AB">
              <w:rPr>
                <w:rFonts w:hint="eastAsia"/>
              </w:rPr>
              <w:t>B=30</w:t>
            </w:r>
          </w:p>
          <w:p w14:paraId="7CC0413F" w14:textId="5609DF8B" w:rsidR="002D386F" w:rsidRPr="00AB35AB" w:rsidRDefault="002D386F" w:rsidP="00C36A6A">
            <w:pPr>
              <w:pStyle w:val="aa"/>
            </w:pPr>
            <w:r w:rsidRPr="00AB35AB">
              <w:rPr>
                <w:rFonts w:hint="eastAsia"/>
              </w:rPr>
              <w:t>求和</w:t>
            </w:r>
            <w:r w:rsidRPr="00AB35AB">
              <w:rPr>
                <w:rFonts w:hint="eastAsia"/>
              </w:rPr>
              <w:t>=50</w:t>
            </w:r>
          </w:p>
          <w:p w14:paraId="7693FB6E" w14:textId="77777777" w:rsidR="002D386F" w:rsidRPr="00AB35AB" w:rsidRDefault="002D386F" w:rsidP="00C36A6A">
            <w:pPr>
              <w:pStyle w:val="aa"/>
            </w:pPr>
            <w:r w:rsidRPr="00AB35AB">
              <w:rPr>
                <w:rFonts w:hint="eastAsia"/>
              </w:rPr>
              <w:t>②</w:t>
            </w:r>
          </w:p>
          <w:p w14:paraId="26219A62" w14:textId="77777777" w:rsidR="002D386F" w:rsidRDefault="002D386F" w:rsidP="00C36A6A">
            <w:pPr>
              <w:pStyle w:val="aa"/>
            </w:pPr>
          </w:p>
          <w:p w14:paraId="722C58F9" w14:textId="77777777" w:rsidR="002D386F" w:rsidRDefault="002D386F" w:rsidP="00C36A6A">
            <w:pPr>
              <w:pStyle w:val="aa"/>
            </w:pPr>
          </w:p>
          <w:p w14:paraId="2A5E2B37" w14:textId="77777777" w:rsidR="002D386F" w:rsidRPr="00AB35AB" w:rsidRDefault="002D386F" w:rsidP="00C36A6A">
            <w:pPr>
              <w:pStyle w:val="aa"/>
            </w:pPr>
            <w:r w:rsidRPr="00AB35AB">
              <w:rPr>
                <w:rFonts w:hint="eastAsia"/>
              </w:rPr>
              <w:t>③读</w:t>
            </w:r>
            <w:r w:rsidRPr="00AB35AB">
              <w:rPr>
                <w:rFonts w:hint="eastAsia"/>
              </w:rPr>
              <w:t>A=70</w:t>
            </w:r>
          </w:p>
          <w:p w14:paraId="79ACA00A" w14:textId="53D1C424" w:rsidR="002D386F" w:rsidRPr="00AB35AB" w:rsidRDefault="002D386F" w:rsidP="00C36A6A">
            <w:pPr>
              <w:pStyle w:val="aa"/>
            </w:pPr>
            <w:r w:rsidRPr="00AB35AB">
              <w:rPr>
                <w:rFonts w:hint="eastAsia"/>
              </w:rPr>
              <w:t>读</w:t>
            </w:r>
            <w:r w:rsidRPr="00AB35AB">
              <w:rPr>
                <w:rFonts w:hint="eastAsia"/>
              </w:rPr>
              <w:t>B=30</w:t>
            </w:r>
          </w:p>
          <w:p w14:paraId="6E848F46" w14:textId="315E8174" w:rsidR="002D386F" w:rsidRPr="00AB35AB" w:rsidRDefault="002D386F" w:rsidP="00C36A6A">
            <w:pPr>
              <w:pStyle w:val="aa"/>
            </w:pPr>
            <w:r w:rsidRPr="00AB35AB">
              <w:rPr>
                <w:rFonts w:hint="eastAsia"/>
              </w:rPr>
              <w:t>求和</w:t>
            </w:r>
            <w:r w:rsidRPr="00AB35AB">
              <w:rPr>
                <w:rFonts w:hint="eastAsia"/>
              </w:rPr>
              <w:t>=100</w:t>
            </w:r>
          </w:p>
          <w:p w14:paraId="6E796324" w14:textId="119919F5" w:rsidR="002D386F" w:rsidRPr="00AB35AB" w:rsidRDefault="002D386F" w:rsidP="00C36A6A">
            <w:pPr>
              <w:pStyle w:val="aa"/>
            </w:pPr>
            <w:del w:id="272" w:author="Administrator" w:date="2021-06-15T10:34:00Z">
              <w:r w:rsidRPr="00AB35AB" w:rsidDel="00D43D95">
                <w:rPr>
                  <w:rFonts w:hint="eastAsia"/>
                </w:rPr>
                <w:delText>(</w:delText>
              </w:r>
            </w:del>
            <w:ins w:id="273" w:author="Administrator" w:date="2021-06-15T10:34:00Z">
              <w:r w:rsidR="00D43D95">
                <w:rPr>
                  <w:rFonts w:hint="eastAsia"/>
                </w:rPr>
                <w:t>（</w:t>
              </w:r>
            </w:ins>
            <w:r w:rsidRPr="00AB35AB">
              <w:rPr>
                <w:rFonts w:hint="eastAsia"/>
              </w:rPr>
              <w:t>验算不对</w:t>
            </w:r>
            <w:del w:id="274" w:author="Administrator" w:date="2021-06-15T10:34:00Z">
              <w:r w:rsidRPr="00AB35AB" w:rsidDel="00D43D95">
                <w:rPr>
                  <w:rFonts w:hint="eastAsia"/>
                </w:rPr>
                <w:delText>)</w:delText>
              </w:r>
            </w:del>
            <w:ins w:id="275" w:author="Administrator" w:date="2021-06-15T10:34:00Z">
              <w:r w:rsidR="00D43D95">
                <w:rPr>
                  <w:rFonts w:hint="eastAsia"/>
                </w:rPr>
                <w:t>）</w:t>
              </w:r>
            </w:ins>
          </w:p>
        </w:tc>
        <w:tc>
          <w:tcPr>
            <w:tcW w:w="752" w:type="pct"/>
            <w:vMerge w:val="restart"/>
            <w:tcBorders>
              <w:top w:val="single" w:sz="4" w:space="0" w:color="auto"/>
              <w:left w:val="single" w:sz="4" w:space="0" w:color="auto"/>
              <w:right w:val="single" w:sz="4" w:space="0" w:color="auto"/>
            </w:tcBorders>
            <w:shd w:val="clear" w:color="auto" w:fill="auto"/>
            <w:tcMar>
              <w:top w:w="72" w:type="dxa"/>
              <w:left w:w="144" w:type="dxa"/>
              <w:bottom w:w="72" w:type="dxa"/>
              <w:right w:w="144" w:type="dxa"/>
            </w:tcMar>
            <w:vAlign w:val="center"/>
            <w:hideMark/>
          </w:tcPr>
          <w:p w14:paraId="41DD5FE1" w14:textId="77777777" w:rsidR="002D386F" w:rsidRDefault="002D386F" w:rsidP="00C36A6A">
            <w:pPr>
              <w:pStyle w:val="aa"/>
            </w:pPr>
          </w:p>
          <w:p w14:paraId="64B401B2" w14:textId="77777777" w:rsidR="002D386F" w:rsidRDefault="002D386F" w:rsidP="00C36A6A">
            <w:pPr>
              <w:pStyle w:val="aa"/>
            </w:pPr>
          </w:p>
          <w:p w14:paraId="68B1E407" w14:textId="77777777" w:rsidR="002D386F" w:rsidRDefault="002D386F" w:rsidP="00C36A6A">
            <w:pPr>
              <w:pStyle w:val="aa"/>
            </w:pPr>
          </w:p>
          <w:p w14:paraId="0B85BCA2" w14:textId="77777777" w:rsidR="002D386F" w:rsidRPr="00AB35AB" w:rsidRDefault="002D386F" w:rsidP="00C36A6A">
            <w:pPr>
              <w:pStyle w:val="aa"/>
            </w:pPr>
            <w:r w:rsidRPr="00AB35AB">
              <w:rPr>
                <w:rFonts w:hint="eastAsia"/>
              </w:rPr>
              <w:t>读</w:t>
            </w:r>
            <w:r w:rsidRPr="00AB35AB">
              <w:rPr>
                <w:rFonts w:hint="eastAsia"/>
              </w:rPr>
              <w:t>A=20</w:t>
            </w:r>
          </w:p>
          <w:p w14:paraId="24A24F65" w14:textId="77777777" w:rsidR="002D386F" w:rsidRPr="00AB35AB" w:rsidRDefault="002D386F" w:rsidP="00C36A6A">
            <w:pPr>
              <w:pStyle w:val="aa"/>
            </w:pPr>
            <w:r w:rsidRPr="00AB35AB">
              <w:rPr>
                <w:rFonts w:hint="eastAsia"/>
              </w:rPr>
              <w:t>A</w:t>
            </w:r>
            <w:r w:rsidRPr="00AB35AB">
              <w:rPr>
                <w:rFonts w:hint="eastAsia"/>
              </w:rPr>
              <w:t>←</w:t>
            </w:r>
            <w:r w:rsidRPr="00AB35AB">
              <w:rPr>
                <w:rFonts w:hint="eastAsia"/>
              </w:rPr>
              <w:t>A+50</w:t>
            </w:r>
          </w:p>
          <w:p w14:paraId="01CCA68B" w14:textId="77777777" w:rsidR="002D386F" w:rsidRPr="00AB35AB" w:rsidRDefault="002D386F" w:rsidP="00C36A6A">
            <w:pPr>
              <w:pStyle w:val="aa"/>
            </w:pPr>
            <w:r w:rsidRPr="00AB35AB">
              <w:rPr>
                <w:rFonts w:hint="eastAsia"/>
              </w:rPr>
              <w:t>写</w:t>
            </w:r>
            <w:r w:rsidRPr="00AB35AB">
              <w:rPr>
                <w:rFonts w:hint="eastAsia"/>
              </w:rPr>
              <w:t>A=70</w:t>
            </w:r>
          </w:p>
        </w:tc>
        <w:tc>
          <w:tcPr>
            <w:tcW w:w="185" w:type="pct"/>
            <w:vMerge w:val="restart"/>
            <w:tcBorders>
              <w:left w:val="single" w:sz="4" w:space="0" w:color="auto"/>
              <w:right w:val="single" w:sz="4" w:space="0" w:color="auto"/>
            </w:tcBorders>
            <w:shd w:val="clear" w:color="auto" w:fill="auto"/>
            <w:tcMar>
              <w:top w:w="72" w:type="dxa"/>
              <w:left w:w="144" w:type="dxa"/>
              <w:bottom w:w="72" w:type="dxa"/>
              <w:right w:w="144" w:type="dxa"/>
            </w:tcMar>
            <w:vAlign w:val="center"/>
            <w:hideMark/>
          </w:tcPr>
          <w:p w14:paraId="231DD599" w14:textId="77777777" w:rsidR="002D386F" w:rsidRPr="00AB35AB" w:rsidRDefault="002D386F" w:rsidP="00C36A6A">
            <w:pPr>
              <w:pStyle w:val="aa"/>
            </w:pPr>
          </w:p>
        </w:tc>
        <w:tc>
          <w:tcPr>
            <w:tcW w:w="968"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A9823C7" w14:textId="77777777" w:rsidR="002D386F" w:rsidRPr="00AB35AB" w:rsidRDefault="002D386F" w:rsidP="00C36A6A">
            <w:pPr>
              <w:pStyle w:val="aa"/>
            </w:pPr>
            <w:r w:rsidRPr="00AB35AB">
              <w:rPr>
                <w:rFonts w:hint="eastAsia"/>
              </w:rPr>
              <w:t>①读</w:t>
            </w:r>
            <w:r w:rsidRPr="00AB35AB">
              <w:rPr>
                <w:rFonts w:hint="eastAsia"/>
              </w:rPr>
              <w:t>A=20</w:t>
            </w:r>
          </w:p>
          <w:p w14:paraId="49A167ED" w14:textId="3985852D" w:rsidR="002D386F" w:rsidRPr="00AB35AB" w:rsidRDefault="002D386F" w:rsidP="00C36A6A">
            <w:pPr>
              <w:pStyle w:val="aa"/>
            </w:pPr>
            <w:r w:rsidRPr="00AB35AB">
              <w:rPr>
                <w:rFonts w:hint="eastAsia"/>
              </w:rPr>
              <w:t>A</w:t>
            </w:r>
            <w:r w:rsidRPr="00AB35AB">
              <w:rPr>
                <w:rFonts w:hint="eastAsia"/>
              </w:rPr>
              <w:t>←</w:t>
            </w:r>
            <w:r w:rsidRPr="00AB35AB">
              <w:rPr>
                <w:rFonts w:hint="eastAsia"/>
              </w:rPr>
              <w:t>A+50</w:t>
            </w:r>
          </w:p>
          <w:p w14:paraId="501CD8BF" w14:textId="5252D987" w:rsidR="002D386F" w:rsidRPr="00AB35AB" w:rsidRDefault="002D386F" w:rsidP="00C36A6A">
            <w:pPr>
              <w:pStyle w:val="aa"/>
            </w:pPr>
            <w:r w:rsidRPr="00AB35AB">
              <w:rPr>
                <w:rFonts w:hint="eastAsia"/>
              </w:rPr>
              <w:t>写回</w:t>
            </w:r>
            <w:r w:rsidRPr="00AB35AB">
              <w:rPr>
                <w:rFonts w:hint="eastAsia"/>
              </w:rPr>
              <w:t>70</w:t>
            </w:r>
          </w:p>
          <w:p w14:paraId="7DB3F591" w14:textId="77777777" w:rsidR="002D386F" w:rsidRPr="00AB35AB" w:rsidRDefault="002D386F" w:rsidP="00C36A6A">
            <w:pPr>
              <w:pStyle w:val="aa"/>
            </w:pPr>
            <w:r w:rsidRPr="00AB35AB">
              <w:rPr>
                <w:rFonts w:hint="eastAsia"/>
              </w:rPr>
              <w:t>②</w:t>
            </w:r>
          </w:p>
          <w:p w14:paraId="7BE0C83D" w14:textId="77777777" w:rsidR="002D386F" w:rsidRPr="00AB35AB" w:rsidRDefault="002D386F" w:rsidP="00C36A6A">
            <w:pPr>
              <w:pStyle w:val="aa"/>
            </w:pPr>
            <w:r w:rsidRPr="00AB35AB">
              <w:rPr>
                <w:rFonts w:hint="eastAsia"/>
              </w:rPr>
              <w:t>③</w:t>
            </w:r>
            <w:r w:rsidRPr="00AB35AB">
              <w:rPr>
                <w:rFonts w:hint="eastAsia"/>
              </w:rPr>
              <w:t>ROLLBACK</w:t>
            </w:r>
          </w:p>
          <w:p w14:paraId="796EC311" w14:textId="77777777" w:rsidR="002D386F" w:rsidRPr="00AB35AB" w:rsidRDefault="002D386F" w:rsidP="00C36A6A">
            <w:pPr>
              <w:pStyle w:val="aa"/>
            </w:pPr>
            <w:r w:rsidRPr="00AB35AB">
              <w:rPr>
                <w:rFonts w:hint="eastAsia"/>
              </w:rPr>
              <w:t>A</w:t>
            </w:r>
            <w:r w:rsidRPr="00AB35AB">
              <w:rPr>
                <w:rFonts w:hint="eastAsia"/>
              </w:rPr>
              <w:t>恢复为</w:t>
            </w:r>
            <w:r w:rsidRPr="00AB35AB">
              <w:rPr>
                <w:rFonts w:hint="eastAsia"/>
              </w:rPr>
              <w:t>20</w:t>
            </w:r>
          </w:p>
        </w:tc>
        <w:tc>
          <w:tcPr>
            <w:tcW w:w="577"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93E6D92" w14:textId="77777777" w:rsidR="002D386F" w:rsidRDefault="002D386F" w:rsidP="00C36A6A">
            <w:pPr>
              <w:pStyle w:val="aa"/>
            </w:pPr>
          </w:p>
          <w:p w14:paraId="5AFE4065" w14:textId="77777777" w:rsidR="002D386F" w:rsidRDefault="002D386F" w:rsidP="00C36A6A">
            <w:pPr>
              <w:pStyle w:val="aa"/>
            </w:pPr>
          </w:p>
          <w:p w14:paraId="66F95208" w14:textId="77777777" w:rsidR="002D386F" w:rsidRDefault="002D386F" w:rsidP="00C36A6A">
            <w:pPr>
              <w:pStyle w:val="aa"/>
            </w:pPr>
          </w:p>
          <w:p w14:paraId="05CCF9F7" w14:textId="77777777" w:rsidR="002D386F" w:rsidRPr="00AB35AB" w:rsidRDefault="002D386F" w:rsidP="00C36A6A">
            <w:pPr>
              <w:pStyle w:val="aa"/>
            </w:pPr>
            <w:r w:rsidRPr="00AB35AB">
              <w:rPr>
                <w:rFonts w:hint="eastAsia"/>
              </w:rPr>
              <w:t>读</w:t>
            </w:r>
            <w:r w:rsidRPr="00AB35AB">
              <w:rPr>
                <w:rFonts w:hint="eastAsia"/>
              </w:rPr>
              <w:t>A=70</w:t>
            </w:r>
          </w:p>
        </w:tc>
      </w:tr>
      <w:tr w:rsidR="002D386F" w:rsidRPr="00AB35AB" w14:paraId="7892580B" w14:textId="77777777" w:rsidTr="00C36A6A">
        <w:trPr>
          <w:trHeight w:val="23"/>
        </w:trPr>
        <w:tc>
          <w:tcPr>
            <w:tcW w:w="769" w:type="pct"/>
            <w:tcBorders>
              <w:top w:val="single" w:sz="4" w:space="0" w:color="auto"/>
            </w:tcBorders>
            <w:shd w:val="clear" w:color="auto" w:fill="auto"/>
            <w:tcMar>
              <w:top w:w="72" w:type="dxa"/>
              <w:left w:w="144" w:type="dxa"/>
              <w:bottom w:w="72" w:type="dxa"/>
              <w:right w:w="144" w:type="dxa"/>
            </w:tcMar>
            <w:vAlign w:val="center"/>
          </w:tcPr>
          <w:p w14:paraId="06FB9474" w14:textId="77777777" w:rsidR="002D386F" w:rsidRPr="00AB35AB" w:rsidRDefault="002D386F" w:rsidP="00C36A6A">
            <w:pPr>
              <w:pStyle w:val="aa"/>
            </w:pPr>
          </w:p>
        </w:tc>
        <w:tc>
          <w:tcPr>
            <w:tcW w:w="695" w:type="pct"/>
            <w:tcBorders>
              <w:top w:val="single" w:sz="4" w:space="0" w:color="auto"/>
            </w:tcBorders>
            <w:shd w:val="clear" w:color="auto" w:fill="auto"/>
            <w:tcMar>
              <w:top w:w="72" w:type="dxa"/>
              <w:left w:w="144" w:type="dxa"/>
              <w:bottom w:w="72" w:type="dxa"/>
              <w:right w:w="144" w:type="dxa"/>
            </w:tcMar>
            <w:vAlign w:val="center"/>
          </w:tcPr>
          <w:p w14:paraId="7C7AE4A1" w14:textId="77777777" w:rsidR="002D386F" w:rsidRDefault="002D386F" w:rsidP="00C36A6A">
            <w:pPr>
              <w:pStyle w:val="aa"/>
            </w:pPr>
          </w:p>
        </w:tc>
        <w:tc>
          <w:tcPr>
            <w:tcW w:w="185" w:type="pct"/>
            <w:vMerge/>
            <w:tcBorders>
              <w:left w:val="nil"/>
              <w:right w:val="single" w:sz="4" w:space="0" w:color="auto"/>
            </w:tcBorders>
            <w:shd w:val="clear" w:color="auto" w:fill="auto"/>
            <w:tcMar>
              <w:top w:w="72" w:type="dxa"/>
              <w:left w:w="144" w:type="dxa"/>
              <w:bottom w:w="72" w:type="dxa"/>
              <w:right w:w="144" w:type="dxa"/>
            </w:tcMar>
            <w:vAlign w:val="center"/>
          </w:tcPr>
          <w:p w14:paraId="11A1E110" w14:textId="77777777" w:rsidR="002D386F" w:rsidRPr="00AB35AB" w:rsidRDefault="002D386F" w:rsidP="00C36A6A">
            <w:pPr>
              <w:pStyle w:val="aa"/>
            </w:pPr>
          </w:p>
        </w:tc>
        <w:tc>
          <w:tcPr>
            <w:tcW w:w="868" w:type="pct"/>
            <w:vMerge/>
            <w:tcBorders>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0A43DDEF" w14:textId="77777777" w:rsidR="002D386F" w:rsidRPr="00AB35AB" w:rsidRDefault="002D386F" w:rsidP="00C36A6A">
            <w:pPr>
              <w:pStyle w:val="aa"/>
            </w:pPr>
          </w:p>
        </w:tc>
        <w:tc>
          <w:tcPr>
            <w:tcW w:w="752" w:type="pct"/>
            <w:vMerge/>
            <w:tcBorders>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68A5D95C" w14:textId="77777777" w:rsidR="002D386F" w:rsidRDefault="002D386F" w:rsidP="00C36A6A">
            <w:pPr>
              <w:pStyle w:val="aa"/>
            </w:pPr>
          </w:p>
        </w:tc>
        <w:tc>
          <w:tcPr>
            <w:tcW w:w="185" w:type="pct"/>
            <w:vMerge/>
            <w:tcBorders>
              <w:left w:val="single" w:sz="4" w:space="0" w:color="auto"/>
            </w:tcBorders>
            <w:shd w:val="clear" w:color="auto" w:fill="auto"/>
            <w:tcMar>
              <w:top w:w="72" w:type="dxa"/>
              <w:left w:w="144" w:type="dxa"/>
              <w:bottom w:w="72" w:type="dxa"/>
              <w:right w:w="144" w:type="dxa"/>
            </w:tcMar>
            <w:vAlign w:val="center"/>
          </w:tcPr>
          <w:p w14:paraId="3D909FD3" w14:textId="77777777" w:rsidR="002D386F" w:rsidRPr="00AB35AB" w:rsidRDefault="002D386F" w:rsidP="00C36A6A">
            <w:pPr>
              <w:pStyle w:val="aa"/>
            </w:pPr>
          </w:p>
        </w:tc>
        <w:tc>
          <w:tcPr>
            <w:tcW w:w="968" w:type="pct"/>
            <w:tcBorders>
              <w:top w:val="single" w:sz="4" w:space="0" w:color="auto"/>
            </w:tcBorders>
            <w:shd w:val="clear" w:color="auto" w:fill="auto"/>
            <w:tcMar>
              <w:top w:w="72" w:type="dxa"/>
              <w:left w:w="144" w:type="dxa"/>
              <w:bottom w:w="72" w:type="dxa"/>
              <w:right w:w="144" w:type="dxa"/>
            </w:tcMar>
            <w:vAlign w:val="center"/>
          </w:tcPr>
          <w:p w14:paraId="70502FBA" w14:textId="77777777" w:rsidR="002D386F" w:rsidRPr="00AB35AB" w:rsidRDefault="002D386F" w:rsidP="00C36A6A">
            <w:pPr>
              <w:pStyle w:val="aa"/>
            </w:pPr>
          </w:p>
        </w:tc>
        <w:tc>
          <w:tcPr>
            <w:tcW w:w="577" w:type="pct"/>
            <w:tcBorders>
              <w:top w:val="single" w:sz="4" w:space="0" w:color="auto"/>
            </w:tcBorders>
            <w:shd w:val="clear" w:color="auto" w:fill="auto"/>
            <w:tcMar>
              <w:top w:w="72" w:type="dxa"/>
              <w:left w:w="144" w:type="dxa"/>
              <w:bottom w:w="72" w:type="dxa"/>
              <w:right w:w="144" w:type="dxa"/>
            </w:tcMar>
            <w:vAlign w:val="center"/>
          </w:tcPr>
          <w:p w14:paraId="4F43D6C0" w14:textId="77777777" w:rsidR="002D386F" w:rsidRDefault="002D386F" w:rsidP="00C36A6A">
            <w:pPr>
              <w:pStyle w:val="aa"/>
            </w:pPr>
          </w:p>
        </w:tc>
      </w:tr>
    </w:tbl>
    <w:p w14:paraId="1A43201B" w14:textId="77777777" w:rsidR="00BC00C6" w:rsidRPr="00C91120" w:rsidRDefault="00BC00C6" w:rsidP="007F5CE8">
      <w:pPr>
        <w:ind w:firstLine="420"/>
      </w:pPr>
      <w:r w:rsidRPr="00C91120">
        <w:rPr>
          <w:rFonts w:hint="eastAsia"/>
        </w:rPr>
        <w:t>3</w:t>
      </w:r>
      <w:r w:rsidRPr="00C91120">
        <w:rPr>
          <w:rFonts w:hint="eastAsia"/>
        </w:rPr>
        <w:t>、封锁协议：</w:t>
      </w:r>
    </w:p>
    <w:p w14:paraId="1C335CAA" w14:textId="77777777" w:rsidR="00BC00C6" w:rsidRPr="00C91120" w:rsidRDefault="00BC00C6" w:rsidP="007F5CE8">
      <w:pPr>
        <w:ind w:firstLine="422"/>
      </w:pPr>
      <w:r w:rsidRPr="00C91120">
        <w:rPr>
          <w:rFonts w:hint="eastAsia"/>
          <w:b/>
          <w:bCs/>
        </w:rPr>
        <w:t>共享锁（</w:t>
      </w:r>
      <w:r w:rsidRPr="00C91120">
        <w:rPr>
          <w:rFonts w:hint="eastAsia"/>
          <w:b/>
          <w:bCs/>
        </w:rPr>
        <w:t>S</w:t>
      </w:r>
      <w:r w:rsidRPr="00C91120">
        <w:rPr>
          <w:rFonts w:hint="eastAsia"/>
          <w:b/>
          <w:bCs/>
        </w:rPr>
        <w:t>锁）</w:t>
      </w:r>
      <w:r w:rsidRPr="00C91120">
        <w:rPr>
          <w:rFonts w:hint="eastAsia"/>
        </w:rPr>
        <w:t>：若事务</w:t>
      </w:r>
      <w:r w:rsidRPr="00C91120">
        <w:rPr>
          <w:rFonts w:hint="eastAsia"/>
        </w:rPr>
        <w:t>T</w:t>
      </w:r>
      <w:r w:rsidRPr="00C91120">
        <w:rPr>
          <w:rFonts w:hint="eastAsia"/>
        </w:rPr>
        <w:t>对数据对象</w:t>
      </w:r>
      <w:r w:rsidRPr="00C91120">
        <w:rPr>
          <w:rFonts w:hint="eastAsia"/>
        </w:rPr>
        <w:t>A</w:t>
      </w:r>
      <w:r w:rsidRPr="00C91120">
        <w:rPr>
          <w:rFonts w:hint="eastAsia"/>
        </w:rPr>
        <w:t>添加了</w:t>
      </w:r>
      <w:r w:rsidRPr="00C91120">
        <w:rPr>
          <w:rFonts w:hint="eastAsia"/>
        </w:rPr>
        <w:t>S</w:t>
      </w:r>
      <w:r w:rsidRPr="00C91120">
        <w:rPr>
          <w:rFonts w:hint="eastAsia"/>
        </w:rPr>
        <w:t>锁，则只允许</w:t>
      </w:r>
      <w:r w:rsidRPr="00C91120">
        <w:rPr>
          <w:rFonts w:hint="eastAsia"/>
        </w:rPr>
        <w:t>T</w:t>
      </w:r>
      <w:r w:rsidRPr="00C91120">
        <w:rPr>
          <w:rFonts w:hint="eastAsia"/>
        </w:rPr>
        <w:t>读取</w:t>
      </w:r>
      <w:r w:rsidRPr="00C91120">
        <w:rPr>
          <w:rFonts w:hint="eastAsia"/>
        </w:rPr>
        <w:t>A</w:t>
      </w:r>
      <w:r w:rsidRPr="00C91120">
        <w:rPr>
          <w:rFonts w:hint="eastAsia"/>
        </w:rPr>
        <w:t>，但不能修改</w:t>
      </w:r>
      <w:r w:rsidRPr="00C91120">
        <w:rPr>
          <w:rFonts w:hint="eastAsia"/>
        </w:rPr>
        <w:t>A</w:t>
      </w:r>
      <w:r w:rsidRPr="00C91120">
        <w:rPr>
          <w:rFonts w:hint="eastAsia"/>
        </w:rPr>
        <w:t>。并且其他事务只能对</w:t>
      </w:r>
      <w:r w:rsidRPr="00C91120">
        <w:rPr>
          <w:rFonts w:hint="eastAsia"/>
        </w:rPr>
        <w:t>A</w:t>
      </w:r>
      <w:r w:rsidRPr="00C91120">
        <w:rPr>
          <w:rFonts w:hint="eastAsia"/>
        </w:rPr>
        <w:t>加</w:t>
      </w:r>
      <w:r w:rsidRPr="00C91120">
        <w:rPr>
          <w:rFonts w:hint="eastAsia"/>
        </w:rPr>
        <w:t>S</w:t>
      </w:r>
      <w:r w:rsidRPr="00C91120">
        <w:rPr>
          <w:rFonts w:hint="eastAsia"/>
        </w:rPr>
        <w:t>锁，不能加</w:t>
      </w:r>
      <w:r w:rsidRPr="00C91120">
        <w:rPr>
          <w:rFonts w:hint="eastAsia"/>
        </w:rPr>
        <w:t>X</w:t>
      </w:r>
      <w:r w:rsidRPr="00C91120">
        <w:rPr>
          <w:rFonts w:hint="eastAsia"/>
        </w:rPr>
        <w:t>锁。</w:t>
      </w:r>
    </w:p>
    <w:p w14:paraId="7976A9B7" w14:textId="77777777" w:rsidR="00BC00C6" w:rsidRPr="00C91120" w:rsidRDefault="00BC00C6" w:rsidP="007F5CE8">
      <w:pPr>
        <w:ind w:firstLine="422"/>
      </w:pPr>
      <w:r w:rsidRPr="00C91120">
        <w:rPr>
          <w:b/>
          <w:bCs/>
        </w:rPr>
        <w:t>排他锁（</w:t>
      </w:r>
      <w:r w:rsidRPr="00C91120">
        <w:rPr>
          <w:rFonts w:hint="eastAsia"/>
          <w:b/>
          <w:bCs/>
        </w:rPr>
        <w:t>X</w:t>
      </w:r>
      <w:r w:rsidRPr="00C91120">
        <w:rPr>
          <w:rFonts w:hint="eastAsia"/>
          <w:b/>
          <w:bCs/>
        </w:rPr>
        <w:t>锁</w:t>
      </w:r>
      <w:r w:rsidRPr="00C91120">
        <w:rPr>
          <w:b/>
          <w:bCs/>
        </w:rPr>
        <w:t>）</w:t>
      </w:r>
      <w:r w:rsidRPr="00C91120">
        <w:t>：若事务</w:t>
      </w:r>
      <w:r w:rsidRPr="00C91120">
        <w:rPr>
          <w:rFonts w:hint="eastAsia"/>
        </w:rPr>
        <w:t>T</w:t>
      </w:r>
      <w:r w:rsidRPr="00C91120">
        <w:rPr>
          <w:rFonts w:hint="eastAsia"/>
        </w:rPr>
        <w:t>对数据对象</w:t>
      </w:r>
      <w:r w:rsidRPr="00C91120">
        <w:t>A</w:t>
      </w:r>
      <w:r w:rsidRPr="00C91120">
        <w:t>添加了</w:t>
      </w:r>
      <w:r w:rsidRPr="00C91120">
        <w:t>X</w:t>
      </w:r>
      <w:r w:rsidRPr="00C91120">
        <w:t>锁，则只允许</w:t>
      </w:r>
      <w:r w:rsidRPr="00C91120">
        <w:rPr>
          <w:rFonts w:hint="eastAsia"/>
        </w:rPr>
        <w:t>T</w:t>
      </w:r>
      <w:r w:rsidRPr="00C91120">
        <w:rPr>
          <w:rFonts w:hint="eastAsia"/>
        </w:rPr>
        <w:t>读取和修改</w:t>
      </w:r>
      <w:r w:rsidRPr="00C91120">
        <w:rPr>
          <w:rFonts w:hint="eastAsia"/>
        </w:rPr>
        <w:t>A</w:t>
      </w:r>
      <w:r w:rsidRPr="00C91120">
        <w:rPr>
          <w:rFonts w:hint="eastAsia"/>
        </w:rPr>
        <w:t>，其他事务不能再对</w:t>
      </w:r>
      <w:r w:rsidRPr="00C91120">
        <w:rPr>
          <w:rFonts w:hint="eastAsia"/>
        </w:rPr>
        <w:t>A</w:t>
      </w:r>
      <w:r w:rsidRPr="00C91120">
        <w:rPr>
          <w:rFonts w:hint="eastAsia"/>
        </w:rPr>
        <w:t>加任何锁。</w:t>
      </w:r>
    </w:p>
    <w:p w14:paraId="5859C804" w14:textId="2B91515C" w:rsidR="00BC00C6" w:rsidRPr="00C91120" w:rsidRDefault="00D80682" w:rsidP="007F5CE8">
      <w:pPr>
        <w:ind w:firstLine="420"/>
        <w:rPr>
          <w:b/>
        </w:rPr>
      </w:pPr>
      <w:r w:rsidRPr="00C91120">
        <w:rPr>
          <w:rFonts w:hint="eastAsia"/>
        </w:rPr>
        <w:t>【备考点拨】</w:t>
      </w:r>
    </w:p>
    <w:p w14:paraId="075B2915" w14:textId="77777777" w:rsidR="00BC00C6" w:rsidRPr="00C91120" w:rsidRDefault="00BC00C6" w:rsidP="007F5CE8">
      <w:pPr>
        <w:ind w:firstLine="420"/>
      </w:pPr>
      <w:r w:rsidRPr="00C91120">
        <w:rPr>
          <w:rFonts w:hint="eastAsia"/>
        </w:rPr>
        <w:t>1</w:t>
      </w:r>
      <w:r w:rsidRPr="00C91120">
        <w:rPr>
          <w:rFonts w:hint="eastAsia"/>
        </w:rPr>
        <w:t>、掌握事务特性的概念。</w:t>
      </w:r>
    </w:p>
    <w:p w14:paraId="4F43C61F" w14:textId="77777777" w:rsidR="00BC00C6" w:rsidRPr="00C91120" w:rsidRDefault="00BC00C6" w:rsidP="007F5CE8">
      <w:pPr>
        <w:ind w:firstLine="420"/>
      </w:pPr>
      <w:r w:rsidRPr="00C91120">
        <w:rPr>
          <w:rFonts w:hint="eastAsia"/>
        </w:rPr>
        <w:t>2</w:t>
      </w:r>
      <w:r w:rsidRPr="00C91120">
        <w:rPr>
          <w:rFonts w:hint="eastAsia"/>
        </w:rPr>
        <w:t>、能够区分并发产生的问题。</w:t>
      </w:r>
    </w:p>
    <w:p w14:paraId="761475A4" w14:textId="77777777" w:rsidR="00BC00C6" w:rsidRPr="00C91120" w:rsidRDefault="00BC00C6" w:rsidP="007F5CE8">
      <w:pPr>
        <w:ind w:firstLine="420"/>
      </w:pPr>
      <w:r w:rsidRPr="00C91120">
        <w:rPr>
          <w:rFonts w:hint="eastAsia"/>
        </w:rPr>
        <w:t>3</w:t>
      </w:r>
      <w:r w:rsidRPr="00C91120">
        <w:rPr>
          <w:rFonts w:hint="eastAsia"/>
        </w:rPr>
        <w:t>、了解封锁协议的加锁原则和两种锁的特性。</w:t>
      </w:r>
    </w:p>
    <w:p w14:paraId="09F20161" w14:textId="77777777" w:rsidR="00BC00C6" w:rsidRPr="00C91120" w:rsidRDefault="00BC00C6" w:rsidP="008D2842">
      <w:pPr>
        <w:pStyle w:val="3"/>
      </w:pPr>
      <w:bookmarkStart w:id="276" w:name="_Toc74672578"/>
      <w:r w:rsidRPr="00C91120">
        <w:rPr>
          <w:rFonts w:hint="eastAsia"/>
        </w:rPr>
        <w:t>2</w:t>
      </w:r>
      <w:r w:rsidRPr="00C91120">
        <w:t xml:space="preserve">.8 </w:t>
      </w:r>
      <w:r w:rsidRPr="00C91120">
        <w:t>数据库完整性约束（</w:t>
      </w:r>
      <w:r w:rsidRPr="00C91120">
        <w:rPr>
          <w:rFonts w:hint="eastAsia"/>
        </w:rPr>
        <w:t>★</w:t>
      </w:r>
      <w:r w:rsidRPr="00C91120">
        <w:t>）</w:t>
      </w:r>
      <w:bookmarkEnd w:id="276"/>
    </w:p>
    <w:p w14:paraId="242B8FD3" w14:textId="04AE5AC8" w:rsidR="00BC00C6" w:rsidRPr="00C91120" w:rsidRDefault="00D80682" w:rsidP="007F5CE8">
      <w:pPr>
        <w:ind w:firstLine="420"/>
        <w:rPr>
          <w:b/>
        </w:rPr>
      </w:pPr>
      <w:r w:rsidRPr="00C91120">
        <w:rPr>
          <w:rFonts w:hint="eastAsia"/>
        </w:rPr>
        <w:t>【考法分析】</w:t>
      </w:r>
    </w:p>
    <w:p w14:paraId="36396439" w14:textId="77777777" w:rsidR="00BC00C6" w:rsidRPr="00C91120" w:rsidRDefault="00BC00C6" w:rsidP="007F5CE8">
      <w:pPr>
        <w:ind w:firstLine="420"/>
      </w:pPr>
      <w:r w:rsidRPr="00C91120">
        <w:t>本知识点的考查形式主要是给出一定描述，判断其正误。</w:t>
      </w:r>
    </w:p>
    <w:p w14:paraId="52C6BEFD" w14:textId="0B996FD2" w:rsidR="00BC00C6" w:rsidRPr="00C91120" w:rsidRDefault="00D80682" w:rsidP="007F5CE8">
      <w:pPr>
        <w:ind w:firstLine="420"/>
        <w:rPr>
          <w:b/>
        </w:rPr>
      </w:pPr>
      <w:r w:rsidRPr="00C91120">
        <w:rPr>
          <w:rFonts w:hint="eastAsia"/>
        </w:rPr>
        <w:t>【要点分析】</w:t>
      </w:r>
    </w:p>
    <w:p w14:paraId="2D99D969" w14:textId="77777777" w:rsidR="00BC00C6" w:rsidRPr="00C91120" w:rsidRDefault="00BC00C6" w:rsidP="007F5CE8">
      <w:pPr>
        <w:ind w:firstLine="422"/>
      </w:pPr>
      <w:r w:rsidRPr="00C91120">
        <w:rPr>
          <w:rFonts w:hint="eastAsia"/>
          <w:b/>
          <w:bCs/>
        </w:rPr>
        <w:t>实体完整性</w:t>
      </w:r>
      <w:r w:rsidRPr="00C91120">
        <w:rPr>
          <w:rFonts w:hint="eastAsia"/>
        </w:rPr>
        <w:t>：规定其主属性不能去空值。</w:t>
      </w:r>
    </w:p>
    <w:p w14:paraId="02366166" w14:textId="77777777" w:rsidR="00BC00C6" w:rsidRPr="00C91120" w:rsidRDefault="00BC00C6" w:rsidP="007F5CE8">
      <w:pPr>
        <w:ind w:firstLine="422"/>
      </w:pPr>
      <w:r w:rsidRPr="00C91120">
        <w:rPr>
          <w:b/>
          <w:bCs/>
        </w:rPr>
        <w:t>参照完整性</w:t>
      </w:r>
      <w:r w:rsidRPr="00C91120">
        <w:t>（也称为引用完整性）：规定其外键为参照表的主键值或为空值。</w:t>
      </w:r>
    </w:p>
    <w:p w14:paraId="7B4327C5" w14:textId="77777777" w:rsidR="00BC00C6" w:rsidRPr="00C91120" w:rsidRDefault="00BC00C6" w:rsidP="007F5CE8">
      <w:pPr>
        <w:ind w:firstLine="422"/>
      </w:pPr>
      <w:r w:rsidRPr="00C91120">
        <w:rPr>
          <w:rFonts w:hint="eastAsia"/>
          <w:b/>
          <w:bCs/>
        </w:rPr>
        <w:t>用户自定义完整性</w:t>
      </w:r>
      <w:r w:rsidRPr="00C91120">
        <w:rPr>
          <w:rFonts w:hint="eastAsia"/>
        </w:rPr>
        <w:t>：指用户针对某一具体的关系数据库的约束条件，反映某一具体应用所涉及的数据必须满足的予以要求，由应用的环境决定，如年龄定义为</w:t>
      </w:r>
      <w:r w:rsidRPr="00C91120">
        <w:rPr>
          <w:rFonts w:hint="eastAsia"/>
        </w:rPr>
        <w:t>0~</w:t>
      </w:r>
      <w:r w:rsidRPr="00C91120">
        <w:t>150</w:t>
      </w:r>
      <w:r w:rsidRPr="00C91120">
        <w:t>正整数。</w:t>
      </w:r>
    </w:p>
    <w:p w14:paraId="5A59A6BB" w14:textId="77777777" w:rsidR="00BC00C6" w:rsidRPr="00C91120" w:rsidRDefault="00BC00C6" w:rsidP="007F5CE8">
      <w:pPr>
        <w:ind w:firstLine="422"/>
      </w:pPr>
      <w:r w:rsidRPr="00C91120">
        <w:rPr>
          <w:rFonts w:hint="eastAsia"/>
          <w:b/>
          <w:bCs/>
        </w:rPr>
        <w:t>触发器</w:t>
      </w:r>
      <w:r w:rsidRPr="00C91120">
        <w:rPr>
          <w:rFonts w:hint="eastAsia"/>
        </w:rPr>
        <w:t>：一种复杂的完整性约束。</w:t>
      </w:r>
    </w:p>
    <w:p w14:paraId="3C5E2F92" w14:textId="545D31B3" w:rsidR="00BC00C6" w:rsidRPr="00C91120" w:rsidRDefault="00D80682" w:rsidP="007F5CE8">
      <w:pPr>
        <w:ind w:firstLine="420"/>
        <w:rPr>
          <w:b/>
        </w:rPr>
      </w:pPr>
      <w:r w:rsidRPr="00C91120">
        <w:rPr>
          <w:rFonts w:hint="eastAsia"/>
        </w:rPr>
        <w:t>【备考点拨】</w:t>
      </w:r>
    </w:p>
    <w:p w14:paraId="0453D380" w14:textId="77777777" w:rsidR="00BC00C6" w:rsidRPr="00C91120" w:rsidRDefault="00BC00C6" w:rsidP="007F5CE8">
      <w:pPr>
        <w:ind w:firstLine="420"/>
      </w:pPr>
      <w:r w:rsidRPr="00C91120">
        <w:rPr>
          <w:rFonts w:hint="eastAsia"/>
        </w:rPr>
        <w:t>1</w:t>
      </w:r>
      <w:r w:rsidRPr="00C91120">
        <w:rPr>
          <w:rFonts w:hint="eastAsia"/>
        </w:rPr>
        <w:t>、掌握完整性约束相关的概念，能够区分不同的完整性类别，判断一些描述的正误。</w:t>
      </w:r>
    </w:p>
    <w:p w14:paraId="1EE598B7" w14:textId="77777777" w:rsidR="00BC00C6" w:rsidRPr="00C91120" w:rsidRDefault="00BC00C6" w:rsidP="008D2842">
      <w:pPr>
        <w:pStyle w:val="3"/>
      </w:pPr>
      <w:bookmarkStart w:id="277" w:name="_Toc74672579"/>
      <w:r w:rsidRPr="00C91120">
        <w:rPr>
          <w:rFonts w:hint="eastAsia"/>
        </w:rPr>
        <w:t>2</w:t>
      </w:r>
      <w:r w:rsidRPr="00C91120">
        <w:t xml:space="preserve">.9 </w:t>
      </w:r>
      <w:r w:rsidRPr="00C91120">
        <w:rPr>
          <w:rFonts w:hint="eastAsia"/>
        </w:rPr>
        <w:t>数据库扩展知识</w:t>
      </w:r>
      <w:r w:rsidRPr="00C91120">
        <w:t>（</w:t>
      </w:r>
      <w:r w:rsidRPr="00C91120">
        <w:rPr>
          <w:rFonts w:hint="eastAsia"/>
        </w:rPr>
        <w:t>★</w:t>
      </w:r>
      <w:r w:rsidRPr="00C91120">
        <w:t>）</w:t>
      </w:r>
      <w:bookmarkEnd w:id="277"/>
    </w:p>
    <w:p w14:paraId="69205555" w14:textId="5BEF5ED2" w:rsidR="00BC00C6" w:rsidRPr="00C91120" w:rsidRDefault="00D80682" w:rsidP="007F5CE8">
      <w:pPr>
        <w:ind w:firstLine="420"/>
        <w:rPr>
          <w:b/>
        </w:rPr>
      </w:pPr>
      <w:r w:rsidRPr="00C91120">
        <w:rPr>
          <w:rFonts w:hint="eastAsia"/>
        </w:rPr>
        <w:t>【考法分析】</w:t>
      </w:r>
    </w:p>
    <w:p w14:paraId="18768834" w14:textId="77777777" w:rsidR="00BC00C6" w:rsidRPr="00C91120" w:rsidRDefault="00BC00C6" w:rsidP="007F5CE8">
      <w:pPr>
        <w:ind w:firstLine="420"/>
      </w:pPr>
      <w:r w:rsidRPr="00C91120">
        <w:t>本知识点的考查形式主要是给出一定描述，判断其</w:t>
      </w:r>
      <w:r w:rsidRPr="00C91120">
        <w:rPr>
          <w:rFonts w:hint="eastAsia"/>
        </w:rPr>
        <w:t>对应概念</w:t>
      </w:r>
      <w:r w:rsidRPr="00C91120">
        <w:t>。</w:t>
      </w:r>
    </w:p>
    <w:p w14:paraId="16540311" w14:textId="3BD21913" w:rsidR="00BC00C6" w:rsidRPr="00C91120" w:rsidRDefault="00D80682" w:rsidP="007F5CE8">
      <w:pPr>
        <w:ind w:firstLine="420"/>
        <w:rPr>
          <w:b/>
        </w:rPr>
      </w:pPr>
      <w:r w:rsidRPr="00C91120">
        <w:rPr>
          <w:rFonts w:hint="eastAsia"/>
        </w:rPr>
        <w:t>【要点分析】</w:t>
      </w:r>
    </w:p>
    <w:p w14:paraId="3006644A" w14:textId="77777777" w:rsidR="00BC00C6" w:rsidRPr="00C91120" w:rsidRDefault="00BC00C6" w:rsidP="007F5CE8">
      <w:pPr>
        <w:ind w:firstLine="422"/>
      </w:pPr>
      <w:r w:rsidRPr="00C91120">
        <w:rPr>
          <w:rFonts w:hint="eastAsia"/>
          <w:b/>
          <w:bCs/>
        </w:rPr>
        <w:t>1</w:t>
      </w:r>
      <w:r w:rsidRPr="00C91120">
        <w:rPr>
          <w:rFonts w:hint="eastAsia"/>
          <w:b/>
          <w:bCs/>
        </w:rPr>
        <w:t>、数据库备份分类：</w:t>
      </w:r>
      <w:r w:rsidRPr="00C91120">
        <w:rPr>
          <w:rFonts w:hint="eastAsia"/>
        </w:rPr>
        <w:t>从备份量来分，可以分为完全备份、增量备份、差异备份。</w:t>
      </w:r>
    </w:p>
    <w:p w14:paraId="00423ECF" w14:textId="77777777" w:rsidR="00BC00C6" w:rsidRPr="00C91120" w:rsidRDefault="00BC00C6" w:rsidP="007F5CE8">
      <w:pPr>
        <w:ind w:firstLine="422"/>
      </w:pPr>
      <w:r w:rsidRPr="00C91120">
        <w:rPr>
          <w:rFonts w:hint="eastAsia"/>
          <w:b/>
          <w:bCs/>
        </w:rPr>
        <w:t>完全备份</w:t>
      </w:r>
      <w:r w:rsidRPr="00C91120">
        <w:rPr>
          <w:rFonts w:hint="eastAsia"/>
        </w:rPr>
        <w:t>：备份所有数据。即使两个备份时间点之间数据没有任何变动，所有数据还是会被备份下来。</w:t>
      </w:r>
    </w:p>
    <w:p w14:paraId="08702919" w14:textId="77777777" w:rsidR="00BC00C6" w:rsidRPr="00C91120" w:rsidRDefault="00BC00C6" w:rsidP="007F5CE8">
      <w:pPr>
        <w:ind w:firstLine="422"/>
      </w:pPr>
      <w:r w:rsidRPr="00C91120">
        <w:rPr>
          <w:rFonts w:hint="eastAsia"/>
          <w:b/>
          <w:bCs/>
        </w:rPr>
        <w:t>增量备份</w:t>
      </w:r>
      <w:r w:rsidRPr="00C91120">
        <w:rPr>
          <w:rFonts w:hint="eastAsia"/>
        </w:rPr>
        <w:t>：跟完全备份不同，增量备份在做数据备份前会先判断数据的最后修改时间是否比上次备份的时间晚。如果不是，则表示该数据并没有被修改过，这次不需要备份。所以该备份方式，只记录上次备份之后的变动情况，而非完全备份。</w:t>
      </w:r>
    </w:p>
    <w:p w14:paraId="51E569C4" w14:textId="77777777" w:rsidR="00BC00C6" w:rsidRPr="00C91120" w:rsidRDefault="00BC00C6" w:rsidP="007F5CE8">
      <w:pPr>
        <w:ind w:firstLine="422"/>
      </w:pPr>
      <w:r w:rsidRPr="00C91120">
        <w:rPr>
          <w:rFonts w:hint="eastAsia"/>
          <w:b/>
          <w:bCs/>
        </w:rPr>
        <w:t>差异备份</w:t>
      </w:r>
      <w:r w:rsidRPr="00C91120">
        <w:rPr>
          <w:rFonts w:hint="eastAsia"/>
        </w:rPr>
        <w:t>：差异备份与增量备份一样，都只备份变动过的数据。但前者的备份是针对上次完整备份后，曾被更新过的。</w:t>
      </w:r>
    </w:p>
    <w:p w14:paraId="69176992" w14:textId="77777777" w:rsidR="00BC00C6" w:rsidRPr="00C91120" w:rsidRDefault="00BC00C6" w:rsidP="007F5CE8">
      <w:pPr>
        <w:ind w:firstLine="420"/>
      </w:pPr>
      <w:r w:rsidRPr="00C91120">
        <w:rPr>
          <w:rFonts w:hint="eastAsia"/>
        </w:rPr>
        <w:t>2</w:t>
      </w:r>
      <w:r w:rsidRPr="00C91120">
        <w:rPr>
          <w:rFonts w:hint="eastAsia"/>
        </w:rPr>
        <w:t>、分布式数据库透明性</w:t>
      </w:r>
    </w:p>
    <w:p w14:paraId="4239EDBD" w14:textId="77777777" w:rsidR="00BC00C6" w:rsidRPr="00C91120" w:rsidRDefault="00BC00C6" w:rsidP="007F5CE8">
      <w:pPr>
        <w:ind w:firstLine="422"/>
      </w:pPr>
      <w:r w:rsidRPr="00C91120">
        <w:rPr>
          <w:rFonts w:hint="eastAsia"/>
          <w:b/>
          <w:bCs/>
        </w:rPr>
        <w:t>分片透明</w:t>
      </w:r>
      <w:r w:rsidRPr="00C91120">
        <w:rPr>
          <w:rFonts w:hint="eastAsia"/>
        </w:rPr>
        <w:t>：是指用户不必关心数据是如何分片的，它们对数据的操作在全局关系上进行，即如何分片对用户是透明的，因此，当分片改变时应用程序可以不变。分片透明性是最高层次的透明性，如果用户能在全局关系一级操作，则数据如何分布，如何存储等细节自不必关心，其应用程序的编写与集中式数据库相同。</w:t>
      </w:r>
    </w:p>
    <w:p w14:paraId="4362547C" w14:textId="77777777" w:rsidR="00BC00C6" w:rsidRPr="00C91120" w:rsidRDefault="00BC00C6" w:rsidP="007F5CE8">
      <w:pPr>
        <w:ind w:firstLine="422"/>
      </w:pPr>
      <w:r w:rsidRPr="00C91120">
        <w:rPr>
          <w:rFonts w:hint="eastAsia"/>
          <w:b/>
          <w:bCs/>
        </w:rPr>
        <w:t>复制透明</w:t>
      </w:r>
      <w:r w:rsidRPr="00C91120">
        <w:rPr>
          <w:rFonts w:hint="eastAsia"/>
        </w:rPr>
        <w:t>：用户不用关心数据库在网络中各个节点的复制情况，被复制的数据的更新都由系统自动完成。在分布式数据库系统中，可以把一个场地的数据复制到其他场地存放，应用程序可以使用复制到本地的数据在本地完成分布式操作，避免通过网络传输数据，提高了系统的运行和查询效率。但是对于复制数据的更新操作，就要涉及到对所有复制数据的更新。</w:t>
      </w:r>
    </w:p>
    <w:p w14:paraId="2E4FF74F" w14:textId="77777777" w:rsidR="00BC00C6" w:rsidRPr="00C91120" w:rsidRDefault="00BC00C6" w:rsidP="007F5CE8">
      <w:pPr>
        <w:ind w:firstLine="422"/>
      </w:pPr>
      <w:r w:rsidRPr="00C91120">
        <w:rPr>
          <w:rFonts w:hint="eastAsia"/>
          <w:b/>
          <w:bCs/>
        </w:rPr>
        <w:t>位置透明</w:t>
      </w:r>
      <w:r w:rsidRPr="00C91120">
        <w:rPr>
          <w:rFonts w:hint="eastAsia"/>
        </w:rPr>
        <w:t>：是指用户不必知道所操作的数据放在何处，即数据分配到哪个或哪些站点存储对用户是透明的。</w:t>
      </w:r>
    </w:p>
    <w:p w14:paraId="4CCF5882" w14:textId="77777777" w:rsidR="00BC00C6" w:rsidRDefault="00BC00C6" w:rsidP="007F5CE8">
      <w:pPr>
        <w:ind w:firstLine="422"/>
      </w:pPr>
      <w:r w:rsidRPr="00C91120">
        <w:rPr>
          <w:rFonts w:hint="eastAsia"/>
          <w:b/>
          <w:bCs/>
        </w:rPr>
        <w:t>局部映像透明性（逻辑透明）</w:t>
      </w:r>
      <w:r w:rsidRPr="00C91120">
        <w:rPr>
          <w:rFonts w:hint="eastAsia"/>
        </w:rPr>
        <w:t>：是最低层次的透明性，该透明性提供数据到局部数据库的映像，即用户不必关心局部</w:t>
      </w:r>
      <w:r w:rsidRPr="00C91120">
        <w:rPr>
          <w:rFonts w:hint="eastAsia"/>
        </w:rPr>
        <w:t>DBMS</w:t>
      </w:r>
      <w:r w:rsidRPr="00C91120">
        <w:rPr>
          <w:rFonts w:hint="eastAsia"/>
        </w:rPr>
        <w:t>支持哪种数据模型、使用哪种数据操纵语言，数据模型和操纵语言的转换是由系统完成的。因此，局部映像透明性对异构型和同构异质的分布式数据库系统是非常重要的。</w:t>
      </w:r>
    </w:p>
    <w:p w14:paraId="7D84A5DB" w14:textId="1AE5DFBE" w:rsidR="007A1D1B" w:rsidRDefault="007A1D1B" w:rsidP="007F5CE8">
      <w:pPr>
        <w:ind w:firstLine="420"/>
      </w:pPr>
      <w:r>
        <w:rPr>
          <w:rFonts w:hint="eastAsia"/>
        </w:rPr>
        <w:t>3</w:t>
      </w:r>
      <w:r>
        <w:t>、分布式数据库特点</w:t>
      </w:r>
    </w:p>
    <w:p w14:paraId="24BD05E0" w14:textId="77777777" w:rsidR="007A1D1B" w:rsidRPr="007A1D1B" w:rsidRDefault="007A1D1B" w:rsidP="007F5CE8">
      <w:pPr>
        <w:ind w:firstLine="422"/>
      </w:pPr>
      <w:r w:rsidRPr="007A1D1B">
        <w:rPr>
          <w:rFonts w:hint="eastAsia"/>
          <w:b/>
        </w:rPr>
        <w:t>数据独立性</w:t>
      </w:r>
      <w:r w:rsidRPr="007A1D1B">
        <w:rPr>
          <w:rFonts w:hint="eastAsia"/>
        </w:rPr>
        <w:t>。除了数据的逻辑独立性与物理独立性外，还有数据分布独立性（分布透明性）。</w:t>
      </w:r>
    </w:p>
    <w:p w14:paraId="02972344" w14:textId="77777777" w:rsidR="007A1D1B" w:rsidRPr="007A1D1B" w:rsidRDefault="007A1D1B" w:rsidP="007F5CE8">
      <w:pPr>
        <w:ind w:firstLine="422"/>
      </w:pPr>
      <w:r w:rsidRPr="007A1D1B">
        <w:rPr>
          <w:rFonts w:hint="eastAsia"/>
          <w:b/>
        </w:rPr>
        <w:t>集中与自治共享结合的控制结构</w:t>
      </w:r>
      <w:r w:rsidRPr="007A1D1B">
        <w:rPr>
          <w:rFonts w:hint="eastAsia"/>
        </w:rPr>
        <w:t>。各局部的</w:t>
      </w:r>
      <w:r w:rsidRPr="007A1D1B">
        <w:t>DBMS</w:t>
      </w:r>
      <w:r w:rsidRPr="007A1D1B">
        <w:t>可以独立地管理局部数据库，具有自治的功能。同时，系统又设有集中控制机制，协调各局部</w:t>
      </w:r>
      <w:r w:rsidRPr="007A1D1B">
        <w:t>DBMS</w:t>
      </w:r>
      <w:r w:rsidRPr="007A1D1B">
        <w:t>的工作，执行全局应用。</w:t>
      </w:r>
    </w:p>
    <w:p w14:paraId="7B30A6B7" w14:textId="77777777" w:rsidR="007A1D1B" w:rsidRPr="007A1D1B" w:rsidRDefault="007A1D1B" w:rsidP="007F5CE8">
      <w:pPr>
        <w:ind w:firstLine="420"/>
      </w:pPr>
      <w:r w:rsidRPr="007A1D1B">
        <w:rPr>
          <w:rFonts w:hint="eastAsia"/>
        </w:rPr>
        <w:t>适当增加数据冗余度。在不同的场地存储同一数据的多个副本，可以提高系统的可靠性和可用性，同时也能提高系统性能。</w:t>
      </w:r>
    </w:p>
    <w:p w14:paraId="1478B179" w14:textId="6B740D27" w:rsidR="007A1D1B" w:rsidRPr="007A1D1B" w:rsidRDefault="007A1D1B" w:rsidP="007F5CE8">
      <w:pPr>
        <w:ind w:firstLine="420"/>
      </w:pPr>
      <w:r w:rsidRPr="007A1D1B">
        <w:t>（提高系统的</w:t>
      </w:r>
      <w:r w:rsidRPr="007A1D1B">
        <w:rPr>
          <w:b/>
        </w:rPr>
        <w:t>可用性</w:t>
      </w:r>
      <w:r w:rsidRPr="007A1D1B">
        <w:t>，即当系统中某个节点发生故障时，因为数据有其他副本在非故障场地上，对其他所有场地来说，数据仍然是可用的，从而保证数据的完备性。</w:t>
      </w:r>
      <w:del w:id="278" w:author="Administrator" w:date="2021-06-15T10:34:00Z">
        <w:r w:rsidRPr="007A1D1B" w:rsidDel="00D43D95">
          <w:delText>)</w:delText>
        </w:r>
      </w:del>
      <w:ins w:id="279" w:author="Administrator" w:date="2021-06-15T10:34:00Z">
        <w:r w:rsidR="00D43D95">
          <w:t>）</w:t>
        </w:r>
      </w:ins>
    </w:p>
    <w:p w14:paraId="7FC54107" w14:textId="753D243A" w:rsidR="007A1D1B" w:rsidRPr="00C91120" w:rsidRDefault="007A1D1B" w:rsidP="007F5CE8">
      <w:pPr>
        <w:ind w:firstLine="420"/>
      </w:pPr>
      <w:r w:rsidRPr="007A1D1B">
        <w:rPr>
          <w:rFonts w:hint="eastAsia"/>
        </w:rPr>
        <w:t>全局的一致性、可串行性和可恢复性。</w:t>
      </w:r>
    </w:p>
    <w:p w14:paraId="49833FA7" w14:textId="79942773" w:rsidR="00BC00C6" w:rsidRPr="00C91120" w:rsidRDefault="00D80682" w:rsidP="007F5CE8">
      <w:pPr>
        <w:ind w:firstLine="420"/>
        <w:rPr>
          <w:b/>
        </w:rPr>
      </w:pPr>
      <w:r w:rsidRPr="00C91120">
        <w:rPr>
          <w:rFonts w:hint="eastAsia"/>
        </w:rPr>
        <w:t>【备考点拨】</w:t>
      </w:r>
    </w:p>
    <w:p w14:paraId="4B2DCDFF" w14:textId="77777777" w:rsidR="00BC00C6" w:rsidRPr="00C91120" w:rsidRDefault="00BC00C6" w:rsidP="007F5CE8">
      <w:pPr>
        <w:ind w:firstLine="420"/>
      </w:pPr>
      <w:r w:rsidRPr="00C91120">
        <w:rPr>
          <w:rFonts w:hint="eastAsia"/>
        </w:rPr>
        <w:t>1</w:t>
      </w:r>
      <w:r w:rsidRPr="00C91120">
        <w:rPr>
          <w:rFonts w:hint="eastAsia"/>
        </w:rPr>
        <w:t>、了解备份的概念以及不同备份方式的区别；</w:t>
      </w:r>
    </w:p>
    <w:p w14:paraId="374491CB" w14:textId="49D4F4DF" w:rsidR="00BC00C6" w:rsidRPr="00C91120" w:rsidRDefault="00BC00C6" w:rsidP="007F5CE8">
      <w:pPr>
        <w:ind w:firstLine="420"/>
      </w:pPr>
      <w:r w:rsidRPr="00C91120">
        <w:t>2</w:t>
      </w:r>
      <w:r w:rsidRPr="00C91120">
        <w:rPr>
          <w:rFonts w:hint="eastAsia"/>
        </w:rPr>
        <w:t>、了解分布式数据库</w:t>
      </w:r>
      <w:r w:rsidR="007A1D1B">
        <w:rPr>
          <w:rFonts w:hint="eastAsia"/>
        </w:rPr>
        <w:t>的特点和</w:t>
      </w:r>
      <w:r w:rsidRPr="00C91120">
        <w:rPr>
          <w:rFonts w:hint="eastAsia"/>
        </w:rPr>
        <w:t>透明性的描述。</w:t>
      </w:r>
    </w:p>
    <w:p w14:paraId="5C99F0A3" w14:textId="77777777" w:rsidR="00BC00C6" w:rsidRPr="00C91120" w:rsidRDefault="00BC00C6" w:rsidP="008D2842">
      <w:pPr>
        <w:pStyle w:val="3"/>
      </w:pPr>
      <w:bookmarkStart w:id="280" w:name="_Toc74672580"/>
      <w:r w:rsidRPr="00C91120">
        <w:t xml:space="preserve">2.10 </w:t>
      </w:r>
      <w:r w:rsidRPr="00C91120">
        <w:rPr>
          <w:rFonts w:hint="eastAsia"/>
        </w:rPr>
        <w:t>【软件设计】数据库设计题解题技巧</w:t>
      </w:r>
      <w:bookmarkEnd w:id="280"/>
    </w:p>
    <w:p w14:paraId="18B17987" w14:textId="1619091D" w:rsidR="00BC00C6" w:rsidRPr="00C91120" w:rsidRDefault="00BC00C6" w:rsidP="007F5CE8">
      <w:pPr>
        <w:ind w:firstLine="420"/>
      </w:pPr>
      <w:del w:id="281" w:author="Administrator" w:date="2021-06-15T14:24:00Z">
        <w:r w:rsidRPr="00C91120" w:rsidDel="00ED672A">
          <w:tab/>
        </w:r>
      </w:del>
      <w:r w:rsidRPr="00C91120">
        <w:t>1</w:t>
      </w:r>
      <w:r w:rsidRPr="00C91120">
        <w:rPr>
          <w:rFonts w:hint="eastAsia"/>
        </w:rPr>
        <w:t>、补充</w:t>
      </w:r>
      <w:r w:rsidRPr="00C91120">
        <w:rPr>
          <w:rFonts w:hint="eastAsia"/>
        </w:rPr>
        <w:t>E-R</w:t>
      </w:r>
      <w:r w:rsidRPr="00C91120">
        <w:rPr>
          <w:rFonts w:hint="eastAsia"/>
        </w:rPr>
        <w:t>图</w:t>
      </w:r>
    </w:p>
    <w:p w14:paraId="6B90017D" w14:textId="77777777" w:rsidR="00BC00C6" w:rsidRPr="00C91120" w:rsidRDefault="00BC00C6" w:rsidP="007F5CE8">
      <w:pPr>
        <w:ind w:firstLine="422"/>
      </w:pPr>
      <w:r w:rsidRPr="00C91120">
        <w:rPr>
          <w:rFonts w:hint="eastAsia"/>
          <w:b/>
          <w:bCs/>
        </w:rPr>
        <w:t>找实体</w:t>
      </w:r>
      <w:r w:rsidRPr="00C91120">
        <w:rPr>
          <w:rFonts w:hint="eastAsia"/>
        </w:rPr>
        <w:t>：实体一般为名词形式，实体是现实世界中可以区别于其他对象的“事件”或“物体”。在</w:t>
      </w:r>
      <w:r w:rsidRPr="00C91120">
        <w:rPr>
          <w:rFonts w:hint="eastAsia"/>
        </w:rPr>
        <w:t>E-R</w:t>
      </w:r>
      <w:r w:rsidRPr="00C91120">
        <w:rPr>
          <w:rFonts w:hint="eastAsia"/>
        </w:rPr>
        <w:t>图中可根据相关实体间的联系，补充缺失的实体。实体以矩形表示，在矩形框内写明实体名。</w:t>
      </w:r>
    </w:p>
    <w:p w14:paraId="0E960343" w14:textId="77777777" w:rsidR="00BC00C6" w:rsidRPr="00C91120" w:rsidRDefault="00BC00C6" w:rsidP="007F5CE8">
      <w:pPr>
        <w:ind w:firstLine="422"/>
      </w:pPr>
      <w:r w:rsidRPr="00C91120">
        <w:rPr>
          <w:rFonts w:hint="eastAsia"/>
          <w:b/>
          <w:bCs/>
        </w:rPr>
        <w:t>找联系</w:t>
      </w:r>
      <w:r w:rsidRPr="00C91120">
        <w:rPr>
          <w:rFonts w:hint="eastAsia"/>
        </w:rPr>
        <w:t>：在</w:t>
      </w:r>
      <w:r w:rsidRPr="00C91120">
        <w:rPr>
          <w:rFonts w:hint="eastAsia"/>
        </w:rPr>
        <w:t>E-R</w:t>
      </w:r>
      <w:r w:rsidRPr="00C91120">
        <w:rPr>
          <w:rFonts w:hint="eastAsia"/>
        </w:rPr>
        <w:t>模型中，联系用菱形表示，通常菱形框内写明联系名，并用无向边分别与有关实体连接起来，同时在无向边旁标注上联系的类型（</w:t>
      </w:r>
      <w:r w:rsidRPr="00C91120">
        <w:rPr>
          <w:rFonts w:hint="eastAsia"/>
        </w:rPr>
        <w:t>1:1</w:t>
      </w:r>
      <w:r w:rsidRPr="00C91120">
        <w:rPr>
          <w:rFonts w:hint="eastAsia"/>
        </w:rPr>
        <w:t>、</w:t>
      </w:r>
      <w:r w:rsidRPr="00C91120">
        <w:rPr>
          <w:rFonts w:hint="eastAsia"/>
        </w:rPr>
        <w:t>1:n</w:t>
      </w:r>
      <w:r w:rsidRPr="00C91120">
        <w:rPr>
          <w:rFonts w:hint="eastAsia"/>
        </w:rPr>
        <w:t>、</w:t>
      </w:r>
      <w:r w:rsidRPr="00C91120">
        <w:rPr>
          <w:rFonts w:hint="eastAsia"/>
        </w:rPr>
        <w:t>n:m</w:t>
      </w:r>
      <w:r w:rsidRPr="00C91120">
        <w:rPr>
          <w:rFonts w:hint="eastAsia"/>
        </w:rPr>
        <w:t>）。根据题干描述找出对应实体间存在的联系。</w:t>
      </w:r>
    </w:p>
    <w:p w14:paraId="2C07D5B7" w14:textId="77777777" w:rsidR="00BC00C6" w:rsidRPr="00C91120" w:rsidRDefault="00BC00C6" w:rsidP="007F5CE8">
      <w:pPr>
        <w:ind w:firstLine="422"/>
      </w:pPr>
      <w:r w:rsidRPr="00C91120">
        <w:rPr>
          <w:rFonts w:hint="eastAsia"/>
          <w:b/>
          <w:bCs/>
        </w:rPr>
        <w:t>三元联系</w:t>
      </w:r>
      <w:r w:rsidRPr="00C91120">
        <w:rPr>
          <w:rFonts w:hint="eastAsia"/>
        </w:rPr>
        <w:t>：对于题干描述中，一个联系涉及到</w:t>
      </w:r>
      <w:r w:rsidRPr="00C91120">
        <w:rPr>
          <w:rFonts w:hint="eastAsia"/>
        </w:rPr>
        <w:t>3</w:t>
      </w:r>
      <w:r w:rsidRPr="00C91120">
        <w:rPr>
          <w:rFonts w:hint="eastAsia"/>
        </w:rPr>
        <w:t>个实体的情况，我们称之为三元联系。以菱形表示联系，以无向边分别连接对应的实体。</w:t>
      </w:r>
    </w:p>
    <w:p w14:paraId="439EA60C" w14:textId="77777777" w:rsidR="00BC00C6" w:rsidRPr="00C91120" w:rsidRDefault="00BC00C6" w:rsidP="007F5CE8">
      <w:pPr>
        <w:ind w:firstLine="420"/>
      </w:pPr>
      <w:r w:rsidRPr="00C91120">
        <w:t>2</w:t>
      </w:r>
      <w:r w:rsidRPr="00C91120">
        <w:rPr>
          <w:rFonts w:hint="eastAsia"/>
        </w:rPr>
        <w:t>、补充关系模式</w:t>
      </w:r>
    </w:p>
    <w:p w14:paraId="3854E8A9" w14:textId="77777777" w:rsidR="00BC00C6" w:rsidRPr="00C91120" w:rsidRDefault="00BC00C6" w:rsidP="007F5CE8">
      <w:pPr>
        <w:ind w:firstLine="420"/>
      </w:pPr>
      <w:r w:rsidRPr="00C91120">
        <w:rPr>
          <w:rFonts w:hint="eastAsia"/>
        </w:rPr>
        <w:t>（</w:t>
      </w:r>
      <w:r w:rsidRPr="00C91120">
        <w:rPr>
          <w:rFonts w:hint="eastAsia"/>
        </w:rPr>
        <w:t>1</w:t>
      </w:r>
      <w:r w:rsidRPr="00C91120">
        <w:rPr>
          <w:rFonts w:hint="eastAsia"/>
        </w:rPr>
        <w:t>）根据题干描述，找遗漏属性；</w:t>
      </w:r>
    </w:p>
    <w:p w14:paraId="2C6E6E1E" w14:textId="77777777" w:rsidR="00BC00C6" w:rsidRPr="00C91120" w:rsidRDefault="00BC00C6" w:rsidP="007F5CE8">
      <w:pPr>
        <w:ind w:firstLine="420"/>
      </w:pPr>
      <w:r w:rsidRPr="00C91120">
        <w:rPr>
          <w:rFonts w:hint="eastAsia"/>
        </w:rPr>
        <w:t>（</w:t>
      </w:r>
      <w:r w:rsidRPr="00C91120">
        <w:rPr>
          <w:rFonts w:hint="eastAsia"/>
        </w:rPr>
        <w:t>2</w:t>
      </w:r>
      <w:r w:rsidRPr="00C91120">
        <w:rPr>
          <w:rFonts w:hint="eastAsia"/>
        </w:rPr>
        <w:t>）题干描述已完善，根据联系归并找参照属性，通常将联系归并到实体端时，需要补充另一端实体的主键，如果联系本身存在属性，归并后也需要列出。</w:t>
      </w:r>
    </w:p>
    <w:p w14:paraId="23833CC2" w14:textId="77777777" w:rsidR="00BC00C6" w:rsidRPr="00C91120" w:rsidRDefault="00BC00C6" w:rsidP="007F5CE8">
      <w:pPr>
        <w:ind w:firstLine="420"/>
      </w:pPr>
      <w:r w:rsidRPr="00C91120">
        <w:t>2</w:t>
      </w:r>
      <w:r w:rsidRPr="00C91120">
        <w:rPr>
          <w:rFonts w:hint="eastAsia"/>
        </w:rPr>
        <w:t>、判断主键和外键</w:t>
      </w:r>
    </w:p>
    <w:p w14:paraId="7CBE995E" w14:textId="77777777" w:rsidR="00BC00C6" w:rsidRPr="00C91120" w:rsidRDefault="00BC00C6" w:rsidP="007F5CE8">
      <w:pPr>
        <w:ind w:firstLine="420"/>
      </w:pPr>
      <w:r w:rsidRPr="00C91120">
        <w:rPr>
          <w:rFonts w:hint="eastAsia"/>
        </w:rPr>
        <w:t>（</w:t>
      </w:r>
      <w:r w:rsidRPr="00C91120">
        <w:rPr>
          <w:rFonts w:hint="eastAsia"/>
        </w:rPr>
        <w:t>1</w:t>
      </w:r>
      <w:r w:rsidRPr="00C91120">
        <w:rPr>
          <w:rFonts w:hint="eastAsia"/>
        </w:rPr>
        <w:t>）找主键</w:t>
      </w:r>
    </w:p>
    <w:p w14:paraId="370EA283" w14:textId="77777777" w:rsidR="00BC00C6" w:rsidRPr="00C91120" w:rsidRDefault="00BC00C6" w:rsidP="007F5CE8">
      <w:pPr>
        <w:ind w:firstLine="420"/>
      </w:pPr>
      <w:r w:rsidRPr="00C91120">
        <w:rPr>
          <w:rFonts w:hint="eastAsia"/>
        </w:rPr>
        <w:t>（</w:t>
      </w:r>
      <w:r w:rsidRPr="00C91120">
        <w:t>2</w:t>
      </w:r>
      <w:r w:rsidRPr="00C91120">
        <w:rPr>
          <w:rFonts w:hint="eastAsia"/>
        </w:rPr>
        <w:t>）找外键</w:t>
      </w:r>
    </w:p>
    <w:p w14:paraId="477D3CB4" w14:textId="77777777" w:rsidR="00BC00C6" w:rsidRPr="00C91120" w:rsidRDefault="00BC00C6" w:rsidP="007F5CE8">
      <w:pPr>
        <w:ind w:firstLine="420"/>
      </w:pPr>
      <w:r w:rsidRPr="00C91120">
        <w:rPr>
          <w:rFonts w:hint="eastAsia"/>
        </w:rPr>
        <w:t>（</w:t>
      </w:r>
      <w:r w:rsidRPr="00C91120">
        <w:t>3</w:t>
      </w:r>
      <w:r w:rsidRPr="00C91120">
        <w:rPr>
          <w:rFonts w:hint="eastAsia"/>
        </w:rPr>
        <w:t>）全码：关系模型的所有属性组是这个关系模式的候选码，称为全码。</w:t>
      </w:r>
    </w:p>
    <w:p w14:paraId="2A8E9950" w14:textId="77777777" w:rsidR="00BC00C6" w:rsidRPr="00C91120" w:rsidRDefault="00BC00C6" w:rsidP="007F5CE8">
      <w:pPr>
        <w:ind w:firstLine="420"/>
      </w:pPr>
      <w:r w:rsidRPr="00C91120">
        <w:t>3</w:t>
      </w:r>
      <w:r w:rsidRPr="00C91120">
        <w:rPr>
          <w:rFonts w:hint="eastAsia"/>
        </w:rPr>
        <w:t>、扩展题型</w:t>
      </w:r>
    </w:p>
    <w:p w14:paraId="3B9C5653" w14:textId="513CC154" w:rsidR="00BC00C6" w:rsidRPr="00C91120" w:rsidRDefault="000676F3" w:rsidP="007F5CE8">
      <w:pPr>
        <w:ind w:firstLine="422"/>
      </w:pPr>
      <w:r>
        <w:rPr>
          <w:rFonts w:hint="eastAsia"/>
          <w:b/>
          <w:bCs/>
        </w:rPr>
        <w:t>增加</w:t>
      </w:r>
      <w:r w:rsidR="00BC00C6" w:rsidRPr="00C91120">
        <w:rPr>
          <w:rFonts w:hint="eastAsia"/>
          <w:b/>
          <w:bCs/>
        </w:rPr>
        <w:t>实体</w:t>
      </w:r>
      <w:r w:rsidR="00BC00C6" w:rsidRPr="00C91120">
        <w:rPr>
          <w:rFonts w:hint="eastAsia"/>
        </w:rPr>
        <w:t>：根据题干描述添加实体，注意新实体与其他实体之间的联系。</w:t>
      </w:r>
    </w:p>
    <w:p w14:paraId="77A873D5" w14:textId="1429B72C" w:rsidR="00BC00C6" w:rsidRPr="00C91120" w:rsidRDefault="00BC00C6" w:rsidP="007F5CE8">
      <w:pPr>
        <w:ind w:firstLine="422"/>
      </w:pPr>
      <w:r w:rsidRPr="00C91120">
        <w:rPr>
          <w:rFonts w:hint="eastAsia"/>
          <w:b/>
          <w:bCs/>
        </w:rPr>
        <w:t>完整性约束相关</w:t>
      </w:r>
      <w:r w:rsidRPr="00C91120">
        <w:rPr>
          <w:rFonts w:hint="eastAsia"/>
        </w:rPr>
        <w:t>：了解主键、外键相关的概念，根据题干，</w:t>
      </w:r>
      <w:del w:id="282" w:author="Administrator" w:date="2021-06-15T14:25:00Z">
        <w:r w:rsidRPr="00C91120" w:rsidDel="0007051F">
          <w:rPr>
            <w:rFonts w:hint="eastAsia"/>
          </w:rPr>
          <w:delText>做</w:delText>
        </w:r>
      </w:del>
      <w:ins w:id="283" w:author="Administrator" w:date="2021-06-15T14:25:00Z">
        <w:r w:rsidR="0007051F">
          <w:rPr>
            <w:rFonts w:hint="eastAsia"/>
          </w:rPr>
          <w:t>作</w:t>
        </w:r>
      </w:ins>
      <w:r w:rsidRPr="00C91120">
        <w:rPr>
          <w:rFonts w:hint="eastAsia"/>
        </w:rPr>
        <w:t>出相关判断。</w:t>
      </w:r>
    </w:p>
    <w:p w14:paraId="1470AFBD" w14:textId="77777777" w:rsidR="00BC00C6" w:rsidRPr="00C91120" w:rsidRDefault="00BC00C6" w:rsidP="007F5CE8">
      <w:pPr>
        <w:ind w:firstLine="422"/>
      </w:pPr>
      <w:r w:rsidRPr="00C91120">
        <w:rPr>
          <w:rFonts w:hint="eastAsia"/>
          <w:b/>
          <w:bCs/>
        </w:rPr>
        <w:t>规范化理论相关</w:t>
      </w:r>
      <w:r w:rsidRPr="00C91120">
        <w:rPr>
          <w:rFonts w:hint="eastAsia"/>
        </w:rPr>
        <w:t>：了解规范化理论相关的概念，对于规范化程度没有达到</w:t>
      </w:r>
      <w:r w:rsidRPr="00C91120">
        <w:rPr>
          <w:rFonts w:hint="eastAsia"/>
        </w:rPr>
        <w:t>3NF</w:t>
      </w:r>
      <w:r w:rsidRPr="00C91120">
        <w:rPr>
          <w:rFonts w:hint="eastAsia"/>
        </w:rPr>
        <w:t>时，一般认为会存在数据冗余、修改异常、插入异常、删除异常问题。对于相关问题的解决，一般是将表进行模式分解，从而提高其规范化程度至</w:t>
      </w:r>
      <w:r w:rsidRPr="00C91120">
        <w:rPr>
          <w:rFonts w:hint="eastAsia"/>
        </w:rPr>
        <w:t>3NF</w:t>
      </w:r>
      <w:r w:rsidRPr="00C91120">
        <w:rPr>
          <w:rFonts w:hint="eastAsia"/>
        </w:rPr>
        <w:t>。</w:t>
      </w:r>
    </w:p>
    <w:p w14:paraId="421294CA" w14:textId="77777777" w:rsidR="00BC00C6" w:rsidRDefault="00BC00C6" w:rsidP="007F5CE8">
      <w:pPr>
        <w:ind w:firstLine="420"/>
        <w:rPr>
          <w:ins w:id="284" w:author="Administrator" w:date="2021-06-15T14:26:00Z"/>
        </w:rPr>
      </w:pPr>
      <w:r w:rsidRPr="00C91120">
        <w:rPr>
          <w:rFonts w:hint="eastAsia"/>
        </w:rPr>
        <w:t>（在软件设计师考试中，很少考查具体的</w:t>
      </w:r>
      <w:r w:rsidRPr="00C91120">
        <w:rPr>
          <w:rFonts w:hint="eastAsia"/>
        </w:rPr>
        <w:t>BCNF</w:t>
      </w:r>
      <w:r w:rsidRPr="00C91120">
        <w:rPr>
          <w:rFonts w:hint="eastAsia"/>
        </w:rPr>
        <w:t>规范化。）</w:t>
      </w:r>
    </w:p>
    <w:p w14:paraId="1F64E0C3" w14:textId="77777777" w:rsidR="0007051F" w:rsidRPr="00C91120" w:rsidRDefault="0007051F" w:rsidP="007F5CE8">
      <w:pPr>
        <w:ind w:firstLine="420"/>
      </w:pPr>
    </w:p>
    <w:p w14:paraId="5DE2ECE3" w14:textId="726057C0" w:rsidR="00BC00C6" w:rsidRPr="00C91120" w:rsidRDefault="000F0C02" w:rsidP="008D2842">
      <w:pPr>
        <w:pStyle w:val="2"/>
      </w:pPr>
      <w:bookmarkStart w:id="285" w:name="_Toc74672581"/>
      <w:r w:rsidRPr="00C91120">
        <w:rPr>
          <w:rFonts w:hint="eastAsia"/>
        </w:rPr>
        <w:t>3</w:t>
      </w:r>
      <w:r w:rsidR="00BC00C6" w:rsidRPr="00C91120">
        <w:rPr>
          <w:rFonts w:hint="eastAsia"/>
        </w:rPr>
        <w:t xml:space="preserve"> </w:t>
      </w:r>
      <w:r w:rsidR="00BC00C6" w:rsidRPr="00C91120">
        <w:rPr>
          <w:rFonts w:hint="eastAsia"/>
        </w:rPr>
        <w:t>章节问答</w:t>
      </w:r>
      <w:bookmarkEnd w:id="285"/>
    </w:p>
    <w:p w14:paraId="65A6A2B2" w14:textId="7C0F6124" w:rsidR="00BC00C6" w:rsidRPr="00C91120" w:rsidRDefault="00BC00C6" w:rsidP="007F5CE8">
      <w:pPr>
        <w:ind w:firstLine="420"/>
      </w:pPr>
      <w:del w:id="286" w:author="Administrator" w:date="2021-06-15T14:26:00Z">
        <w:r w:rsidRPr="00C91120" w:rsidDel="0007051F">
          <w:tab/>
        </w:r>
      </w:del>
      <w:r w:rsidRPr="00C91120">
        <w:t>1</w:t>
      </w:r>
      <w:r w:rsidRPr="00C91120">
        <w:rPr>
          <w:rFonts w:hint="eastAsia"/>
        </w:rPr>
        <w:t>、聚簇索引的建立是哪个阶段的任务？</w:t>
      </w:r>
    </w:p>
    <w:p w14:paraId="44BC6586" w14:textId="750EAD24" w:rsidR="00BC00C6" w:rsidRPr="00C91120" w:rsidRDefault="00BC00C6" w:rsidP="007F5CE8">
      <w:pPr>
        <w:ind w:firstLine="420"/>
      </w:pPr>
      <w:del w:id="287" w:author="Administrator" w:date="2021-06-15T14:26:00Z">
        <w:r w:rsidRPr="00C91120" w:rsidDel="0007051F">
          <w:tab/>
        </w:r>
      </w:del>
      <w:r w:rsidRPr="00C91120">
        <w:rPr>
          <w:rFonts w:hint="eastAsia"/>
        </w:rPr>
        <w:t>答：</w:t>
      </w:r>
    </w:p>
    <w:p w14:paraId="0A8F9DE0" w14:textId="77777777" w:rsidR="00BC00C6" w:rsidRPr="00C91120" w:rsidRDefault="00BC00C6" w:rsidP="007F5CE8">
      <w:pPr>
        <w:ind w:firstLine="420"/>
      </w:pPr>
      <w:r w:rsidRPr="00C91120">
        <w:rPr>
          <w:rFonts w:hint="eastAsia"/>
        </w:rPr>
        <w:t>聚簇索引会将具体的物理存储改为顺序方式，所以属于内模式，物理设计阶段的任务。</w:t>
      </w:r>
    </w:p>
    <w:p w14:paraId="42A845D5" w14:textId="77777777" w:rsidR="00BC00C6" w:rsidRPr="00C91120" w:rsidRDefault="00BC00C6" w:rsidP="007F5CE8">
      <w:pPr>
        <w:ind w:firstLine="420"/>
      </w:pPr>
      <w:r w:rsidRPr="00C91120">
        <w:t>2</w:t>
      </w:r>
      <w:r w:rsidRPr="00C91120">
        <w:rPr>
          <w:rFonts w:hint="eastAsia"/>
        </w:rPr>
        <w:t>、数据模型的要素有哪些？</w:t>
      </w:r>
    </w:p>
    <w:p w14:paraId="4C8BE3B4" w14:textId="77777777" w:rsidR="00BC00C6" w:rsidRPr="00C91120" w:rsidRDefault="00BC00C6" w:rsidP="007F5CE8">
      <w:pPr>
        <w:ind w:firstLine="420"/>
      </w:pPr>
      <w:r w:rsidRPr="00C91120">
        <w:rPr>
          <w:rFonts w:hint="eastAsia"/>
        </w:rPr>
        <w:t>答：</w:t>
      </w:r>
    </w:p>
    <w:p w14:paraId="2DAB5CBD" w14:textId="77777777" w:rsidR="00BC00C6" w:rsidRPr="00C91120" w:rsidRDefault="00BC00C6" w:rsidP="007F5CE8">
      <w:pPr>
        <w:ind w:firstLine="420"/>
      </w:pPr>
      <w:r w:rsidRPr="00C91120">
        <w:rPr>
          <w:rFonts w:hint="eastAsia"/>
        </w:rPr>
        <w:t>数据模型的三要素：数据结构、数据操作和数据的约束条件。</w:t>
      </w:r>
    </w:p>
    <w:p w14:paraId="22118B2A" w14:textId="77777777" w:rsidR="00BC00C6" w:rsidRPr="00C91120" w:rsidRDefault="00BC00C6" w:rsidP="007F5CE8">
      <w:pPr>
        <w:ind w:firstLine="420"/>
      </w:pPr>
      <w:r w:rsidRPr="00C91120">
        <w:rPr>
          <w:rFonts w:hint="eastAsia"/>
        </w:rPr>
        <w:t>3</w:t>
      </w:r>
      <w:r w:rsidRPr="00C91120">
        <w:rPr>
          <w:rFonts w:hint="eastAsia"/>
        </w:rPr>
        <w:t>、联系类型的判断中，如果题干与日常生活经验冲突怎么处理？</w:t>
      </w:r>
    </w:p>
    <w:p w14:paraId="16148F32" w14:textId="77777777" w:rsidR="00BC00C6" w:rsidRPr="00C91120" w:rsidRDefault="00BC00C6" w:rsidP="007F5CE8">
      <w:pPr>
        <w:ind w:firstLine="420"/>
      </w:pPr>
      <w:r w:rsidRPr="00C91120">
        <w:rPr>
          <w:rFonts w:hint="eastAsia"/>
        </w:rPr>
        <w:t>答：</w:t>
      </w:r>
    </w:p>
    <w:p w14:paraId="2DC628D6" w14:textId="77777777" w:rsidR="00BC00C6" w:rsidRPr="00C91120" w:rsidRDefault="00BC00C6" w:rsidP="007F5CE8">
      <w:pPr>
        <w:ind w:firstLine="420"/>
      </w:pPr>
      <w:r w:rsidRPr="00C91120">
        <w:rPr>
          <w:rFonts w:hint="eastAsia"/>
        </w:rPr>
        <w:t>考试中，无论是上午题还是下午题，做题时都是以题干为主，当题干描述没有涉及时，才会依据日常惯例。如果有冲突，以题干为准。</w:t>
      </w:r>
    </w:p>
    <w:p w14:paraId="26197202" w14:textId="77777777" w:rsidR="00BC00C6" w:rsidRPr="00C91120" w:rsidRDefault="00BC00C6" w:rsidP="007F5CE8">
      <w:pPr>
        <w:ind w:firstLine="420"/>
      </w:pPr>
      <w:r w:rsidRPr="00C91120">
        <w:rPr>
          <w:rFonts w:hint="eastAsia"/>
        </w:rPr>
        <w:t>4</w:t>
      </w:r>
      <w:r w:rsidRPr="00C91120">
        <w:rPr>
          <w:rFonts w:hint="eastAsia"/>
        </w:rPr>
        <w:t>、</w:t>
      </w:r>
      <w:r w:rsidRPr="00C91120">
        <w:rPr>
          <w:rFonts w:hint="eastAsia"/>
        </w:rPr>
        <w:t>S</w:t>
      </w:r>
      <w:r w:rsidRPr="00C91120">
        <w:t>QL</w:t>
      </w:r>
      <w:r w:rsidRPr="00C91120">
        <w:rPr>
          <w:rFonts w:hint="eastAsia"/>
        </w:rPr>
        <w:t>语句是否需要深入学习？</w:t>
      </w:r>
    </w:p>
    <w:p w14:paraId="39378F84" w14:textId="77777777" w:rsidR="00BC00C6" w:rsidRPr="00C91120" w:rsidRDefault="00BC00C6" w:rsidP="007F5CE8">
      <w:pPr>
        <w:ind w:firstLine="420"/>
      </w:pPr>
      <w:r w:rsidRPr="00C91120">
        <w:rPr>
          <w:rFonts w:hint="eastAsia"/>
        </w:rPr>
        <w:t>答：</w:t>
      </w:r>
    </w:p>
    <w:p w14:paraId="23899E29" w14:textId="77777777" w:rsidR="00BC00C6" w:rsidRPr="00C91120" w:rsidRDefault="00BC00C6" w:rsidP="007F5CE8">
      <w:pPr>
        <w:ind w:firstLine="420"/>
      </w:pPr>
      <w:r w:rsidRPr="00C91120">
        <w:rPr>
          <w:rFonts w:hint="eastAsia"/>
        </w:rPr>
        <w:t>从考试的角度来看，</w:t>
      </w:r>
      <w:r w:rsidRPr="00C91120">
        <w:rPr>
          <w:rFonts w:hint="eastAsia"/>
        </w:rPr>
        <w:t>S</w:t>
      </w:r>
      <w:r w:rsidRPr="00C91120">
        <w:t>QL</w:t>
      </w:r>
      <w:r w:rsidRPr="00C91120">
        <w:rPr>
          <w:rFonts w:hint="eastAsia"/>
        </w:rPr>
        <w:t>在软设中的考查以</w:t>
      </w:r>
      <w:r w:rsidRPr="00C91120">
        <w:rPr>
          <w:rFonts w:hint="eastAsia"/>
        </w:rPr>
        <w:t>S</w:t>
      </w:r>
      <w:r w:rsidRPr="00C91120">
        <w:t>ELECT</w:t>
      </w:r>
      <w:r w:rsidRPr="00C91120">
        <w:rPr>
          <w:rFonts w:hint="eastAsia"/>
        </w:rPr>
        <w:t>语句为主，其他部分了解前面列举的一些函数即可。从实践的角度来看，如果从事相关工作，可以深入学习</w:t>
      </w:r>
      <w:r w:rsidRPr="00C91120">
        <w:rPr>
          <w:rFonts w:hint="eastAsia"/>
        </w:rPr>
        <w:t>S</w:t>
      </w:r>
      <w:r w:rsidRPr="00C91120">
        <w:t>QL</w:t>
      </w:r>
      <w:r w:rsidRPr="00C91120">
        <w:rPr>
          <w:rFonts w:hint="eastAsia"/>
        </w:rPr>
        <w:t>语言。如果有时间和精力，可以自己去拓展了解。</w:t>
      </w:r>
    </w:p>
    <w:p w14:paraId="71855140" w14:textId="77777777" w:rsidR="00BC00C6" w:rsidRPr="00C91120" w:rsidRDefault="00BC00C6" w:rsidP="007F5CE8">
      <w:pPr>
        <w:ind w:firstLine="420"/>
      </w:pPr>
      <w:r w:rsidRPr="00C91120">
        <w:rPr>
          <w:rFonts w:hint="eastAsia"/>
        </w:rPr>
        <w:t>5</w:t>
      </w:r>
      <w:r w:rsidRPr="00C91120">
        <w:rPr>
          <w:rFonts w:hint="eastAsia"/>
        </w:rPr>
        <w:t>、关系模式如何判断其规范化程度？</w:t>
      </w:r>
    </w:p>
    <w:p w14:paraId="228AF398" w14:textId="77777777" w:rsidR="00BC00C6" w:rsidRPr="00C91120" w:rsidRDefault="00BC00C6" w:rsidP="007F5CE8">
      <w:pPr>
        <w:ind w:firstLine="420"/>
      </w:pPr>
      <w:r w:rsidRPr="00C91120">
        <w:rPr>
          <w:rFonts w:hint="eastAsia"/>
        </w:rPr>
        <w:t>答：</w:t>
      </w:r>
    </w:p>
    <w:p w14:paraId="47AFE50F" w14:textId="77777777" w:rsidR="00BC00C6" w:rsidRPr="00C91120" w:rsidRDefault="00BC00C6" w:rsidP="007F5CE8">
      <w:pPr>
        <w:ind w:firstLine="420"/>
      </w:pPr>
      <w:r w:rsidRPr="00C91120">
        <w:rPr>
          <w:rFonts w:hint="eastAsia"/>
        </w:rPr>
        <w:t>根据范式的判断依据，首先了解清楚一些基本概念：候选键、主属性、非主属性、部分函数依赖、传递函数依赖、函数依赖集合、函数依赖的决定因素。</w:t>
      </w:r>
    </w:p>
    <w:p w14:paraId="41F35E4B" w14:textId="77777777" w:rsidR="00BC00C6" w:rsidRPr="00C91120" w:rsidRDefault="00BC00C6" w:rsidP="007F5CE8">
      <w:pPr>
        <w:ind w:firstLine="420"/>
      </w:pPr>
      <w:r w:rsidRPr="00C91120">
        <w:rPr>
          <w:rFonts w:hint="eastAsia"/>
        </w:rPr>
        <w:t>然后再根据定义一步一步地深入判断：</w:t>
      </w:r>
    </w:p>
    <w:p w14:paraId="30754807" w14:textId="77777777" w:rsidR="00BC00C6" w:rsidRPr="00C91120" w:rsidRDefault="00BC00C6" w:rsidP="007F5CE8">
      <w:pPr>
        <w:ind w:firstLine="420"/>
      </w:pPr>
      <w:r w:rsidRPr="00C91120">
        <w:rPr>
          <w:rFonts w:hint="eastAsia"/>
        </w:rPr>
        <w:t>属性不可再分则满足</w:t>
      </w:r>
      <w:r w:rsidRPr="00C91120">
        <w:rPr>
          <w:rFonts w:hint="eastAsia"/>
        </w:rPr>
        <w:t>1</w:t>
      </w:r>
      <w:r w:rsidRPr="00C91120">
        <w:t>NF</w:t>
      </w:r>
      <w:r w:rsidRPr="00C91120">
        <w:rPr>
          <w:rFonts w:hint="eastAsia"/>
        </w:rPr>
        <w:t>；</w:t>
      </w:r>
    </w:p>
    <w:p w14:paraId="1E58F3C9" w14:textId="77777777" w:rsidR="00BC00C6" w:rsidRPr="00C91120" w:rsidRDefault="00BC00C6" w:rsidP="007F5CE8">
      <w:pPr>
        <w:ind w:firstLine="420"/>
      </w:pPr>
      <w:r w:rsidRPr="00C91120">
        <w:rPr>
          <w:rFonts w:hint="eastAsia"/>
        </w:rPr>
        <w:t>在</w:t>
      </w:r>
      <w:r w:rsidRPr="00C91120">
        <w:rPr>
          <w:rFonts w:hint="eastAsia"/>
        </w:rPr>
        <w:t>1</w:t>
      </w:r>
      <w:r w:rsidRPr="00C91120">
        <w:t>NF</w:t>
      </w:r>
      <w:r w:rsidRPr="00C91120">
        <w:rPr>
          <w:rFonts w:hint="eastAsia"/>
        </w:rPr>
        <w:t>基础上，如果存在</w:t>
      </w:r>
      <w:r w:rsidRPr="00C91120">
        <w:rPr>
          <w:rFonts w:hint="eastAsia"/>
          <w:b/>
          <w:bCs/>
        </w:rPr>
        <w:t>非主属性</w:t>
      </w:r>
      <w:r w:rsidRPr="00C91120">
        <w:rPr>
          <w:rFonts w:hint="eastAsia"/>
        </w:rPr>
        <w:t>对</w:t>
      </w:r>
      <w:r w:rsidRPr="00C91120">
        <w:rPr>
          <w:rFonts w:hint="eastAsia"/>
          <w:b/>
          <w:bCs/>
        </w:rPr>
        <w:t>候选键</w:t>
      </w:r>
      <w:r w:rsidRPr="00C91120">
        <w:rPr>
          <w:rFonts w:hint="eastAsia"/>
        </w:rPr>
        <w:t>的</w:t>
      </w:r>
      <w:r w:rsidRPr="00C91120">
        <w:rPr>
          <w:rFonts w:hint="eastAsia"/>
          <w:b/>
          <w:bCs/>
        </w:rPr>
        <w:t>部分函数依赖</w:t>
      </w:r>
      <w:r w:rsidRPr="00C91120">
        <w:rPr>
          <w:rFonts w:hint="eastAsia"/>
        </w:rPr>
        <w:t>则当前规范化程度最高只能达到</w:t>
      </w:r>
      <w:r w:rsidRPr="00C91120">
        <w:rPr>
          <w:rFonts w:hint="eastAsia"/>
        </w:rPr>
        <w:t>1</w:t>
      </w:r>
      <w:r w:rsidRPr="00C91120">
        <w:t>NF</w:t>
      </w:r>
      <w:r w:rsidRPr="00C91120">
        <w:rPr>
          <w:rFonts w:hint="eastAsia"/>
        </w:rPr>
        <w:t>，如果已经消除了非主属性对候选键的部分函数依赖（</w:t>
      </w:r>
      <w:r w:rsidRPr="00C91120">
        <w:rPr>
          <w:rFonts w:hint="eastAsia"/>
          <w:b/>
          <w:bCs/>
        </w:rPr>
        <w:t>候选键只有单属性</w:t>
      </w:r>
      <w:r w:rsidRPr="00C91120">
        <w:rPr>
          <w:rFonts w:hint="eastAsia"/>
        </w:rPr>
        <w:t>则必定不存在对候选键的部分函数依赖），则当前规范化程度至少满足</w:t>
      </w:r>
      <w:r w:rsidRPr="00C91120">
        <w:rPr>
          <w:rFonts w:hint="eastAsia"/>
        </w:rPr>
        <w:t>2</w:t>
      </w:r>
      <w:r w:rsidRPr="00C91120">
        <w:t>NF</w:t>
      </w:r>
      <w:r w:rsidRPr="00C91120">
        <w:rPr>
          <w:rFonts w:hint="eastAsia"/>
        </w:rPr>
        <w:t>；</w:t>
      </w:r>
    </w:p>
    <w:p w14:paraId="558D252F" w14:textId="77777777" w:rsidR="00BC00C6" w:rsidRPr="00C91120" w:rsidRDefault="00BC00C6" w:rsidP="007F5CE8">
      <w:pPr>
        <w:ind w:firstLine="420"/>
      </w:pPr>
      <w:r w:rsidRPr="00C91120">
        <w:rPr>
          <w:rFonts w:hint="eastAsia"/>
        </w:rPr>
        <w:t>在</w:t>
      </w:r>
      <w:r w:rsidRPr="00C91120">
        <w:rPr>
          <w:rFonts w:hint="eastAsia"/>
        </w:rPr>
        <w:t>2</w:t>
      </w:r>
      <w:r w:rsidRPr="00C91120">
        <w:t>NF</w:t>
      </w:r>
      <w:r w:rsidRPr="00C91120">
        <w:rPr>
          <w:rFonts w:hint="eastAsia"/>
        </w:rPr>
        <w:t>基础上，如果存在</w:t>
      </w:r>
      <w:r w:rsidRPr="00C91120">
        <w:rPr>
          <w:rFonts w:hint="eastAsia"/>
          <w:b/>
          <w:bCs/>
        </w:rPr>
        <w:t>非主属性</w:t>
      </w:r>
      <w:r w:rsidRPr="00C91120">
        <w:rPr>
          <w:rFonts w:hint="eastAsia"/>
        </w:rPr>
        <w:t>对</w:t>
      </w:r>
      <w:r w:rsidRPr="00C91120">
        <w:rPr>
          <w:rFonts w:hint="eastAsia"/>
          <w:b/>
          <w:bCs/>
        </w:rPr>
        <w:t>候选键</w:t>
      </w:r>
      <w:r w:rsidRPr="00C91120">
        <w:rPr>
          <w:rFonts w:hint="eastAsia"/>
        </w:rPr>
        <w:t>的</w:t>
      </w:r>
      <w:r w:rsidRPr="00C91120">
        <w:rPr>
          <w:rFonts w:hint="eastAsia"/>
          <w:b/>
          <w:bCs/>
        </w:rPr>
        <w:t>传递函数依赖</w:t>
      </w:r>
      <w:r w:rsidRPr="00C91120">
        <w:rPr>
          <w:rFonts w:hint="eastAsia"/>
        </w:rPr>
        <w:t>则当前规范化程度最高只能达到</w:t>
      </w:r>
      <w:r w:rsidRPr="00C91120">
        <w:t>2NF</w:t>
      </w:r>
      <w:r w:rsidRPr="00C91120">
        <w:rPr>
          <w:rFonts w:hint="eastAsia"/>
        </w:rPr>
        <w:t>，如果已经消除了非主属性对候选键的传递函数依赖，则当前规范化程度至少满足</w:t>
      </w:r>
      <w:r w:rsidRPr="00C91120">
        <w:t>3NF</w:t>
      </w:r>
      <w:r w:rsidRPr="00C91120">
        <w:rPr>
          <w:rFonts w:hint="eastAsia"/>
        </w:rPr>
        <w:t>（如果</w:t>
      </w:r>
      <w:r w:rsidRPr="00C91120">
        <w:rPr>
          <w:rFonts w:hint="eastAsia"/>
          <w:b/>
          <w:bCs/>
        </w:rPr>
        <w:t>没有非主属性</w:t>
      </w:r>
      <w:r w:rsidRPr="00C91120">
        <w:rPr>
          <w:rFonts w:hint="eastAsia"/>
        </w:rPr>
        <w:t>，则至少满足</w:t>
      </w:r>
      <w:r w:rsidRPr="00C91120">
        <w:rPr>
          <w:rFonts w:hint="eastAsia"/>
        </w:rPr>
        <w:t>3</w:t>
      </w:r>
      <w:r w:rsidRPr="00C91120">
        <w:t>NF</w:t>
      </w:r>
      <w:r w:rsidRPr="00C91120">
        <w:rPr>
          <w:rFonts w:hint="eastAsia"/>
        </w:rPr>
        <w:t>）；</w:t>
      </w:r>
    </w:p>
    <w:p w14:paraId="22D85AA3" w14:textId="77777777" w:rsidR="00BC00C6" w:rsidRPr="00C91120" w:rsidRDefault="00BC00C6" w:rsidP="007F5CE8">
      <w:pPr>
        <w:ind w:firstLine="420"/>
      </w:pPr>
      <w:r w:rsidRPr="00C91120">
        <w:rPr>
          <w:rFonts w:hint="eastAsia"/>
        </w:rPr>
        <w:t>在</w:t>
      </w:r>
      <w:r w:rsidRPr="00C91120">
        <w:rPr>
          <w:rFonts w:hint="eastAsia"/>
        </w:rPr>
        <w:t>3</w:t>
      </w:r>
      <w:r w:rsidRPr="00C91120">
        <w:t>NF</w:t>
      </w:r>
      <w:r w:rsidRPr="00C91120">
        <w:rPr>
          <w:rFonts w:hint="eastAsia"/>
        </w:rPr>
        <w:t>基础上，如果函数依赖集合中的</w:t>
      </w:r>
      <w:r w:rsidRPr="00C91120">
        <w:rPr>
          <w:rFonts w:hint="eastAsia"/>
          <w:b/>
          <w:bCs/>
        </w:rPr>
        <w:t>所有函数依赖</w:t>
      </w:r>
      <w:r w:rsidRPr="00C91120">
        <w:rPr>
          <w:rFonts w:hint="eastAsia"/>
        </w:rPr>
        <w:t>，都满足其</w:t>
      </w:r>
      <w:r w:rsidRPr="00C91120">
        <w:rPr>
          <w:rFonts w:hint="eastAsia"/>
          <w:b/>
          <w:bCs/>
        </w:rPr>
        <w:t>左侧决定因素包含候选键</w:t>
      </w:r>
      <w:r w:rsidRPr="00C91120">
        <w:rPr>
          <w:rFonts w:hint="eastAsia"/>
        </w:rPr>
        <w:t>，则当前规范化程度至少满足</w:t>
      </w:r>
      <w:r w:rsidRPr="00C91120">
        <w:rPr>
          <w:rFonts w:hint="eastAsia"/>
        </w:rPr>
        <w:t>B</w:t>
      </w:r>
      <w:r w:rsidRPr="00C91120">
        <w:t>CNF</w:t>
      </w:r>
      <w:r w:rsidRPr="00C91120">
        <w:rPr>
          <w:rFonts w:hint="eastAsia"/>
        </w:rPr>
        <w:t>，否则最高只能达到</w:t>
      </w:r>
      <w:r w:rsidRPr="00C91120">
        <w:rPr>
          <w:rFonts w:hint="eastAsia"/>
        </w:rPr>
        <w:t>3</w:t>
      </w:r>
      <w:r w:rsidRPr="00C91120">
        <w:t>NF</w:t>
      </w:r>
      <w:r w:rsidRPr="00C91120">
        <w:rPr>
          <w:rFonts w:hint="eastAsia"/>
        </w:rPr>
        <w:t>。</w:t>
      </w:r>
    </w:p>
    <w:p w14:paraId="6119DB88" w14:textId="77777777" w:rsidR="00BC00C6" w:rsidRPr="00C91120" w:rsidRDefault="00BC00C6" w:rsidP="007F5CE8">
      <w:pPr>
        <w:ind w:firstLine="420"/>
      </w:pPr>
      <w:r w:rsidRPr="00C91120">
        <w:rPr>
          <w:rFonts w:hint="eastAsia"/>
        </w:rPr>
        <w:t>6</w:t>
      </w:r>
      <w:r w:rsidRPr="00C91120">
        <w:rPr>
          <w:rFonts w:hint="eastAsia"/>
        </w:rPr>
        <w:t>、模式分解是否保持函数依赖与有损</w:t>
      </w:r>
      <w:r w:rsidRPr="00C91120">
        <w:rPr>
          <w:rFonts w:hint="eastAsia"/>
        </w:rPr>
        <w:t>/</w:t>
      </w:r>
      <w:r w:rsidRPr="00C91120">
        <w:rPr>
          <w:rFonts w:hint="eastAsia"/>
        </w:rPr>
        <w:t>无损分解的判断，是否具有相关性？</w:t>
      </w:r>
    </w:p>
    <w:p w14:paraId="3807D2B7" w14:textId="77777777" w:rsidR="00BC00C6" w:rsidRPr="00C91120" w:rsidRDefault="00BC00C6" w:rsidP="007F5CE8">
      <w:pPr>
        <w:ind w:firstLine="420"/>
      </w:pPr>
      <w:r w:rsidRPr="00C91120">
        <w:rPr>
          <w:rFonts w:hint="eastAsia"/>
        </w:rPr>
        <w:t>答：</w:t>
      </w:r>
    </w:p>
    <w:p w14:paraId="1F2B75F2" w14:textId="77777777" w:rsidR="00BC00C6" w:rsidRPr="00C91120" w:rsidRDefault="00BC00C6" w:rsidP="007F5CE8">
      <w:pPr>
        <w:ind w:firstLine="420"/>
      </w:pPr>
      <w:r w:rsidRPr="00C91120">
        <w:rPr>
          <w:rFonts w:hint="eastAsia"/>
        </w:rPr>
        <w:t>这是两个维度的独立判断二者没有相关性，不要混淆判断。</w:t>
      </w:r>
    </w:p>
    <w:p w14:paraId="615898FB" w14:textId="035DC97A" w:rsidR="00BC00C6" w:rsidRPr="00C91120" w:rsidRDefault="00BC00C6" w:rsidP="007F5CE8">
      <w:pPr>
        <w:ind w:firstLine="420"/>
      </w:pPr>
      <w:r w:rsidRPr="00C91120">
        <w:rPr>
          <w:rFonts w:hint="eastAsia"/>
        </w:rPr>
        <w:t>例</w:t>
      </w:r>
      <w:r w:rsidRPr="00C91120">
        <w:rPr>
          <w:rFonts w:hint="eastAsia"/>
        </w:rPr>
        <w:t>1</w:t>
      </w:r>
      <w:r w:rsidRPr="00C91120">
        <w:rPr>
          <w:rFonts w:hint="eastAsia"/>
        </w:rPr>
        <w:t>：对于原关系模式</w:t>
      </w:r>
      <w:r w:rsidRPr="00C91120">
        <w:rPr>
          <w:rFonts w:hint="eastAsia"/>
        </w:rPr>
        <w:t>R</w:t>
      </w:r>
      <w:r w:rsidRPr="00C91120">
        <w:rPr>
          <w:rFonts w:hint="eastAsia"/>
        </w:rPr>
        <w:t>（</w:t>
      </w:r>
      <w:r w:rsidRPr="00C91120">
        <w:rPr>
          <w:rFonts w:hint="eastAsia"/>
        </w:rPr>
        <w:t>U</w:t>
      </w:r>
      <w:r w:rsidRPr="00C91120">
        <w:t>,F</w:t>
      </w:r>
      <w:r w:rsidRPr="00C91120">
        <w:rPr>
          <w:rFonts w:hint="eastAsia"/>
        </w:rPr>
        <w:t>），</w:t>
      </w:r>
      <w:r w:rsidRPr="00C91120">
        <w:t>R=(A,B,C,D)</w:t>
      </w:r>
      <w:r w:rsidRPr="00C91120">
        <w:rPr>
          <w:rFonts w:hint="eastAsia"/>
        </w:rPr>
        <w:t>，</w:t>
      </w:r>
      <w:r w:rsidRPr="00C91120">
        <w:rPr>
          <w:rFonts w:hint="eastAsia"/>
        </w:rPr>
        <w:t>F</w:t>
      </w:r>
      <w:r w:rsidRPr="00C91120">
        <w:t>={A</w:t>
      </w:r>
      <w:del w:id="288" w:author="Administrator" w:date="2021-06-15T14:29:00Z">
        <w:r w:rsidRPr="00C91120" w:rsidDel="00CA2EB5">
          <w:delText>-&gt;</w:delText>
        </w:r>
      </w:del>
      <w:ins w:id="289" w:author="Administrator" w:date="2021-06-15T14:29:00Z">
        <w:r w:rsidR="00CA2EB5">
          <w:t>→</w:t>
        </w:r>
      </w:ins>
      <w:r w:rsidRPr="00C91120">
        <w:t>B</w:t>
      </w:r>
      <w:r w:rsidRPr="00C91120">
        <w:rPr>
          <w:rFonts w:hint="eastAsia"/>
        </w:rPr>
        <w:t>，</w:t>
      </w:r>
      <w:r w:rsidRPr="00C91120">
        <w:t>C</w:t>
      </w:r>
      <w:ins w:id="290" w:author="Administrator" w:date="2021-06-15T14:29:00Z">
        <w:r w:rsidR="00CA2EB5">
          <w:t>→</w:t>
        </w:r>
      </w:ins>
      <w:del w:id="291" w:author="Administrator" w:date="2021-06-15T14:29:00Z">
        <w:r w:rsidRPr="00C91120" w:rsidDel="00CA2EB5">
          <w:delText>-&gt;</w:delText>
        </w:r>
      </w:del>
      <w:r w:rsidRPr="00C91120">
        <w:t>D}</w:t>
      </w:r>
      <w:r w:rsidRPr="00C91120">
        <w:rPr>
          <w:rFonts w:hint="eastAsia"/>
        </w:rPr>
        <w:t>，分解为</w:t>
      </w:r>
      <w:r w:rsidRPr="00C91120">
        <w:rPr>
          <w:rFonts w:hint="eastAsia"/>
        </w:rPr>
        <w:t>R</w:t>
      </w:r>
      <w:r w:rsidRPr="00C91120">
        <w:t>1(AB)</w:t>
      </w:r>
      <w:r w:rsidRPr="00C91120">
        <w:rPr>
          <w:rFonts w:hint="eastAsia"/>
        </w:rPr>
        <w:t>，</w:t>
      </w:r>
      <w:r w:rsidRPr="00C91120">
        <w:rPr>
          <w:rFonts w:hint="eastAsia"/>
        </w:rPr>
        <w:t>R</w:t>
      </w:r>
      <w:r w:rsidRPr="00C91120">
        <w:t>2(CD)</w:t>
      </w:r>
      <w:r w:rsidRPr="00C91120">
        <w:rPr>
          <w:rFonts w:hint="eastAsia"/>
        </w:rPr>
        <w:t>，此时保持了函数依赖但是有损。</w:t>
      </w:r>
    </w:p>
    <w:p w14:paraId="1EF1CDBF" w14:textId="1205628A" w:rsidR="00BC00C6" w:rsidRPr="00C91120" w:rsidRDefault="00BC00C6" w:rsidP="007F5CE8">
      <w:pPr>
        <w:ind w:firstLine="420"/>
      </w:pPr>
      <w:r w:rsidRPr="00C91120">
        <w:rPr>
          <w:rFonts w:hint="eastAsia"/>
        </w:rPr>
        <w:t>例</w:t>
      </w:r>
      <w:r w:rsidRPr="00C91120">
        <w:rPr>
          <w:rFonts w:hint="eastAsia"/>
        </w:rPr>
        <w:t>2</w:t>
      </w:r>
      <w:r w:rsidRPr="00C91120">
        <w:rPr>
          <w:rFonts w:hint="eastAsia"/>
        </w:rPr>
        <w:t>：对于原关系模式</w:t>
      </w:r>
      <w:r w:rsidRPr="00C91120">
        <w:rPr>
          <w:rFonts w:hint="eastAsia"/>
        </w:rPr>
        <w:t>R</w:t>
      </w:r>
      <w:r w:rsidRPr="00C91120">
        <w:rPr>
          <w:rFonts w:hint="eastAsia"/>
        </w:rPr>
        <w:t>（</w:t>
      </w:r>
      <w:r w:rsidRPr="00C91120">
        <w:rPr>
          <w:rFonts w:hint="eastAsia"/>
        </w:rPr>
        <w:t>U</w:t>
      </w:r>
      <w:r w:rsidRPr="00C91120">
        <w:t>,F</w:t>
      </w:r>
      <w:r w:rsidRPr="00C91120">
        <w:rPr>
          <w:rFonts w:hint="eastAsia"/>
        </w:rPr>
        <w:t>），</w:t>
      </w:r>
      <w:r w:rsidRPr="00C91120">
        <w:t>R=(A,B,C,D)</w:t>
      </w:r>
      <w:r w:rsidRPr="00C91120">
        <w:rPr>
          <w:rFonts w:hint="eastAsia"/>
        </w:rPr>
        <w:t>，</w:t>
      </w:r>
      <w:r w:rsidRPr="00C91120">
        <w:rPr>
          <w:rFonts w:hint="eastAsia"/>
        </w:rPr>
        <w:t>F</w:t>
      </w:r>
      <w:r w:rsidRPr="00C91120">
        <w:t>={A</w:t>
      </w:r>
      <w:ins w:id="292" w:author="Administrator" w:date="2021-06-15T14:29:00Z">
        <w:r w:rsidR="00CA2EB5">
          <w:t>→</w:t>
        </w:r>
      </w:ins>
      <w:del w:id="293" w:author="Administrator" w:date="2021-06-15T14:29:00Z">
        <w:r w:rsidRPr="00C91120" w:rsidDel="00CA2EB5">
          <w:delText>-&gt;</w:delText>
        </w:r>
      </w:del>
      <w:r w:rsidRPr="00C91120">
        <w:t>B</w:t>
      </w:r>
      <w:r w:rsidRPr="00C91120">
        <w:rPr>
          <w:rFonts w:hint="eastAsia"/>
        </w:rPr>
        <w:t>，</w:t>
      </w:r>
      <w:r w:rsidRPr="00C91120">
        <w:t>C</w:t>
      </w:r>
      <w:ins w:id="294" w:author="Administrator" w:date="2021-06-15T14:29:00Z">
        <w:r w:rsidR="00CA2EB5">
          <w:t>→</w:t>
        </w:r>
      </w:ins>
      <w:del w:id="295" w:author="Administrator" w:date="2021-06-15T14:29:00Z">
        <w:r w:rsidRPr="00C91120" w:rsidDel="00CA2EB5">
          <w:delText>-&gt;</w:delText>
        </w:r>
      </w:del>
      <w:r w:rsidRPr="00C91120">
        <w:t>D</w:t>
      </w:r>
      <w:r w:rsidRPr="00C91120">
        <w:rPr>
          <w:rFonts w:hint="eastAsia"/>
        </w:rPr>
        <w:t>，</w:t>
      </w:r>
      <w:r w:rsidRPr="00C91120">
        <w:rPr>
          <w:rFonts w:hint="eastAsia"/>
        </w:rPr>
        <w:t>A</w:t>
      </w:r>
      <w:ins w:id="296" w:author="Administrator" w:date="2021-06-15T14:30:00Z">
        <w:r w:rsidR="00CA2EB5">
          <w:t>→</w:t>
        </w:r>
      </w:ins>
      <w:del w:id="297" w:author="Administrator" w:date="2021-06-15T14:30:00Z">
        <w:r w:rsidRPr="00C91120" w:rsidDel="00CA2EB5">
          <w:delText>-&gt;</w:delText>
        </w:r>
      </w:del>
      <w:r w:rsidRPr="00C91120">
        <w:t>D}</w:t>
      </w:r>
      <w:r w:rsidRPr="00C91120">
        <w:rPr>
          <w:rFonts w:hint="eastAsia"/>
        </w:rPr>
        <w:t>，分解为</w:t>
      </w:r>
      <w:r w:rsidRPr="00C91120">
        <w:rPr>
          <w:rFonts w:hint="eastAsia"/>
        </w:rPr>
        <w:t>R</w:t>
      </w:r>
      <w:r w:rsidRPr="00C91120">
        <w:t>3(ABC)</w:t>
      </w:r>
      <w:r w:rsidRPr="00C91120">
        <w:rPr>
          <w:rFonts w:hint="eastAsia"/>
        </w:rPr>
        <w:t>，</w:t>
      </w:r>
      <w:r w:rsidRPr="00C91120">
        <w:rPr>
          <w:rFonts w:hint="eastAsia"/>
        </w:rPr>
        <w:t>R</w:t>
      </w:r>
      <w:r w:rsidRPr="00C91120">
        <w:t>2(CD)</w:t>
      </w:r>
      <w:r w:rsidRPr="00C91120">
        <w:rPr>
          <w:rFonts w:hint="eastAsia"/>
        </w:rPr>
        <w:t>，此时没有保持函数依赖但无损。</w:t>
      </w:r>
    </w:p>
    <w:p w14:paraId="3D6ED5D4" w14:textId="77777777" w:rsidR="00BC00C6" w:rsidRPr="00C91120" w:rsidRDefault="00BC00C6" w:rsidP="007F5CE8">
      <w:pPr>
        <w:ind w:firstLine="420"/>
      </w:pPr>
      <w:r w:rsidRPr="00C91120">
        <w:rPr>
          <w:rFonts w:hint="eastAsia"/>
        </w:rPr>
        <w:t>7</w:t>
      </w:r>
      <w:r w:rsidRPr="00C91120">
        <w:rPr>
          <w:rFonts w:hint="eastAsia"/>
        </w:rPr>
        <w:t>、模式分解如何利用表格法判断有损</w:t>
      </w:r>
      <w:r w:rsidRPr="00C91120">
        <w:rPr>
          <w:rFonts w:hint="eastAsia"/>
        </w:rPr>
        <w:t>/</w:t>
      </w:r>
      <w:r w:rsidRPr="00C91120">
        <w:rPr>
          <w:rFonts w:hint="eastAsia"/>
        </w:rPr>
        <w:t>无损？</w:t>
      </w:r>
    </w:p>
    <w:p w14:paraId="600DFDC1" w14:textId="77777777" w:rsidR="00BC00C6" w:rsidRPr="00C91120" w:rsidRDefault="00BC00C6" w:rsidP="007F5CE8">
      <w:pPr>
        <w:ind w:firstLine="420"/>
      </w:pPr>
      <w:r w:rsidRPr="00C91120">
        <w:rPr>
          <w:rFonts w:hint="eastAsia"/>
        </w:rPr>
        <w:t>答：</w:t>
      </w:r>
    </w:p>
    <w:p w14:paraId="13CCC9DB" w14:textId="77777777" w:rsidR="00BC00C6" w:rsidRPr="00C91120" w:rsidRDefault="00BC00C6" w:rsidP="007F5CE8">
      <w:pPr>
        <w:ind w:firstLine="420"/>
      </w:pPr>
      <w:r w:rsidRPr="00C91120">
        <w:rPr>
          <w:rFonts w:hint="eastAsia"/>
        </w:rPr>
        <w:t>表格法过程：</w:t>
      </w:r>
    </w:p>
    <w:p w14:paraId="326889E3" w14:textId="77777777" w:rsidR="00BC00C6" w:rsidRPr="00C91120" w:rsidRDefault="00BC00C6" w:rsidP="007F5CE8">
      <w:pPr>
        <w:ind w:firstLine="420"/>
      </w:pPr>
      <w:r w:rsidRPr="00C91120">
        <w:rPr>
          <w:rFonts w:hint="eastAsia"/>
        </w:rPr>
        <w:t>（</w:t>
      </w:r>
      <w:r w:rsidRPr="00C91120">
        <w:rPr>
          <w:rFonts w:hint="eastAsia"/>
        </w:rPr>
        <w:t>1</w:t>
      </w:r>
      <w:r w:rsidRPr="00C91120">
        <w:rPr>
          <w:rFonts w:hint="eastAsia"/>
        </w:rPr>
        <w:t>）绘制初始表：原关系模式所有属性名作为列名，分解的关系模式作为第一列的值，根据分解后的关系模式，对已出现的属性记作√，未出现的属性记作×。</w:t>
      </w:r>
    </w:p>
    <w:p w14:paraId="6F7E8D33" w14:textId="77777777" w:rsidR="00BC00C6" w:rsidRPr="00C91120" w:rsidRDefault="00BC00C6" w:rsidP="007F5CE8">
      <w:pPr>
        <w:ind w:firstLine="420"/>
      </w:pPr>
      <w:r w:rsidRPr="00C91120">
        <w:rPr>
          <w:rFonts w:hint="eastAsia"/>
        </w:rPr>
        <w:t>（</w:t>
      </w:r>
      <w:r w:rsidRPr="00C91120">
        <w:rPr>
          <w:rFonts w:hint="eastAsia"/>
        </w:rPr>
        <w:t>2</w:t>
      </w:r>
      <w:r w:rsidRPr="00C91120">
        <w:rPr>
          <w:rFonts w:hint="eastAsia"/>
        </w:rPr>
        <w:t>）尝试还原属性。首先查找多个关系模式中相交的属性名，接着在原函数依赖集合</w:t>
      </w:r>
      <w:r w:rsidRPr="00C91120">
        <w:rPr>
          <w:rFonts w:hint="eastAsia"/>
        </w:rPr>
        <w:t>F</w:t>
      </w:r>
      <w:r w:rsidRPr="00C91120">
        <w:rPr>
          <w:rFonts w:hint="eastAsia"/>
        </w:rPr>
        <w:t>中查看是否有以此属性为</w:t>
      </w:r>
      <w:r w:rsidRPr="00C91120">
        <w:rPr>
          <w:rFonts w:hint="eastAsia"/>
          <w:color w:val="FF0000"/>
        </w:rPr>
        <w:t>左侧决定因素</w:t>
      </w:r>
      <w:r w:rsidRPr="00C91120">
        <w:rPr>
          <w:rFonts w:hint="eastAsia"/>
        </w:rPr>
        <w:t>的函数依赖存在，且该函数依赖在某个分解中已保留可用，根据这</w:t>
      </w:r>
      <w:r w:rsidRPr="00C91120">
        <w:t>3</w:t>
      </w:r>
      <w:r w:rsidRPr="00C91120">
        <w:rPr>
          <w:rFonts w:hint="eastAsia"/>
        </w:rPr>
        <w:t>个前提同时存在，则可以在所有存在该属性的关系模式中，将该函数依赖右侧被决定的属性还原，记作√。</w:t>
      </w:r>
    </w:p>
    <w:p w14:paraId="64FBBF28" w14:textId="77777777" w:rsidR="00BC00C6" w:rsidRPr="00C91120" w:rsidRDefault="00BC00C6" w:rsidP="007F5CE8">
      <w:pPr>
        <w:ind w:firstLine="420"/>
      </w:pPr>
      <w:r w:rsidRPr="00C91120">
        <w:rPr>
          <w:rFonts w:hint="eastAsia"/>
        </w:rPr>
        <w:t>（</w:t>
      </w:r>
      <w:r w:rsidRPr="00C91120">
        <w:rPr>
          <w:rFonts w:hint="eastAsia"/>
        </w:rPr>
        <w:t>3</w:t>
      </w:r>
      <w:r w:rsidRPr="00C91120">
        <w:rPr>
          <w:rFonts w:hint="eastAsia"/>
        </w:rPr>
        <w:t>）根据当前情况，重新尝试还原属性，重复步骤</w:t>
      </w:r>
      <w:r w:rsidRPr="00C91120">
        <w:rPr>
          <w:rFonts w:hint="eastAsia"/>
        </w:rPr>
        <w:t>2</w:t>
      </w:r>
      <w:r w:rsidRPr="00C91120">
        <w:rPr>
          <w:rFonts w:hint="eastAsia"/>
        </w:rPr>
        <w:t>。</w:t>
      </w:r>
    </w:p>
    <w:p w14:paraId="28E15572" w14:textId="77777777" w:rsidR="00BC00C6" w:rsidRPr="00C91120" w:rsidRDefault="00BC00C6" w:rsidP="007F5CE8">
      <w:pPr>
        <w:ind w:firstLine="420"/>
      </w:pPr>
      <w:r w:rsidRPr="00C91120">
        <w:rPr>
          <w:rFonts w:hint="eastAsia"/>
        </w:rPr>
        <w:t>（</w:t>
      </w:r>
      <w:r w:rsidRPr="00C91120">
        <w:t>4</w:t>
      </w:r>
      <w:r w:rsidRPr="00C91120">
        <w:rPr>
          <w:rFonts w:hint="eastAsia"/>
        </w:rPr>
        <w:t>）直到存在一个关系模式所有属性被还原，则该关系模式无损，否则有损。</w:t>
      </w:r>
    </w:p>
    <w:p w14:paraId="6797D02D" w14:textId="77777777" w:rsidR="00BC00C6" w:rsidRPr="00C91120" w:rsidRDefault="00BC00C6" w:rsidP="007F5CE8">
      <w:pPr>
        <w:ind w:firstLine="420"/>
      </w:pPr>
      <w:r w:rsidRPr="00C91120">
        <w:rPr>
          <w:rFonts w:hint="eastAsia"/>
        </w:rPr>
        <w:t>以前面的例</w:t>
      </w:r>
      <w:r w:rsidRPr="00C91120">
        <w:rPr>
          <w:rFonts w:hint="eastAsia"/>
        </w:rPr>
        <w:t>1</w:t>
      </w:r>
      <w:r w:rsidRPr="00C91120">
        <w:rPr>
          <w:rFonts w:hint="eastAsia"/>
        </w:rPr>
        <w:t>、例</w:t>
      </w:r>
      <w:r w:rsidRPr="00C91120">
        <w:t>2</w:t>
      </w:r>
      <w:r w:rsidRPr="00C91120">
        <w:rPr>
          <w:rFonts w:hint="eastAsia"/>
        </w:rPr>
        <w:t>进行说明。</w:t>
      </w:r>
    </w:p>
    <w:p w14:paraId="461A3F6A" w14:textId="208E45B2" w:rsidR="00BC00C6" w:rsidRPr="00C91120" w:rsidRDefault="00BC00C6" w:rsidP="007F5CE8">
      <w:pPr>
        <w:ind w:firstLine="420"/>
      </w:pPr>
      <w:r w:rsidRPr="00C91120">
        <w:rPr>
          <w:rFonts w:hint="eastAsia"/>
        </w:rPr>
        <w:t>例</w:t>
      </w:r>
      <w:r w:rsidRPr="00C91120">
        <w:rPr>
          <w:rFonts w:hint="eastAsia"/>
        </w:rPr>
        <w:t>1</w:t>
      </w:r>
      <w:r w:rsidRPr="00C91120">
        <w:rPr>
          <w:rFonts w:hint="eastAsia"/>
        </w:rPr>
        <w:t>：原关系模式</w:t>
      </w:r>
      <w:r w:rsidRPr="00C91120">
        <w:rPr>
          <w:rFonts w:hint="eastAsia"/>
        </w:rPr>
        <w:t>R</w:t>
      </w:r>
      <w:r w:rsidRPr="00C91120">
        <w:rPr>
          <w:rFonts w:hint="eastAsia"/>
        </w:rPr>
        <w:t>（</w:t>
      </w:r>
      <w:r w:rsidRPr="00C91120">
        <w:rPr>
          <w:rFonts w:hint="eastAsia"/>
        </w:rPr>
        <w:t>U</w:t>
      </w:r>
      <w:r w:rsidRPr="00C91120">
        <w:t>,F</w:t>
      </w:r>
      <w:r w:rsidRPr="00C91120">
        <w:rPr>
          <w:rFonts w:hint="eastAsia"/>
        </w:rPr>
        <w:t>），</w:t>
      </w:r>
      <w:r w:rsidRPr="00C91120">
        <w:t>R=(A,B,C,D)</w:t>
      </w:r>
      <w:r w:rsidRPr="00C91120">
        <w:rPr>
          <w:rFonts w:hint="eastAsia"/>
        </w:rPr>
        <w:t>，</w:t>
      </w:r>
      <w:r w:rsidRPr="00C91120">
        <w:rPr>
          <w:rFonts w:hint="eastAsia"/>
        </w:rPr>
        <w:t>F</w:t>
      </w:r>
      <w:r w:rsidRPr="00C91120">
        <w:t>={A</w:t>
      </w:r>
      <w:ins w:id="298" w:author="Administrator" w:date="2021-06-15T14:31:00Z">
        <w:r w:rsidR="00CA2EB5">
          <w:t>→</w:t>
        </w:r>
      </w:ins>
      <w:del w:id="299" w:author="Administrator" w:date="2021-06-15T14:31:00Z">
        <w:r w:rsidRPr="00C91120" w:rsidDel="00CA2EB5">
          <w:delText>-&gt;</w:delText>
        </w:r>
      </w:del>
      <w:r w:rsidRPr="00C91120">
        <w:t>B</w:t>
      </w:r>
      <w:r w:rsidRPr="00C91120">
        <w:rPr>
          <w:rFonts w:hint="eastAsia"/>
        </w:rPr>
        <w:t>，</w:t>
      </w:r>
      <w:r w:rsidRPr="00C91120">
        <w:t>C</w:t>
      </w:r>
      <w:ins w:id="300" w:author="Administrator" w:date="2021-06-15T14:31:00Z">
        <w:r w:rsidR="00CA2EB5">
          <w:t>→</w:t>
        </w:r>
      </w:ins>
      <w:del w:id="301" w:author="Administrator" w:date="2021-06-15T14:31:00Z">
        <w:r w:rsidRPr="00C91120" w:rsidDel="00CA2EB5">
          <w:delText>-&gt;</w:delText>
        </w:r>
      </w:del>
      <w:r w:rsidRPr="00C91120">
        <w:t>D}</w:t>
      </w:r>
      <w:r w:rsidRPr="00C91120">
        <w:rPr>
          <w:rFonts w:hint="eastAsia"/>
        </w:rPr>
        <w:t>，分解为</w:t>
      </w:r>
      <w:r w:rsidRPr="00C91120">
        <w:rPr>
          <w:rFonts w:hint="eastAsia"/>
        </w:rPr>
        <w:t>R</w:t>
      </w:r>
      <w:r w:rsidRPr="00C91120">
        <w:t>1(AB)</w:t>
      </w:r>
      <w:r w:rsidRPr="00C91120">
        <w:rPr>
          <w:rFonts w:hint="eastAsia"/>
        </w:rPr>
        <w:t>，</w:t>
      </w:r>
      <w:r w:rsidRPr="00C91120">
        <w:rPr>
          <w:rFonts w:hint="eastAsia"/>
        </w:rPr>
        <w:t>R</w:t>
      </w:r>
      <w:r w:rsidRPr="00C91120">
        <w:t>2(CD)</w:t>
      </w:r>
    </w:p>
    <w:p w14:paraId="77FFA304" w14:textId="77777777" w:rsidR="00BC00C6" w:rsidRPr="00C91120" w:rsidRDefault="00BC00C6" w:rsidP="007F5CE8">
      <w:pPr>
        <w:ind w:firstLine="420"/>
      </w:pPr>
      <w:r w:rsidRPr="00C91120">
        <w:rPr>
          <w:rFonts w:hint="eastAsia"/>
        </w:rPr>
        <w:t>初始表如下：</w:t>
      </w:r>
    </w:p>
    <w:tbl>
      <w:tblPr>
        <w:tblStyle w:val="a7"/>
        <w:tblW w:w="0" w:type="auto"/>
        <w:jc w:val="center"/>
        <w:tblLook w:val="04A0" w:firstRow="1" w:lastRow="0" w:firstColumn="1" w:lastColumn="0" w:noHBand="0" w:noVBand="1"/>
      </w:tblPr>
      <w:tblGrid>
        <w:gridCol w:w="1627"/>
        <w:gridCol w:w="1628"/>
        <w:gridCol w:w="1629"/>
        <w:gridCol w:w="1629"/>
        <w:gridCol w:w="1414"/>
      </w:tblGrid>
      <w:tr w:rsidR="00BC00C6" w:rsidRPr="00C91120" w14:paraId="638AA332" w14:textId="77777777" w:rsidTr="00BC00C6">
        <w:trPr>
          <w:jc w:val="center"/>
        </w:trPr>
        <w:tc>
          <w:tcPr>
            <w:tcW w:w="1629" w:type="dxa"/>
          </w:tcPr>
          <w:p w14:paraId="251DC4AB" w14:textId="77777777" w:rsidR="00BC00C6" w:rsidRPr="00C91120" w:rsidRDefault="00BC00C6" w:rsidP="000E380A">
            <w:pPr>
              <w:pStyle w:val="aa"/>
            </w:pPr>
          </w:p>
        </w:tc>
        <w:tc>
          <w:tcPr>
            <w:tcW w:w="1629" w:type="dxa"/>
          </w:tcPr>
          <w:p w14:paraId="020EA379" w14:textId="77777777" w:rsidR="00BC00C6" w:rsidRPr="00C91120" w:rsidRDefault="00BC00C6" w:rsidP="000E380A">
            <w:pPr>
              <w:pStyle w:val="aa"/>
            </w:pPr>
            <w:r w:rsidRPr="00C91120">
              <w:rPr>
                <w:rFonts w:hint="eastAsia"/>
              </w:rPr>
              <w:t>A</w:t>
            </w:r>
          </w:p>
        </w:tc>
        <w:tc>
          <w:tcPr>
            <w:tcW w:w="1630" w:type="dxa"/>
          </w:tcPr>
          <w:p w14:paraId="06A21A26" w14:textId="77777777" w:rsidR="00BC00C6" w:rsidRPr="00C91120" w:rsidRDefault="00BC00C6" w:rsidP="000E380A">
            <w:pPr>
              <w:pStyle w:val="aa"/>
            </w:pPr>
            <w:r w:rsidRPr="00C91120">
              <w:rPr>
                <w:rFonts w:hint="eastAsia"/>
              </w:rPr>
              <w:t>B</w:t>
            </w:r>
          </w:p>
        </w:tc>
        <w:tc>
          <w:tcPr>
            <w:tcW w:w="1630" w:type="dxa"/>
          </w:tcPr>
          <w:p w14:paraId="13D1D856" w14:textId="77777777" w:rsidR="00BC00C6" w:rsidRPr="00C91120" w:rsidRDefault="00BC00C6" w:rsidP="000E380A">
            <w:pPr>
              <w:pStyle w:val="aa"/>
            </w:pPr>
            <w:r w:rsidRPr="00C91120">
              <w:rPr>
                <w:rFonts w:hint="eastAsia"/>
              </w:rPr>
              <w:t>C</w:t>
            </w:r>
          </w:p>
        </w:tc>
        <w:tc>
          <w:tcPr>
            <w:tcW w:w="1415" w:type="dxa"/>
          </w:tcPr>
          <w:p w14:paraId="74650C02" w14:textId="77777777" w:rsidR="00BC00C6" w:rsidRPr="00C91120" w:rsidRDefault="00BC00C6" w:rsidP="000E380A">
            <w:pPr>
              <w:pStyle w:val="aa"/>
            </w:pPr>
            <w:r w:rsidRPr="00C91120">
              <w:rPr>
                <w:rFonts w:hint="eastAsia"/>
              </w:rPr>
              <w:t>D</w:t>
            </w:r>
          </w:p>
        </w:tc>
      </w:tr>
      <w:tr w:rsidR="00BC00C6" w:rsidRPr="00C91120" w14:paraId="1E2AE009" w14:textId="77777777" w:rsidTr="00BC00C6">
        <w:trPr>
          <w:jc w:val="center"/>
        </w:trPr>
        <w:tc>
          <w:tcPr>
            <w:tcW w:w="1629" w:type="dxa"/>
          </w:tcPr>
          <w:p w14:paraId="58A39E23" w14:textId="64C0DE30" w:rsidR="00BC00C6" w:rsidRPr="00C91120" w:rsidRDefault="00BC00C6" w:rsidP="000E380A">
            <w:pPr>
              <w:pStyle w:val="aa"/>
            </w:pPr>
            <w:r w:rsidRPr="00C91120">
              <w:rPr>
                <w:rFonts w:hint="eastAsia"/>
              </w:rPr>
              <w:t>R</w:t>
            </w:r>
            <w:r w:rsidRPr="00C91120">
              <w:t>1(AB)</w:t>
            </w:r>
          </w:p>
        </w:tc>
        <w:tc>
          <w:tcPr>
            <w:tcW w:w="1629" w:type="dxa"/>
          </w:tcPr>
          <w:p w14:paraId="17F690EA" w14:textId="77777777" w:rsidR="00BC00C6" w:rsidRPr="00C91120" w:rsidRDefault="00BC00C6" w:rsidP="000E380A">
            <w:pPr>
              <w:pStyle w:val="aa"/>
            </w:pPr>
            <w:r w:rsidRPr="00C91120">
              <w:rPr>
                <w:rFonts w:hint="eastAsia"/>
              </w:rPr>
              <w:t>√</w:t>
            </w:r>
          </w:p>
        </w:tc>
        <w:tc>
          <w:tcPr>
            <w:tcW w:w="1630" w:type="dxa"/>
          </w:tcPr>
          <w:p w14:paraId="69221F92" w14:textId="77777777" w:rsidR="00BC00C6" w:rsidRPr="00C91120" w:rsidRDefault="00BC00C6" w:rsidP="000E380A">
            <w:pPr>
              <w:pStyle w:val="aa"/>
            </w:pPr>
            <w:r w:rsidRPr="00C91120">
              <w:rPr>
                <w:rFonts w:hint="eastAsia"/>
              </w:rPr>
              <w:t>√</w:t>
            </w:r>
          </w:p>
        </w:tc>
        <w:tc>
          <w:tcPr>
            <w:tcW w:w="1630" w:type="dxa"/>
          </w:tcPr>
          <w:p w14:paraId="5D221794" w14:textId="77777777" w:rsidR="00BC00C6" w:rsidRPr="00C91120" w:rsidRDefault="00BC00C6" w:rsidP="000E380A">
            <w:pPr>
              <w:pStyle w:val="aa"/>
            </w:pPr>
            <w:r w:rsidRPr="00C91120">
              <w:rPr>
                <w:rFonts w:hint="eastAsia"/>
              </w:rPr>
              <w:t>×</w:t>
            </w:r>
          </w:p>
        </w:tc>
        <w:tc>
          <w:tcPr>
            <w:tcW w:w="1415" w:type="dxa"/>
          </w:tcPr>
          <w:p w14:paraId="7FEF660C" w14:textId="77777777" w:rsidR="00BC00C6" w:rsidRPr="00C91120" w:rsidRDefault="00BC00C6" w:rsidP="000E380A">
            <w:pPr>
              <w:pStyle w:val="aa"/>
            </w:pPr>
            <w:r w:rsidRPr="00C91120">
              <w:rPr>
                <w:rFonts w:hint="eastAsia"/>
              </w:rPr>
              <w:t>×</w:t>
            </w:r>
          </w:p>
        </w:tc>
      </w:tr>
      <w:tr w:rsidR="00BC00C6" w:rsidRPr="00C91120" w14:paraId="4A313607" w14:textId="77777777" w:rsidTr="00BC00C6">
        <w:trPr>
          <w:jc w:val="center"/>
        </w:trPr>
        <w:tc>
          <w:tcPr>
            <w:tcW w:w="1629" w:type="dxa"/>
          </w:tcPr>
          <w:p w14:paraId="6DE16E8B" w14:textId="0E750A07" w:rsidR="00BC00C6" w:rsidRPr="00C91120" w:rsidRDefault="00BC00C6" w:rsidP="000E380A">
            <w:pPr>
              <w:pStyle w:val="aa"/>
            </w:pPr>
            <w:r w:rsidRPr="00C91120">
              <w:rPr>
                <w:rFonts w:hint="eastAsia"/>
              </w:rPr>
              <w:t>R</w:t>
            </w:r>
            <w:r w:rsidRPr="00C91120">
              <w:t>2(CD)</w:t>
            </w:r>
          </w:p>
        </w:tc>
        <w:tc>
          <w:tcPr>
            <w:tcW w:w="1629" w:type="dxa"/>
          </w:tcPr>
          <w:p w14:paraId="7C5AA9F4" w14:textId="77777777" w:rsidR="00BC00C6" w:rsidRPr="00C91120" w:rsidRDefault="00BC00C6" w:rsidP="000E380A">
            <w:pPr>
              <w:pStyle w:val="aa"/>
            </w:pPr>
            <w:r w:rsidRPr="00C91120">
              <w:rPr>
                <w:rFonts w:hint="eastAsia"/>
              </w:rPr>
              <w:t>×</w:t>
            </w:r>
          </w:p>
        </w:tc>
        <w:tc>
          <w:tcPr>
            <w:tcW w:w="1630" w:type="dxa"/>
          </w:tcPr>
          <w:p w14:paraId="3D36DF5D" w14:textId="77777777" w:rsidR="00BC00C6" w:rsidRPr="00C91120" w:rsidRDefault="00BC00C6" w:rsidP="000E380A">
            <w:pPr>
              <w:pStyle w:val="aa"/>
            </w:pPr>
            <w:r w:rsidRPr="00C91120">
              <w:rPr>
                <w:rFonts w:hint="eastAsia"/>
              </w:rPr>
              <w:t>×</w:t>
            </w:r>
          </w:p>
        </w:tc>
        <w:tc>
          <w:tcPr>
            <w:tcW w:w="1630" w:type="dxa"/>
          </w:tcPr>
          <w:p w14:paraId="7D23D803" w14:textId="77777777" w:rsidR="00BC00C6" w:rsidRPr="00C91120" w:rsidRDefault="00BC00C6" w:rsidP="000E380A">
            <w:pPr>
              <w:pStyle w:val="aa"/>
            </w:pPr>
            <w:r w:rsidRPr="00C91120">
              <w:rPr>
                <w:rFonts w:hint="eastAsia"/>
              </w:rPr>
              <w:t>√</w:t>
            </w:r>
          </w:p>
        </w:tc>
        <w:tc>
          <w:tcPr>
            <w:tcW w:w="1415" w:type="dxa"/>
          </w:tcPr>
          <w:p w14:paraId="6322D423" w14:textId="77777777" w:rsidR="00BC00C6" w:rsidRPr="00C91120" w:rsidRDefault="00BC00C6" w:rsidP="000E380A">
            <w:pPr>
              <w:pStyle w:val="aa"/>
            </w:pPr>
            <w:r w:rsidRPr="00C91120">
              <w:rPr>
                <w:rFonts w:hint="eastAsia"/>
              </w:rPr>
              <w:t>√</w:t>
            </w:r>
          </w:p>
        </w:tc>
      </w:tr>
    </w:tbl>
    <w:p w14:paraId="5CF29949" w14:textId="77777777" w:rsidR="00BC00C6" w:rsidRPr="00C91120" w:rsidRDefault="00BC00C6" w:rsidP="007F5CE8">
      <w:pPr>
        <w:ind w:firstLine="420"/>
      </w:pPr>
      <w:r w:rsidRPr="00C91120">
        <w:rPr>
          <w:rFonts w:hint="eastAsia"/>
        </w:rPr>
        <w:t>尝试还原关系模式，不存在相交的属性，无法还原，因此该模式分解有损。</w:t>
      </w:r>
    </w:p>
    <w:p w14:paraId="61EF7131" w14:textId="71D6A8FE" w:rsidR="00BC00C6" w:rsidRPr="00C91120" w:rsidRDefault="00BC00C6" w:rsidP="007F5CE8">
      <w:pPr>
        <w:ind w:firstLine="420"/>
      </w:pPr>
      <w:r w:rsidRPr="00C91120">
        <w:rPr>
          <w:rFonts w:hint="eastAsia"/>
        </w:rPr>
        <w:t>例</w:t>
      </w:r>
      <w:r w:rsidRPr="00C91120">
        <w:rPr>
          <w:rFonts w:hint="eastAsia"/>
        </w:rPr>
        <w:t>2</w:t>
      </w:r>
      <w:r w:rsidRPr="00C91120">
        <w:rPr>
          <w:rFonts w:hint="eastAsia"/>
        </w:rPr>
        <w:t>：对于原关系模式</w:t>
      </w:r>
      <w:r w:rsidRPr="00C91120">
        <w:rPr>
          <w:rFonts w:hint="eastAsia"/>
        </w:rPr>
        <w:t>R</w:t>
      </w:r>
      <w:r w:rsidRPr="00C91120">
        <w:rPr>
          <w:rFonts w:hint="eastAsia"/>
        </w:rPr>
        <w:t>（</w:t>
      </w:r>
      <w:r w:rsidRPr="00C91120">
        <w:rPr>
          <w:rFonts w:hint="eastAsia"/>
        </w:rPr>
        <w:t>U</w:t>
      </w:r>
      <w:r w:rsidRPr="00C91120">
        <w:t>,F</w:t>
      </w:r>
      <w:r w:rsidRPr="00C91120">
        <w:rPr>
          <w:rFonts w:hint="eastAsia"/>
        </w:rPr>
        <w:t>），</w:t>
      </w:r>
      <w:r w:rsidRPr="00C91120">
        <w:t>R=(A,B,C,D)</w:t>
      </w:r>
      <w:r w:rsidRPr="00C91120">
        <w:rPr>
          <w:rFonts w:hint="eastAsia"/>
        </w:rPr>
        <w:t>，</w:t>
      </w:r>
      <w:r w:rsidRPr="00C91120">
        <w:rPr>
          <w:rFonts w:hint="eastAsia"/>
        </w:rPr>
        <w:t>F</w:t>
      </w:r>
      <w:r w:rsidRPr="00C91120">
        <w:t>={A</w:t>
      </w:r>
      <w:ins w:id="302" w:author="Administrator" w:date="2021-06-15T14:31:00Z">
        <w:r w:rsidR="00CA2EB5">
          <w:t>→</w:t>
        </w:r>
      </w:ins>
      <w:del w:id="303" w:author="Administrator" w:date="2021-06-15T14:31:00Z">
        <w:r w:rsidRPr="00C91120" w:rsidDel="00CA2EB5">
          <w:delText>-&gt;</w:delText>
        </w:r>
      </w:del>
      <w:r w:rsidRPr="00C91120">
        <w:t>B</w:t>
      </w:r>
      <w:r w:rsidRPr="00C91120">
        <w:rPr>
          <w:rFonts w:hint="eastAsia"/>
        </w:rPr>
        <w:t>，</w:t>
      </w:r>
      <w:r w:rsidRPr="00C91120">
        <w:t>C</w:t>
      </w:r>
      <w:ins w:id="304" w:author="Administrator" w:date="2021-06-15T14:31:00Z">
        <w:r w:rsidR="00CA2EB5">
          <w:t>→</w:t>
        </w:r>
      </w:ins>
      <w:del w:id="305" w:author="Administrator" w:date="2021-06-15T14:31:00Z">
        <w:r w:rsidRPr="00C91120" w:rsidDel="00CA2EB5">
          <w:delText>-&gt;</w:delText>
        </w:r>
      </w:del>
      <w:r w:rsidRPr="00C91120">
        <w:t>D</w:t>
      </w:r>
      <w:r w:rsidRPr="00C91120">
        <w:rPr>
          <w:rFonts w:hint="eastAsia"/>
        </w:rPr>
        <w:t>，</w:t>
      </w:r>
      <w:r w:rsidRPr="00C91120">
        <w:rPr>
          <w:rFonts w:hint="eastAsia"/>
        </w:rPr>
        <w:t>A</w:t>
      </w:r>
      <w:ins w:id="306" w:author="Administrator" w:date="2021-06-15T14:31:00Z">
        <w:r w:rsidR="00CA2EB5">
          <w:t>→</w:t>
        </w:r>
      </w:ins>
      <w:del w:id="307" w:author="Administrator" w:date="2021-06-15T14:31:00Z">
        <w:r w:rsidRPr="00C91120" w:rsidDel="00CA2EB5">
          <w:delText>-&gt;</w:delText>
        </w:r>
      </w:del>
      <w:r w:rsidRPr="00C91120">
        <w:t>D}</w:t>
      </w:r>
      <w:r w:rsidRPr="00C91120">
        <w:rPr>
          <w:rFonts w:hint="eastAsia"/>
        </w:rPr>
        <w:t>，分解为</w:t>
      </w:r>
      <w:r w:rsidRPr="00C91120">
        <w:rPr>
          <w:rFonts w:hint="eastAsia"/>
        </w:rPr>
        <w:t>R</w:t>
      </w:r>
      <w:r w:rsidRPr="00C91120">
        <w:t>3(ABC)</w:t>
      </w:r>
      <w:r w:rsidRPr="00C91120">
        <w:rPr>
          <w:rFonts w:hint="eastAsia"/>
        </w:rPr>
        <w:t>，</w:t>
      </w:r>
      <w:r w:rsidRPr="00C91120">
        <w:rPr>
          <w:rFonts w:hint="eastAsia"/>
        </w:rPr>
        <w:t>R</w:t>
      </w:r>
      <w:r w:rsidRPr="00C91120">
        <w:t>2(CD)</w:t>
      </w:r>
      <w:r w:rsidRPr="00C91120">
        <w:rPr>
          <w:rFonts w:hint="eastAsia"/>
        </w:rPr>
        <w:t>。</w:t>
      </w:r>
    </w:p>
    <w:p w14:paraId="39D63F51" w14:textId="77777777" w:rsidR="00BC00C6" w:rsidRPr="00C91120" w:rsidRDefault="00BC00C6" w:rsidP="007F5CE8">
      <w:pPr>
        <w:ind w:firstLine="420"/>
      </w:pPr>
      <w:r w:rsidRPr="00C91120">
        <w:rPr>
          <w:rFonts w:hint="eastAsia"/>
        </w:rPr>
        <w:t>初始表如下：</w:t>
      </w:r>
    </w:p>
    <w:tbl>
      <w:tblPr>
        <w:tblStyle w:val="a7"/>
        <w:tblW w:w="0" w:type="auto"/>
        <w:jc w:val="center"/>
        <w:tblLook w:val="04A0" w:firstRow="1" w:lastRow="0" w:firstColumn="1" w:lastColumn="0" w:noHBand="0" w:noVBand="1"/>
      </w:tblPr>
      <w:tblGrid>
        <w:gridCol w:w="1607"/>
        <w:gridCol w:w="1580"/>
        <w:gridCol w:w="1580"/>
        <w:gridCol w:w="1580"/>
        <w:gridCol w:w="1580"/>
      </w:tblGrid>
      <w:tr w:rsidR="00BC00C6" w:rsidRPr="00C91120" w14:paraId="7A2BC80E" w14:textId="77777777" w:rsidTr="003E27DF">
        <w:trPr>
          <w:jc w:val="center"/>
        </w:trPr>
        <w:tc>
          <w:tcPr>
            <w:tcW w:w="1632" w:type="dxa"/>
          </w:tcPr>
          <w:p w14:paraId="6B47CA15" w14:textId="77777777" w:rsidR="00BC00C6" w:rsidRPr="00C91120" w:rsidRDefault="00BC00C6" w:rsidP="000E380A">
            <w:pPr>
              <w:pStyle w:val="aa"/>
            </w:pPr>
          </w:p>
        </w:tc>
        <w:tc>
          <w:tcPr>
            <w:tcW w:w="1633" w:type="dxa"/>
          </w:tcPr>
          <w:p w14:paraId="3C2088A8" w14:textId="77777777" w:rsidR="00BC00C6" w:rsidRPr="00C91120" w:rsidRDefault="00BC00C6" w:rsidP="000E380A">
            <w:pPr>
              <w:pStyle w:val="aa"/>
            </w:pPr>
            <w:r w:rsidRPr="00C91120">
              <w:rPr>
                <w:rFonts w:hint="eastAsia"/>
              </w:rPr>
              <w:t>A</w:t>
            </w:r>
          </w:p>
        </w:tc>
        <w:tc>
          <w:tcPr>
            <w:tcW w:w="1633" w:type="dxa"/>
          </w:tcPr>
          <w:p w14:paraId="472766C7" w14:textId="77777777" w:rsidR="00BC00C6" w:rsidRPr="00C91120" w:rsidRDefault="00BC00C6" w:rsidP="000E380A">
            <w:pPr>
              <w:pStyle w:val="aa"/>
            </w:pPr>
            <w:r w:rsidRPr="00C91120">
              <w:rPr>
                <w:rFonts w:hint="eastAsia"/>
              </w:rPr>
              <w:t>B</w:t>
            </w:r>
          </w:p>
        </w:tc>
        <w:tc>
          <w:tcPr>
            <w:tcW w:w="1633" w:type="dxa"/>
          </w:tcPr>
          <w:p w14:paraId="4D9EC0A6" w14:textId="77777777" w:rsidR="00BC00C6" w:rsidRPr="00C91120" w:rsidRDefault="00BC00C6" w:rsidP="000E380A">
            <w:pPr>
              <w:pStyle w:val="aa"/>
            </w:pPr>
            <w:r w:rsidRPr="00C91120">
              <w:rPr>
                <w:rFonts w:hint="eastAsia"/>
              </w:rPr>
              <w:t>C</w:t>
            </w:r>
          </w:p>
        </w:tc>
        <w:tc>
          <w:tcPr>
            <w:tcW w:w="1633" w:type="dxa"/>
          </w:tcPr>
          <w:p w14:paraId="5E5190C5" w14:textId="77777777" w:rsidR="00BC00C6" w:rsidRPr="00C91120" w:rsidRDefault="00BC00C6" w:rsidP="000E380A">
            <w:pPr>
              <w:pStyle w:val="aa"/>
            </w:pPr>
            <w:r w:rsidRPr="00C91120">
              <w:rPr>
                <w:rFonts w:hint="eastAsia"/>
              </w:rPr>
              <w:t>D</w:t>
            </w:r>
          </w:p>
        </w:tc>
      </w:tr>
      <w:tr w:rsidR="00BC00C6" w:rsidRPr="00C91120" w14:paraId="513BC3CA" w14:textId="77777777" w:rsidTr="003E27DF">
        <w:trPr>
          <w:jc w:val="center"/>
        </w:trPr>
        <w:tc>
          <w:tcPr>
            <w:tcW w:w="1632" w:type="dxa"/>
          </w:tcPr>
          <w:p w14:paraId="7CA6AFE7" w14:textId="403FA473" w:rsidR="00BC00C6" w:rsidRPr="00C91120" w:rsidRDefault="00BC00C6" w:rsidP="000E380A">
            <w:pPr>
              <w:pStyle w:val="aa"/>
            </w:pPr>
            <w:r w:rsidRPr="00C91120">
              <w:rPr>
                <w:rFonts w:hint="eastAsia"/>
              </w:rPr>
              <w:t>R</w:t>
            </w:r>
            <w:r w:rsidRPr="00C91120">
              <w:t>1(ABC)</w:t>
            </w:r>
          </w:p>
        </w:tc>
        <w:tc>
          <w:tcPr>
            <w:tcW w:w="1633" w:type="dxa"/>
          </w:tcPr>
          <w:p w14:paraId="21B723A3" w14:textId="77777777" w:rsidR="00BC00C6" w:rsidRPr="00C91120" w:rsidRDefault="00BC00C6" w:rsidP="000E380A">
            <w:pPr>
              <w:pStyle w:val="aa"/>
            </w:pPr>
            <w:r w:rsidRPr="00C91120">
              <w:rPr>
                <w:rFonts w:hint="eastAsia"/>
              </w:rPr>
              <w:t>√</w:t>
            </w:r>
          </w:p>
        </w:tc>
        <w:tc>
          <w:tcPr>
            <w:tcW w:w="1633" w:type="dxa"/>
          </w:tcPr>
          <w:p w14:paraId="09DEDB4A" w14:textId="77777777" w:rsidR="00BC00C6" w:rsidRPr="00C91120" w:rsidRDefault="00BC00C6" w:rsidP="000E380A">
            <w:pPr>
              <w:pStyle w:val="aa"/>
            </w:pPr>
            <w:r w:rsidRPr="00C91120">
              <w:rPr>
                <w:rFonts w:hint="eastAsia"/>
              </w:rPr>
              <w:t>√</w:t>
            </w:r>
          </w:p>
        </w:tc>
        <w:tc>
          <w:tcPr>
            <w:tcW w:w="1633" w:type="dxa"/>
          </w:tcPr>
          <w:p w14:paraId="458F6CC4" w14:textId="77777777" w:rsidR="00BC00C6" w:rsidRPr="00C91120" w:rsidRDefault="00BC00C6" w:rsidP="000E380A">
            <w:pPr>
              <w:pStyle w:val="aa"/>
            </w:pPr>
            <w:r w:rsidRPr="00C91120">
              <w:rPr>
                <w:rFonts w:hint="eastAsia"/>
              </w:rPr>
              <w:t>√</w:t>
            </w:r>
          </w:p>
        </w:tc>
        <w:tc>
          <w:tcPr>
            <w:tcW w:w="1633" w:type="dxa"/>
          </w:tcPr>
          <w:p w14:paraId="2A4C6E9A" w14:textId="77777777" w:rsidR="00BC00C6" w:rsidRPr="00C91120" w:rsidRDefault="00BC00C6" w:rsidP="000E380A">
            <w:pPr>
              <w:pStyle w:val="aa"/>
            </w:pPr>
            <w:r w:rsidRPr="00C91120">
              <w:rPr>
                <w:rFonts w:hint="eastAsia"/>
              </w:rPr>
              <w:t>×</w:t>
            </w:r>
          </w:p>
        </w:tc>
      </w:tr>
      <w:tr w:rsidR="00BC00C6" w:rsidRPr="00C91120" w14:paraId="0228B555" w14:textId="77777777" w:rsidTr="003E27DF">
        <w:trPr>
          <w:jc w:val="center"/>
        </w:trPr>
        <w:tc>
          <w:tcPr>
            <w:tcW w:w="1632" w:type="dxa"/>
          </w:tcPr>
          <w:p w14:paraId="7CD2FEE9" w14:textId="3707FAE4" w:rsidR="00BC00C6" w:rsidRPr="00C91120" w:rsidRDefault="00BC00C6" w:rsidP="000E380A">
            <w:pPr>
              <w:pStyle w:val="aa"/>
            </w:pPr>
            <w:r w:rsidRPr="00C91120">
              <w:rPr>
                <w:rFonts w:hint="eastAsia"/>
              </w:rPr>
              <w:t>R</w:t>
            </w:r>
            <w:r w:rsidRPr="00C91120">
              <w:t>2(CD)</w:t>
            </w:r>
          </w:p>
        </w:tc>
        <w:tc>
          <w:tcPr>
            <w:tcW w:w="1633" w:type="dxa"/>
          </w:tcPr>
          <w:p w14:paraId="458A2B61" w14:textId="77777777" w:rsidR="00BC00C6" w:rsidRPr="00C91120" w:rsidRDefault="00BC00C6" w:rsidP="000E380A">
            <w:pPr>
              <w:pStyle w:val="aa"/>
            </w:pPr>
            <w:r w:rsidRPr="00C91120">
              <w:rPr>
                <w:rFonts w:hint="eastAsia"/>
              </w:rPr>
              <w:t>×</w:t>
            </w:r>
          </w:p>
        </w:tc>
        <w:tc>
          <w:tcPr>
            <w:tcW w:w="1633" w:type="dxa"/>
          </w:tcPr>
          <w:p w14:paraId="60AEF018" w14:textId="77777777" w:rsidR="00BC00C6" w:rsidRPr="00C91120" w:rsidRDefault="00BC00C6" w:rsidP="000E380A">
            <w:pPr>
              <w:pStyle w:val="aa"/>
            </w:pPr>
            <w:r w:rsidRPr="00C91120">
              <w:rPr>
                <w:rFonts w:hint="eastAsia"/>
              </w:rPr>
              <w:t>×</w:t>
            </w:r>
          </w:p>
        </w:tc>
        <w:tc>
          <w:tcPr>
            <w:tcW w:w="1633" w:type="dxa"/>
          </w:tcPr>
          <w:p w14:paraId="323DA9FA" w14:textId="77777777" w:rsidR="00BC00C6" w:rsidRPr="00C91120" w:rsidRDefault="00BC00C6" w:rsidP="000E380A">
            <w:pPr>
              <w:pStyle w:val="aa"/>
            </w:pPr>
            <w:r w:rsidRPr="00C91120">
              <w:rPr>
                <w:rFonts w:hint="eastAsia"/>
              </w:rPr>
              <w:t>√</w:t>
            </w:r>
          </w:p>
        </w:tc>
        <w:tc>
          <w:tcPr>
            <w:tcW w:w="1633" w:type="dxa"/>
          </w:tcPr>
          <w:p w14:paraId="02AEACD2" w14:textId="77777777" w:rsidR="00BC00C6" w:rsidRPr="00C91120" w:rsidRDefault="00BC00C6" w:rsidP="000E380A">
            <w:pPr>
              <w:pStyle w:val="aa"/>
            </w:pPr>
            <w:r w:rsidRPr="00C91120">
              <w:rPr>
                <w:rFonts w:hint="eastAsia"/>
              </w:rPr>
              <w:t>√</w:t>
            </w:r>
          </w:p>
        </w:tc>
      </w:tr>
    </w:tbl>
    <w:p w14:paraId="6EC12477" w14:textId="77777777" w:rsidR="00BC00C6" w:rsidRPr="00C91120" w:rsidRDefault="00BC00C6" w:rsidP="007F5CE8">
      <w:pPr>
        <w:ind w:firstLine="420"/>
      </w:pPr>
      <w:r w:rsidRPr="00C91120">
        <w:rPr>
          <w:rFonts w:hint="eastAsia"/>
        </w:rPr>
        <w:t>尝试还原关系模式：</w:t>
      </w:r>
    </w:p>
    <w:p w14:paraId="02A0EEFA" w14:textId="2FAD8C73" w:rsidR="00BC00C6" w:rsidRPr="00C91120" w:rsidRDefault="00BC00C6" w:rsidP="007F5CE8">
      <w:pPr>
        <w:ind w:firstLine="420"/>
      </w:pPr>
      <w:r w:rsidRPr="00C91120">
        <w:rPr>
          <w:rFonts w:hint="eastAsia"/>
        </w:rPr>
        <w:t>找到相交属性名</w:t>
      </w:r>
      <w:r w:rsidRPr="00C91120">
        <w:rPr>
          <w:rFonts w:hint="eastAsia"/>
        </w:rPr>
        <w:t>C</w:t>
      </w:r>
      <w:r w:rsidRPr="00C91120">
        <w:rPr>
          <w:rFonts w:hint="eastAsia"/>
        </w:rPr>
        <w:t>，查看原函数依赖集合</w:t>
      </w:r>
      <w:r w:rsidRPr="00C91120">
        <w:rPr>
          <w:rFonts w:hint="eastAsia"/>
        </w:rPr>
        <w:t>F</w:t>
      </w:r>
      <w:r w:rsidRPr="00C91120">
        <w:rPr>
          <w:rFonts w:hint="eastAsia"/>
        </w:rPr>
        <w:t>存在</w:t>
      </w:r>
      <w:r w:rsidRPr="00C91120">
        <w:rPr>
          <w:rFonts w:hint="eastAsia"/>
        </w:rPr>
        <w:t>C</w:t>
      </w:r>
      <w:ins w:id="308" w:author="Administrator" w:date="2021-06-15T14:31:00Z">
        <w:r w:rsidR="00CA2EB5">
          <w:t>→</w:t>
        </w:r>
      </w:ins>
      <w:del w:id="309" w:author="Administrator" w:date="2021-06-15T14:31:00Z">
        <w:r w:rsidRPr="00C91120" w:rsidDel="00CA2EB5">
          <w:delText>-&gt;</w:delText>
        </w:r>
      </w:del>
      <w:r w:rsidRPr="00C91120">
        <w:t>D</w:t>
      </w:r>
      <w:r w:rsidRPr="00C91120">
        <w:rPr>
          <w:rFonts w:hint="eastAsia"/>
        </w:rPr>
        <w:t>，且在分解</w:t>
      </w:r>
      <w:r w:rsidRPr="00C91120">
        <w:rPr>
          <w:rFonts w:hint="eastAsia"/>
        </w:rPr>
        <w:t>R</w:t>
      </w:r>
      <w:r w:rsidRPr="00C91120">
        <w:t>2</w:t>
      </w:r>
      <w:r w:rsidRPr="00C91120">
        <w:rPr>
          <w:rFonts w:hint="eastAsia"/>
        </w:rPr>
        <w:t>(</w:t>
      </w:r>
      <w:r w:rsidRPr="00C91120">
        <w:t>CD)</w:t>
      </w:r>
      <w:r w:rsidRPr="00C91120">
        <w:rPr>
          <w:rFonts w:hint="eastAsia"/>
        </w:rPr>
        <w:t>中保留可用，</w:t>
      </w:r>
      <w:r w:rsidRPr="00C91120">
        <w:t>3</w:t>
      </w:r>
      <w:r w:rsidRPr="00C91120">
        <w:rPr>
          <w:rFonts w:hint="eastAsia"/>
        </w:rPr>
        <w:t>个前提同时满足，此时可以在</w:t>
      </w:r>
      <w:r w:rsidRPr="00C91120">
        <w:rPr>
          <w:rFonts w:hint="eastAsia"/>
        </w:rPr>
        <w:t>R</w:t>
      </w:r>
      <w:r w:rsidRPr="00C91120">
        <w:t>1</w:t>
      </w:r>
      <w:r w:rsidRPr="00C91120">
        <w:rPr>
          <w:rFonts w:hint="eastAsia"/>
        </w:rPr>
        <w:t>中还原</w:t>
      </w:r>
      <w:r w:rsidRPr="00C91120">
        <w:rPr>
          <w:rFonts w:hint="eastAsia"/>
        </w:rPr>
        <w:t>D</w:t>
      </w:r>
      <w:r w:rsidRPr="00C91120">
        <w:rPr>
          <w:rFonts w:hint="eastAsia"/>
        </w:rPr>
        <w:t>属性，得到新的表格如下：</w:t>
      </w:r>
    </w:p>
    <w:tbl>
      <w:tblPr>
        <w:tblStyle w:val="a7"/>
        <w:tblW w:w="0" w:type="auto"/>
        <w:jc w:val="center"/>
        <w:tblLook w:val="04A0" w:firstRow="1" w:lastRow="0" w:firstColumn="1" w:lastColumn="0" w:noHBand="0" w:noVBand="1"/>
      </w:tblPr>
      <w:tblGrid>
        <w:gridCol w:w="1607"/>
        <w:gridCol w:w="1580"/>
        <w:gridCol w:w="1580"/>
        <w:gridCol w:w="1580"/>
        <w:gridCol w:w="1580"/>
      </w:tblGrid>
      <w:tr w:rsidR="00BC00C6" w:rsidRPr="00C91120" w14:paraId="14D0D852" w14:textId="77777777" w:rsidTr="003E27DF">
        <w:trPr>
          <w:jc w:val="center"/>
        </w:trPr>
        <w:tc>
          <w:tcPr>
            <w:tcW w:w="1632" w:type="dxa"/>
          </w:tcPr>
          <w:p w14:paraId="72FCA17E" w14:textId="77777777" w:rsidR="00BC00C6" w:rsidRPr="00C91120" w:rsidRDefault="00BC00C6" w:rsidP="000E380A">
            <w:pPr>
              <w:pStyle w:val="aa"/>
            </w:pPr>
          </w:p>
        </w:tc>
        <w:tc>
          <w:tcPr>
            <w:tcW w:w="1633" w:type="dxa"/>
          </w:tcPr>
          <w:p w14:paraId="60CC5336" w14:textId="77777777" w:rsidR="00BC00C6" w:rsidRPr="00C91120" w:rsidRDefault="00BC00C6" w:rsidP="000E380A">
            <w:pPr>
              <w:pStyle w:val="aa"/>
            </w:pPr>
            <w:r w:rsidRPr="00C91120">
              <w:rPr>
                <w:rFonts w:hint="eastAsia"/>
              </w:rPr>
              <w:t>A</w:t>
            </w:r>
          </w:p>
        </w:tc>
        <w:tc>
          <w:tcPr>
            <w:tcW w:w="1633" w:type="dxa"/>
          </w:tcPr>
          <w:p w14:paraId="19A139E0" w14:textId="77777777" w:rsidR="00BC00C6" w:rsidRPr="00C91120" w:rsidRDefault="00BC00C6" w:rsidP="000E380A">
            <w:pPr>
              <w:pStyle w:val="aa"/>
            </w:pPr>
            <w:r w:rsidRPr="00C91120">
              <w:rPr>
                <w:rFonts w:hint="eastAsia"/>
              </w:rPr>
              <w:t>B</w:t>
            </w:r>
          </w:p>
        </w:tc>
        <w:tc>
          <w:tcPr>
            <w:tcW w:w="1633" w:type="dxa"/>
          </w:tcPr>
          <w:p w14:paraId="5936187F" w14:textId="77777777" w:rsidR="00BC00C6" w:rsidRPr="00C91120" w:rsidRDefault="00BC00C6" w:rsidP="000E380A">
            <w:pPr>
              <w:pStyle w:val="aa"/>
            </w:pPr>
            <w:r w:rsidRPr="00C91120">
              <w:rPr>
                <w:rFonts w:hint="eastAsia"/>
              </w:rPr>
              <w:t>C</w:t>
            </w:r>
          </w:p>
        </w:tc>
        <w:tc>
          <w:tcPr>
            <w:tcW w:w="1633" w:type="dxa"/>
          </w:tcPr>
          <w:p w14:paraId="0B569CFA" w14:textId="77777777" w:rsidR="00BC00C6" w:rsidRPr="00C91120" w:rsidRDefault="00BC00C6" w:rsidP="000E380A">
            <w:pPr>
              <w:pStyle w:val="aa"/>
            </w:pPr>
            <w:r w:rsidRPr="00C91120">
              <w:rPr>
                <w:rFonts w:hint="eastAsia"/>
              </w:rPr>
              <w:t>D</w:t>
            </w:r>
          </w:p>
        </w:tc>
      </w:tr>
      <w:tr w:rsidR="00BC00C6" w:rsidRPr="00C91120" w14:paraId="4307B994" w14:textId="77777777" w:rsidTr="003E27DF">
        <w:trPr>
          <w:jc w:val="center"/>
        </w:trPr>
        <w:tc>
          <w:tcPr>
            <w:tcW w:w="1632" w:type="dxa"/>
          </w:tcPr>
          <w:p w14:paraId="2B078FCB" w14:textId="10FC3A16" w:rsidR="00BC00C6" w:rsidRPr="00C91120" w:rsidRDefault="00BC00C6" w:rsidP="000E380A">
            <w:pPr>
              <w:pStyle w:val="aa"/>
            </w:pPr>
            <w:r w:rsidRPr="00C91120">
              <w:rPr>
                <w:rFonts w:hint="eastAsia"/>
              </w:rPr>
              <w:t>R</w:t>
            </w:r>
            <w:r w:rsidRPr="00C91120">
              <w:t>1(ABC)</w:t>
            </w:r>
          </w:p>
        </w:tc>
        <w:tc>
          <w:tcPr>
            <w:tcW w:w="1633" w:type="dxa"/>
          </w:tcPr>
          <w:p w14:paraId="5C241598" w14:textId="77777777" w:rsidR="00BC00C6" w:rsidRPr="00C91120" w:rsidRDefault="00BC00C6" w:rsidP="000E380A">
            <w:pPr>
              <w:pStyle w:val="aa"/>
            </w:pPr>
            <w:r w:rsidRPr="00C91120">
              <w:rPr>
                <w:rFonts w:hint="eastAsia"/>
              </w:rPr>
              <w:t>√</w:t>
            </w:r>
          </w:p>
        </w:tc>
        <w:tc>
          <w:tcPr>
            <w:tcW w:w="1633" w:type="dxa"/>
          </w:tcPr>
          <w:p w14:paraId="6F5D408F" w14:textId="77777777" w:rsidR="00BC00C6" w:rsidRPr="00C91120" w:rsidRDefault="00BC00C6" w:rsidP="000E380A">
            <w:pPr>
              <w:pStyle w:val="aa"/>
            </w:pPr>
            <w:r w:rsidRPr="00C91120">
              <w:rPr>
                <w:rFonts w:hint="eastAsia"/>
              </w:rPr>
              <w:t>√</w:t>
            </w:r>
          </w:p>
        </w:tc>
        <w:tc>
          <w:tcPr>
            <w:tcW w:w="1633" w:type="dxa"/>
          </w:tcPr>
          <w:p w14:paraId="67828DB5" w14:textId="77777777" w:rsidR="00BC00C6" w:rsidRPr="00C91120" w:rsidRDefault="00BC00C6" w:rsidP="000E380A">
            <w:pPr>
              <w:pStyle w:val="aa"/>
            </w:pPr>
            <w:r w:rsidRPr="00C91120">
              <w:rPr>
                <w:rFonts w:hint="eastAsia"/>
              </w:rPr>
              <w:t>√</w:t>
            </w:r>
          </w:p>
        </w:tc>
        <w:tc>
          <w:tcPr>
            <w:tcW w:w="1633" w:type="dxa"/>
          </w:tcPr>
          <w:p w14:paraId="168337FE" w14:textId="77777777" w:rsidR="00BC00C6" w:rsidRPr="00C91120" w:rsidRDefault="00BC00C6" w:rsidP="000E380A">
            <w:pPr>
              <w:pStyle w:val="aa"/>
            </w:pPr>
            <w:r w:rsidRPr="00C91120">
              <w:rPr>
                <w:rFonts w:hint="eastAsia"/>
              </w:rPr>
              <w:t>√</w:t>
            </w:r>
          </w:p>
        </w:tc>
      </w:tr>
      <w:tr w:rsidR="00BC00C6" w:rsidRPr="00C91120" w14:paraId="6FB8DE56" w14:textId="77777777" w:rsidTr="003E27DF">
        <w:trPr>
          <w:jc w:val="center"/>
        </w:trPr>
        <w:tc>
          <w:tcPr>
            <w:tcW w:w="1632" w:type="dxa"/>
          </w:tcPr>
          <w:p w14:paraId="1A674659" w14:textId="234D92A3" w:rsidR="00BC00C6" w:rsidRPr="00C91120" w:rsidRDefault="00BC00C6" w:rsidP="000E380A">
            <w:pPr>
              <w:pStyle w:val="aa"/>
            </w:pPr>
            <w:r w:rsidRPr="00C91120">
              <w:rPr>
                <w:rFonts w:hint="eastAsia"/>
              </w:rPr>
              <w:t>R</w:t>
            </w:r>
            <w:r w:rsidRPr="00C91120">
              <w:t>2(CD)</w:t>
            </w:r>
          </w:p>
        </w:tc>
        <w:tc>
          <w:tcPr>
            <w:tcW w:w="1633" w:type="dxa"/>
          </w:tcPr>
          <w:p w14:paraId="0702872C" w14:textId="77777777" w:rsidR="00BC00C6" w:rsidRPr="00C91120" w:rsidRDefault="00BC00C6" w:rsidP="000E380A">
            <w:pPr>
              <w:pStyle w:val="aa"/>
            </w:pPr>
            <w:r w:rsidRPr="00C91120">
              <w:rPr>
                <w:rFonts w:hint="eastAsia"/>
              </w:rPr>
              <w:t>×</w:t>
            </w:r>
          </w:p>
        </w:tc>
        <w:tc>
          <w:tcPr>
            <w:tcW w:w="1633" w:type="dxa"/>
          </w:tcPr>
          <w:p w14:paraId="0708575D" w14:textId="77777777" w:rsidR="00BC00C6" w:rsidRPr="00C91120" w:rsidRDefault="00BC00C6" w:rsidP="000E380A">
            <w:pPr>
              <w:pStyle w:val="aa"/>
            </w:pPr>
            <w:r w:rsidRPr="00C91120">
              <w:rPr>
                <w:rFonts w:hint="eastAsia"/>
              </w:rPr>
              <w:t>×</w:t>
            </w:r>
          </w:p>
        </w:tc>
        <w:tc>
          <w:tcPr>
            <w:tcW w:w="1633" w:type="dxa"/>
          </w:tcPr>
          <w:p w14:paraId="660C3CFC" w14:textId="77777777" w:rsidR="00BC00C6" w:rsidRPr="00C91120" w:rsidRDefault="00BC00C6" w:rsidP="000E380A">
            <w:pPr>
              <w:pStyle w:val="aa"/>
            </w:pPr>
            <w:r w:rsidRPr="00C91120">
              <w:rPr>
                <w:rFonts w:hint="eastAsia"/>
              </w:rPr>
              <w:t>√</w:t>
            </w:r>
          </w:p>
        </w:tc>
        <w:tc>
          <w:tcPr>
            <w:tcW w:w="1633" w:type="dxa"/>
          </w:tcPr>
          <w:p w14:paraId="7E8C8435" w14:textId="77777777" w:rsidR="00BC00C6" w:rsidRPr="00C91120" w:rsidRDefault="00BC00C6" w:rsidP="000E380A">
            <w:pPr>
              <w:pStyle w:val="aa"/>
            </w:pPr>
            <w:r w:rsidRPr="00C91120">
              <w:rPr>
                <w:rFonts w:hint="eastAsia"/>
              </w:rPr>
              <w:t>√</w:t>
            </w:r>
          </w:p>
        </w:tc>
      </w:tr>
    </w:tbl>
    <w:p w14:paraId="22367777" w14:textId="77777777" w:rsidR="00BC00C6" w:rsidRPr="00C91120" w:rsidRDefault="00BC00C6" w:rsidP="007F5CE8">
      <w:pPr>
        <w:ind w:firstLine="420"/>
      </w:pPr>
      <w:r w:rsidRPr="00C91120">
        <w:rPr>
          <w:rFonts w:hint="eastAsia"/>
        </w:rPr>
        <w:t>R</w:t>
      </w:r>
      <w:r w:rsidRPr="00C91120">
        <w:t>1</w:t>
      </w:r>
      <w:r w:rsidRPr="00C91120">
        <w:rPr>
          <w:rFonts w:hint="eastAsia"/>
        </w:rPr>
        <w:t>所有属性被还原，因此该模式分解无损。</w:t>
      </w:r>
    </w:p>
    <w:p w14:paraId="57F12B00" w14:textId="77777777" w:rsidR="00CA2EB5" w:rsidRDefault="00CA2EB5" w:rsidP="0013443A">
      <w:pPr>
        <w:pStyle w:val="1"/>
      </w:pPr>
      <w:r>
        <w:br w:type="page"/>
      </w:r>
    </w:p>
    <w:p w14:paraId="3CC3693C" w14:textId="65C98676" w:rsidR="00E033F5" w:rsidRPr="00C91120" w:rsidRDefault="00E033F5" w:rsidP="0013443A">
      <w:pPr>
        <w:pStyle w:val="1"/>
        <w:rPr>
          <w:rFonts w:cs="微软雅黑"/>
        </w:rPr>
      </w:pPr>
      <w:bookmarkStart w:id="310" w:name="_Toc74672582"/>
      <w:r w:rsidRPr="00C91120">
        <w:rPr>
          <w:rFonts w:hint="eastAsia"/>
        </w:rPr>
        <w:t>第</w:t>
      </w:r>
      <w:r w:rsidRPr="00C91120">
        <w:rPr>
          <w:rFonts w:hint="eastAsia"/>
        </w:rPr>
        <w:t>4</w:t>
      </w:r>
      <w:r w:rsidR="00FF5352">
        <w:rPr>
          <w:rFonts w:hint="eastAsia"/>
        </w:rPr>
        <w:t>章</w:t>
      </w:r>
      <w:r w:rsidR="00FF5352">
        <w:rPr>
          <w:rFonts w:hint="eastAsia"/>
        </w:rPr>
        <w:t xml:space="preserve"> </w:t>
      </w:r>
      <w:r w:rsidRPr="00C91120">
        <w:rPr>
          <w:rFonts w:hint="eastAsia"/>
        </w:rPr>
        <w:t>计算机网络与信息安全</w:t>
      </w:r>
      <w:bookmarkEnd w:id="310"/>
    </w:p>
    <w:p w14:paraId="2FA8FD9C" w14:textId="77777777" w:rsidR="00E033F5" w:rsidRPr="00C91120" w:rsidRDefault="00E033F5" w:rsidP="008D2842">
      <w:pPr>
        <w:pStyle w:val="2"/>
      </w:pPr>
      <w:bookmarkStart w:id="311" w:name="_Toc74672583"/>
      <w:r w:rsidRPr="00C91120">
        <w:rPr>
          <w:rFonts w:hint="eastAsia"/>
        </w:rPr>
        <w:t xml:space="preserve">1 </w:t>
      </w:r>
      <w:r w:rsidRPr="00C91120">
        <w:rPr>
          <w:rFonts w:hint="eastAsia"/>
        </w:rPr>
        <w:t>考情分析</w:t>
      </w:r>
      <w:bookmarkEnd w:id="311"/>
    </w:p>
    <w:p w14:paraId="01162936" w14:textId="77777777" w:rsidR="00E033F5" w:rsidRPr="00C91120" w:rsidRDefault="00E033F5" w:rsidP="007F5CE8">
      <w:pPr>
        <w:ind w:firstLine="420"/>
      </w:pPr>
      <w:r w:rsidRPr="00C91120">
        <w:rPr>
          <w:rFonts w:hint="eastAsia"/>
        </w:rPr>
        <w:t>【计算机网络】</w:t>
      </w:r>
    </w:p>
    <w:p w14:paraId="4A37A06F" w14:textId="5A0B86A0" w:rsidR="00E033F5" w:rsidRPr="00C91120" w:rsidRDefault="00E033F5" w:rsidP="007F5CE8">
      <w:pPr>
        <w:ind w:firstLine="420"/>
      </w:pPr>
      <w:r w:rsidRPr="00C91120">
        <w:rPr>
          <w:rFonts w:hint="eastAsia"/>
        </w:rPr>
        <w:t>（</w:t>
      </w:r>
      <w:r w:rsidRPr="00C91120">
        <w:rPr>
          <w:rFonts w:hint="eastAsia"/>
        </w:rPr>
        <w:t>1</w:t>
      </w:r>
      <w:r w:rsidRPr="00C91120">
        <w:rPr>
          <w:rFonts w:hint="eastAsia"/>
        </w:rPr>
        <w:t>）掌握</w:t>
      </w:r>
      <w:r w:rsidRPr="00C91120">
        <w:rPr>
          <w:rFonts w:hint="eastAsia"/>
        </w:rPr>
        <w:t>OSI/RM</w:t>
      </w:r>
      <w:r w:rsidRPr="00C91120">
        <w:rPr>
          <w:rFonts w:hint="eastAsia"/>
        </w:rPr>
        <w:t>七层模型，了解各层涉及的硬件设备和传输单位。</w:t>
      </w:r>
    </w:p>
    <w:p w14:paraId="5312956C" w14:textId="073889FC" w:rsidR="00E033F5" w:rsidRPr="00C91120" w:rsidRDefault="00E033F5" w:rsidP="007F5CE8">
      <w:pPr>
        <w:ind w:firstLine="420"/>
      </w:pPr>
      <w:del w:id="312" w:author="Administrator" w:date="2021-06-15T14:32:00Z">
        <w:r w:rsidRPr="00C91120" w:rsidDel="00CA2EB5">
          <w:rPr>
            <w:rFonts w:hint="eastAsia"/>
          </w:rPr>
          <w:tab/>
        </w:r>
      </w:del>
      <w:r w:rsidRPr="00C91120">
        <w:rPr>
          <w:rFonts w:hint="eastAsia"/>
        </w:rPr>
        <w:t>（</w:t>
      </w:r>
      <w:r w:rsidRPr="00C91120">
        <w:rPr>
          <w:rFonts w:hint="eastAsia"/>
        </w:rPr>
        <w:t>2</w:t>
      </w:r>
      <w:r w:rsidRPr="00C91120">
        <w:rPr>
          <w:rFonts w:hint="eastAsia"/>
        </w:rPr>
        <w:t>）掌握</w:t>
      </w:r>
      <w:r w:rsidRPr="00C91120">
        <w:rPr>
          <w:rFonts w:hint="eastAsia"/>
        </w:rPr>
        <w:t>TCP/IP</w:t>
      </w:r>
      <w:r w:rsidRPr="00C91120">
        <w:rPr>
          <w:rFonts w:hint="eastAsia"/>
        </w:rPr>
        <w:t>四层模型，了解与七层模型对应关系，熟悉常用的协议。</w:t>
      </w:r>
    </w:p>
    <w:p w14:paraId="0AFB2009" w14:textId="1F124491" w:rsidR="00E033F5" w:rsidRPr="00C91120" w:rsidRDefault="00E033F5" w:rsidP="007F5CE8">
      <w:pPr>
        <w:ind w:firstLine="420"/>
      </w:pPr>
      <w:del w:id="313" w:author="Administrator" w:date="2021-06-15T14:32:00Z">
        <w:r w:rsidRPr="00C91120" w:rsidDel="00CA2EB5">
          <w:rPr>
            <w:rFonts w:hint="eastAsia"/>
          </w:rPr>
          <w:tab/>
        </w:r>
      </w:del>
      <w:r w:rsidRPr="00C91120">
        <w:rPr>
          <w:rFonts w:hint="eastAsia"/>
        </w:rPr>
        <w:t>（</w:t>
      </w:r>
      <w:r w:rsidRPr="00C91120">
        <w:rPr>
          <w:rFonts w:hint="eastAsia"/>
        </w:rPr>
        <w:t>3</w:t>
      </w:r>
      <w:r w:rsidRPr="00C91120">
        <w:rPr>
          <w:rFonts w:hint="eastAsia"/>
        </w:rPr>
        <w:t>）了解</w:t>
      </w:r>
      <w:r w:rsidRPr="00C91120">
        <w:rPr>
          <w:rFonts w:hint="eastAsia"/>
        </w:rPr>
        <w:t>IP</w:t>
      </w:r>
      <w:r w:rsidRPr="00C91120">
        <w:rPr>
          <w:rFonts w:hint="eastAsia"/>
        </w:rPr>
        <w:t>分类，掌握子网划分和路由汇聚计算，了解</w:t>
      </w:r>
      <w:r w:rsidRPr="00C91120">
        <w:rPr>
          <w:rFonts w:hint="eastAsia"/>
        </w:rPr>
        <w:t>IPv6</w:t>
      </w:r>
      <w:r w:rsidRPr="00C91120">
        <w:rPr>
          <w:rFonts w:hint="eastAsia"/>
        </w:rPr>
        <w:t>的概念。</w:t>
      </w:r>
    </w:p>
    <w:p w14:paraId="5F08BDE7" w14:textId="1ADD351C" w:rsidR="00E033F5" w:rsidRPr="00C91120" w:rsidRDefault="00E033F5" w:rsidP="007F5CE8">
      <w:pPr>
        <w:ind w:firstLine="420"/>
      </w:pPr>
      <w:del w:id="314" w:author="Administrator" w:date="2021-06-15T14:32:00Z">
        <w:r w:rsidRPr="00C91120" w:rsidDel="00CA2EB5">
          <w:rPr>
            <w:rFonts w:hint="eastAsia"/>
          </w:rPr>
          <w:tab/>
        </w:r>
      </w:del>
      <w:r w:rsidRPr="00C91120">
        <w:rPr>
          <w:rFonts w:hint="eastAsia"/>
        </w:rPr>
        <w:t>（</w:t>
      </w:r>
      <w:r w:rsidRPr="00C91120">
        <w:rPr>
          <w:rFonts w:hint="eastAsia"/>
        </w:rPr>
        <w:t>4</w:t>
      </w:r>
      <w:r w:rsidRPr="00C91120">
        <w:rPr>
          <w:rFonts w:hint="eastAsia"/>
        </w:rPr>
        <w:t>）了解网络规划与设计的一些原则，了解分层结构（接入层、汇聚层、核心层）。</w:t>
      </w:r>
    </w:p>
    <w:p w14:paraId="6D6A2F71" w14:textId="334B431F" w:rsidR="00E033F5" w:rsidRPr="00C91120" w:rsidRDefault="00E033F5" w:rsidP="007F5CE8">
      <w:pPr>
        <w:ind w:firstLine="420"/>
      </w:pPr>
      <w:del w:id="315" w:author="Administrator" w:date="2021-06-15T14:32:00Z">
        <w:r w:rsidRPr="00C91120" w:rsidDel="00CA2EB5">
          <w:rPr>
            <w:rFonts w:hint="eastAsia"/>
          </w:rPr>
          <w:tab/>
        </w:r>
      </w:del>
      <w:r w:rsidRPr="00C91120">
        <w:rPr>
          <w:rFonts w:hint="eastAsia"/>
        </w:rPr>
        <w:t>（</w:t>
      </w:r>
      <w:r w:rsidRPr="00C91120">
        <w:rPr>
          <w:rFonts w:hint="eastAsia"/>
        </w:rPr>
        <w:t>5</w:t>
      </w:r>
      <w:r w:rsidRPr="00C91120">
        <w:rPr>
          <w:rFonts w:hint="eastAsia"/>
        </w:rPr>
        <w:t>）了解计算机网络分类。</w:t>
      </w:r>
    </w:p>
    <w:p w14:paraId="1DAAEACE" w14:textId="695ACED5" w:rsidR="00E033F5" w:rsidRPr="00C91120" w:rsidRDefault="00E033F5" w:rsidP="007F5CE8">
      <w:pPr>
        <w:ind w:firstLine="420"/>
      </w:pPr>
      <w:del w:id="316" w:author="Administrator" w:date="2021-06-15T14:32:00Z">
        <w:r w:rsidRPr="00C91120" w:rsidDel="00CA2EB5">
          <w:rPr>
            <w:rFonts w:hint="eastAsia"/>
          </w:rPr>
          <w:tab/>
        </w:r>
      </w:del>
      <w:r w:rsidRPr="00C91120">
        <w:rPr>
          <w:rFonts w:hint="eastAsia"/>
        </w:rPr>
        <w:t>（</w:t>
      </w:r>
      <w:r w:rsidRPr="00C91120">
        <w:rPr>
          <w:rFonts w:hint="eastAsia"/>
        </w:rPr>
        <w:t>6</w:t>
      </w:r>
      <w:r w:rsidRPr="00C91120">
        <w:rPr>
          <w:rFonts w:hint="eastAsia"/>
        </w:rPr>
        <w:t>）了解网络接入技术。</w:t>
      </w:r>
    </w:p>
    <w:p w14:paraId="40FE91EA" w14:textId="5BBDA1A9" w:rsidR="00E033F5" w:rsidRPr="00C91120" w:rsidRDefault="00E033F5" w:rsidP="007F5CE8">
      <w:pPr>
        <w:ind w:firstLine="420"/>
      </w:pPr>
      <w:del w:id="317" w:author="Administrator" w:date="2021-06-15T14:32:00Z">
        <w:r w:rsidRPr="00C91120" w:rsidDel="00CA2EB5">
          <w:rPr>
            <w:rFonts w:hint="eastAsia"/>
          </w:rPr>
          <w:tab/>
        </w:r>
      </w:del>
      <w:r w:rsidRPr="00C91120">
        <w:rPr>
          <w:rFonts w:hint="eastAsia"/>
        </w:rPr>
        <w:t>（</w:t>
      </w:r>
      <w:r w:rsidRPr="00C91120">
        <w:rPr>
          <w:rFonts w:hint="eastAsia"/>
        </w:rPr>
        <w:t>7</w:t>
      </w:r>
      <w:r w:rsidRPr="00C91120">
        <w:rPr>
          <w:rFonts w:hint="eastAsia"/>
        </w:rPr>
        <w:t>）了解</w:t>
      </w:r>
      <w:r w:rsidRPr="00C91120">
        <w:rPr>
          <w:rFonts w:hint="eastAsia"/>
        </w:rPr>
        <w:t>HTML</w:t>
      </w:r>
      <w:r w:rsidRPr="00C91120">
        <w:rPr>
          <w:rFonts w:hint="eastAsia"/>
        </w:rPr>
        <w:t>一些常用的标签，了解</w:t>
      </w:r>
      <w:r w:rsidRPr="00C91120">
        <w:rPr>
          <w:rFonts w:hint="eastAsia"/>
        </w:rPr>
        <w:t>URL</w:t>
      </w:r>
      <w:r w:rsidRPr="00C91120">
        <w:rPr>
          <w:rFonts w:hint="eastAsia"/>
        </w:rPr>
        <w:t>的结构和域名的分类。</w:t>
      </w:r>
    </w:p>
    <w:p w14:paraId="013096E0" w14:textId="77777777" w:rsidR="00E033F5" w:rsidRPr="00C91120" w:rsidRDefault="00E033F5" w:rsidP="007F5CE8">
      <w:pPr>
        <w:ind w:firstLine="420"/>
      </w:pPr>
      <w:r w:rsidRPr="00C91120">
        <w:rPr>
          <w:rFonts w:hint="eastAsia"/>
        </w:rPr>
        <w:t>【信息安全】</w:t>
      </w:r>
    </w:p>
    <w:p w14:paraId="4018D32F" w14:textId="14EFB9E6" w:rsidR="00E033F5" w:rsidRPr="00C91120" w:rsidRDefault="00E033F5" w:rsidP="007F5CE8">
      <w:pPr>
        <w:ind w:firstLine="420"/>
      </w:pPr>
      <w:del w:id="318" w:author="Administrator" w:date="2021-06-15T14:32:00Z">
        <w:r w:rsidRPr="00C91120" w:rsidDel="00CA2EB5">
          <w:rPr>
            <w:rFonts w:hint="eastAsia"/>
          </w:rPr>
          <w:tab/>
        </w:r>
      </w:del>
      <w:r w:rsidRPr="00C91120">
        <w:rPr>
          <w:rFonts w:hint="eastAsia"/>
        </w:rPr>
        <w:t>（</w:t>
      </w:r>
      <w:r w:rsidRPr="00C91120">
        <w:rPr>
          <w:rFonts w:hint="eastAsia"/>
        </w:rPr>
        <w:t>1</w:t>
      </w:r>
      <w:r w:rsidRPr="00C91120">
        <w:rPr>
          <w:rFonts w:hint="eastAsia"/>
        </w:rPr>
        <w:t>）理解对称加密过程，了解对称加密的特点和常见的对称加密算法。</w:t>
      </w:r>
    </w:p>
    <w:p w14:paraId="136A9AAE" w14:textId="4BBB5670" w:rsidR="00E033F5" w:rsidRPr="00C91120" w:rsidRDefault="00E033F5" w:rsidP="007F5CE8">
      <w:pPr>
        <w:ind w:firstLine="420"/>
      </w:pPr>
      <w:del w:id="319" w:author="Administrator" w:date="2021-06-15T14:32:00Z">
        <w:r w:rsidRPr="00C91120" w:rsidDel="00CA2EB5">
          <w:rPr>
            <w:rFonts w:hint="eastAsia"/>
          </w:rPr>
          <w:tab/>
        </w:r>
      </w:del>
      <w:r w:rsidRPr="00C91120">
        <w:rPr>
          <w:rFonts w:hint="eastAsia"/>
        </w:rPr>
        <w:t>（</w:t>
      </w:r>
      <w:r w:rsidRPr="00C91120">
        <w:rPr>
          <w:rFonts w:hint="eastAsia"/>
        </w:rPr>
        <w:t>2</w:t>
      </w:r>
      <w:r w:rsidRPr="00C91120">
        <w:rPr>
          <w:rFonts w:hint="eastAsia"/>
        </w:rPr>
        <w:t>）理解非对称加密过程，了解非对称加密的特点和常见的非对称加密算法。</w:t>
      </w:r>
    </w:p>
    <w:p w14:paraId="7BBCB3AA" w14:textId="6CEFF521" w:rsidR="00E033F5" w:rsidRPr="00C91120" w:rsidRDefault="00E033F5" w:rsidP="007F5CE8">
      <w:pPr>
        <w:ind w:firstLine="420"/>
      </w:pPr>
      <w:del w:id="320" w:author="Administrator" w:date="2021-06-15T14:32:00Z">
        <w:r w:rsidRPr="00C91120" w:rsidDel="00CA2EB5">
          <w:rPr>
            <w:rFonts w:hint="eastAsia"/>
          </w:rPr>
          <w:tab/>
        </w:r>
      </w:del>
      <w:r w:rsidRPr="00C91120">
        <w:rPr>
          <w:rFonts w:hint="eastAsia"/>
        </w:rPr>
        <w:t>（</w:t>
      </w:r>
      <w:r w:rsidRPr="00C91120">
        <w:rPr>
          <w:rFonts w:hint="eastAsia"/>
        </w:rPr>
        <w:t>3</w:t>
      </w:r>
      <w:r w:rsidRPr="00C91120">
        <w:rPr>
          <w:rFonts w:hint="eastAsia"/>
        </w:rPr>
        <w:t>）理解数字签名和消息摘要的结合使用，了解摘要算法的特点和常见的摘要算法。</w:t>
      </w:r>
    </w:p>
    <w:p w14:paraId="11457247" w14:textId="4C9BE926" w:rsidR="00E033F5" w:rsidRPr="00C91120" w:rsidRDefault="00E033F5" w:rsidP="007F5CE8">
      <w:pPr>
        <w:ind w:firstLine="420"/>
      </w:pPr>
      <w:del w:id="321" w:author="Administrator" w:date="2021-06-15T14:32:00Z">
        <w:r w:rsidRPr="00C91120" w:rsidDel="00CA2EB5">
          <w:rPr>
            <w:rFonts w:hint="eastAsia"/>
          </w:rPr>
          <w:tab/>
        </w:r>
      </w:del>
      <w:r w:rsidRPr="00C91120">
        <w:rPr>
          <w:rFonts w:hint="eastAsia"/>
        </w:rPr>
        <w:t>（</w:t>
      </w:r>
      <w:r w:rsidRPr="00C91120">
        <w:rPr>
          <w:rFonts w:hint="eastAsia"/>
        </w:rPr>
        <w:t>4</w:t>
      </w:r>
      <w:r w:rsidRPr="00C91120">
        <w:rPr>
          <w:rFonts w:hint="eastAsia"/>
        </w:rPr>
        <w:t>）了解</w:t>
      </w:r>
      <w:r w:rsidRPr="00C91120">
        <w:rPr>
          <w:rFonts w:hint="eastAsia"/>
        </w:rPr>
        <w:t>PKI</w:t>
      </w:r>
      <w:r w:rsidRPr="00C91120">
        <w:rPr>
          <w:rFonts w:hint="eastAsia"/>
        </w:rPr>
        <w:t>公钥体系的使用，了解数字证书的内容和主要部分的验证作用。</w:t>
      </w:r>
    </w:p>
    <w:p w14:paraId="303DC877" w14:textId="58ACC16B" w:rsidR="00E033F5" w:rsidRPr="00C91120" w:rsidRDefault="00E033F5" w:rsidP="007F5CE8">
      <w:pPr>
        <w:ind w:firstLine="420"/>
      </w:pPr>
      <w:del w:id="322" w:author="Administrator" w:date="2021-06-15T14:32:00Z">
        <w:r w:rsidRPr="00C91120" w:rsidDel="00CA2EB5">
          <w:rPr>
            <w:rFonts w:hint="eastAsia"/>
          </w:rPr>
          <w:tab/>
        </w:r>
      </w:del>
      <w:r w:rsidRPr="00C91120">
        <w:rPr>
          <w:rFonts w:hint="eastAsia"/>
        </w:rPr>
        <w:t>（</w:t>
      </w:r>
      <w:r w:rsidRPr="00C91120">
        <w:rPr>
          <w:rFonts w:hint="eastAsia"/>
        </w:rPr>
        <w:t>5</w:t>
      </w:r>
      <w:r w:rsidRPr="00C91120">
        <w:rPr>
          <w:rFonts w:hint="eastAsia"/>
        </w:rPr>
        <w:t>）了解</w:t>
      </w:r>
      <w:ins w:id="323" w:author="Administrator" w:date="2021-06-15T14:35:00Z">
        <w:r w:rsidR="00A04B27" w:rsidRPr="00C91120">
          <w:rPr>
            <w:rFonts w:hint="eastAsia"/>
          </w:rPr>
          <w:t>网络安全协议</w:t>
        </w:r>
      </w:ins>
      <w:r w:rsidRPr="00C91120">
        <w:rPr>
          <w:rFonts w:hint="eastAsia"/>
        </w:rPr>
        <w:t>分</w:t>
      </w:r>
      <w:del w:id="324" w:author="Administrator" w:date="2021-06-15T14:34:00Z">
        <w:r w:rsidRPr="00C91120" w:rsidDel="00A04B27">
          <w:rPr>
            <w:rFonts w:hint="eastAsia"/>
          </w:rPr>
          <w:delText>成</w:delText>
        </w:r>
      </w:del>
      <w:ins w:id="325" w:author="Administrator" w:date="2021-06-15T14:34:00Z">
        <w:r w:rsidR="00A04B27">
          <w:rPr>
            <w:rFonts w:hint="eastAsia"/>
          </w:rPr>
          <w:t>层</w:t>
        </w:r>
      </w:ins>
      <w:del w:id="326" w:author="Administrator" w:date="2021-06-15T14:35:00Z">
        <w:r w:rsidRPr="00C91120" w:rsidDel="00A04B27">
          <w:rPr>
            <w:rFonts w:hint="eastAsia"/>
          </w:rPr>
          <w:delText>网络安全协议</w:delText>
        </w:r>
      </w:del>
      <w:r w:rsidRPr="00C91120">
        <w:rPr>
          <w:rFonts w:hint="eastAsia"/>
        </w:rPr>
        <w:t>（</w:t>
      </w:r>
      <w:r w:rsidRPr="00C91120">
        <w:rPr>
          <w:rFonts w:hint="eastAsia"/>
        </w:rPr>
        <w:t>PGP,HTTPS,SSL,SET</w:t>
      </w:r>
      <w:r w:rsidRPr="00C91120">
        <w:rPr>
          <w:rFonts w:hint="eastAsia"/>
        </w:rPr>
        <w:t>等）。</w:t>
      </w:r>
    </w:p>
    <w:p w14:paraId="4D403953" w14:textId="4C881DDE" w:rsidR="00E033F5" w:rsidRPr="00C91120" w:rsidRDefault="00E033F5" w:rsidP="007F5CE8">
      <w:pPr>
        <w:ind w:firstLine="420"/>
      </w:pPr>
      <w:del w:id="327" w:author="Administrator" w:date="2021-06-15T14:32:00Z">
        <w:r w:rsidRPr="00C91120" w:rsidDel="00CA2EB5">
          <w:rPr>
            <w:rFonts w:hint="eastAsia"/>
          </w:rPr>
          <w:tab/>
        </w:r>
      </w:del>
      <w:r w:rsidRPr="00C91120">
        <w:rPr>
          <w:rFonts w:hint="eastAsia"/>
        </w:rPr>
        <w:t>（</w:t>
      </w:r>
      <w:r w:rsidRPr="00C91120">
        <w:rPr>
          <w:rFonts w:hint="eastAsia"/>
        </w:rPr>
        <w:t>6</w:t>
      </w:r>
      <w:r w:rsidRPr="00C91120">
        <w:rPr>
          <w:rFonts w:hint="eastAsia"/>
        </w:rPr>
        <w:t>）了解网络攻击的分类，区分常见的攻击分类。</w:t>
      </w:r>
    </w:p>
    <w:p w14:paraId="33E3F28E" w14:textId="1CEEB248" w:rsidR="00E033F5" w:rsidRPr="00C91120" w:rsidRDefault="00E033F5" w:rsidP="007F5CE8">
      <w:pPr>
        <w:ind w:firstLine="420"/>
      </w:pPr>
      <w:del w:id="328" w:author="Administrator" w:date="2021-06-15T14:32:00Z">
        <w:r w:rsidRPr="00C91120" w:rsidDel="00CA2EB5">
          <w:rPr>
            <w:rFonts w:hint="eastAsia"/>
          </w:rPr>
          <w:tab/>
        </w:r>
      </w:del>
      <w:r w:rsidRPr="00C91120">
        <w:rPr>
          <w:rFonts w:hint="eastAsia"/>
        </w:rPr>
        <w:t>（</w:t>
      </w:r>
      <w:r w:rsidRPr="00C91120">
        <w:rPr>
          <w:rFonts w:hint="eastAsia"/>
        </w:rPr>
        <w:t>7</w:t>
      </w:r>
      <w:r w:rsidRPr="00C91120">
        <w:rPr>
          <w:rFonts w:hint="eastAsia"/>
        </w:rPr>
        <w:t>）了解防火墙的特点。</w:t>
      </w:r>
    </w:p>
    <w:p w14:paraId="4ADCFD6A" w14:textId="0C3A2576" w:rsidR="00E033F5" w:rsidRPr="00C91120" w:rsidRDefault="00E033F5" w:rsidP="007F5CE8">
      <w:pPr>
        <w:ind w:firstLine="420"/>
      </w:pPr>
      <w:del w:id="329" w:author="Administrator" w:date="2021-06-15T14:32:00Z">
        <w:r w:rsidRPr="00C91120" w:rsidDel="00CA2EB5">
          <w:rPr>
            <w:rFonts w:hint="eastAsia"/>
          </w:rPr>
          <w:tab/>
        </w:r>
      </w:del>
      <w:r w:rsidRPr="00C91120">
        <w:rPr>
          <w:rFonts w:hint="eastAsia"/>
        </w:rPr>
        <w:t>（</w:t>
      </w:r>
      <w:r w:rsidRPr="00C91120">
        <w:rPr>
          <w:rFonts w:hint="eastAsia"/>
        </w:rPr>
        <w:t>8</w:t>
      </w:r>
      <w:r w:rsidRPr="00C91120">
        <w:rPr>
          <w:rFonts w:hint="eastAsia"/>
        </w:rPr>
        <w:t>）了解安全防范体系的层次划分。</w:t>
      </w:r>
    </w:p>
    <w:p w14:paraId="1AF29E75" w14:textId="2DBBE746" w:rsidR="00E033F5" w:rsidRDefault="00E033F5" w:rsidP="007F5CE8">
      <w:pPr>
        <w:ind w:firstLine="420"/>
        <w:rPr>
          <w:ins w:id="330" w:author="Administrator" w:date="2021-06-15T14:35:00Z"/>
        </w:rPr>
      </w:pPr>
      <w:del w:id="331" w:author="Administrator" w:date="2021-06-15T14:32:00Z">
        <w:r w:rsidRPr="00C91120" w:rsidDel="00CA2EB5">
          <w:rPr>
            <w:rFonts w:hint="eastAsia"/>
          </w:rPr>
          <w:tab/>
        </w:r>
      </w:del>
      <w:r w:rsidRPr="00C91120">
        <w:rPr>
          <w:rFonts w:hint="eastAsia"/>
        </w:rPr>
        <w:t>（</w:t>
      </w:r>
      <w:r w:rsidRPr="00C91120">
        <w:rPr>
          <w:rFonts w:hint="eastAsia"/>
        </w:rPr>
        <w:t>9</w:t>
      </w:r>
      <w:r w:rsidRPr="00C91120">
        <w:rPr>
          <w:rFonts w:hint="eastAsia"/>
        </w:rPr>
        <w:t>）了解病毒和木马分类，了解常见的一些病毒和木马名称。</w:t>
      </w:r>
    </w:p>
    <w:p w14:paraId="7684FAE9" w14:textId="77777777" w:rsidR="00A04B27" w:rsidRPr="00C91120" w:rsidRDefault="00A04B27" w:rsidP="007F5CE8">
      <w:pPr>
        <w:ind w:firstLine="420"/>
      </w:pPr>
    </w:p>
    <w:p w14:paraId="68B5A4E6" w14:textId="77777777" w:rsidR="00E033F5" w:rsidRPr="00C91120" w:rsidRDefault="00E033F5" w:rsidP="008D2842">
      <w:pPr>
        <w:pStyle w:val="3"/>
      </w:pPr>
      <w:bookmarkStart w:id="332" w:name="_Toc74672584"/>
      <w:r w:rsidRPr="00C91120">
        <w:rPr>
          <w:rFonts w:hint="eastAsia"/>
        </w:rPr>
        <w:t xml:space="preserve">1.1 </w:t>
      </w:r>
      <w:r w:rsidRPr="00C91120">
        <w:rPr>
          <w:rFonts w:hint="eastAsia"/>
        </w:rPr>
        <w:t>本章重点</w:t>
      </w:r>
      <w:bookmarkEnd w:id="332"/>
    </w:p>
    <w:tbl>
      <w:tblPr>
        <w:tblStyle w:val="a7"/>
        <w:tblW w:w="5000" w:type="pct"/>
        <w:jc w:val="center"/>
        <w:tblLook w:val="04A0" w:firstRow="1" w:lastRow="0" w:firstColumn="1" w:lastColumn="0" w:noHBand="0" w:noVBand="1"/>
      </w:tblPr>
      <w:tblGrid>
        <w:gridCol w:w="689"/>
        <w:gridCol w:w="4269"/>
        <w:gridCol w:w="2969"/>
      </w:tblGrid>
      <w:tr w:rsidR="00E033F5" w:rsidRPr="00C91120" w14:paraId="782A5901"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1B8406D0" w14:textId="77777777" w:rsidR="00E033F5" w:rsidRPr="00C91120" w:rsidRDefault="00E033F5" w:rsidP="00A04B27">
            <w:pPr>
              <w:pStyle w:val="aa"/>
            </w:pPr>
            <w:r w:rsidRPr="00C91120">
              <w:rPr>
                <w:rFonts w:hint="eastAsia"/>
              </w:rPr>
              <w:t>序号</w:t>
            </w:r>
          </w:p>
        </w:tc>
        <w:tc>
          <w:tcPr>
            <w:tcW w:w="2693" w:type="pct"/>
            <w:tcBorders>
              <w:top w:val="single" w:sz="4" w:space="0" w:color="auto"/>
              <w:left w:val="single" w:sz="4" w:space="0" w:color="auto"/>
              <w:bottom w:val="single" w:sz="4" w:space="0" w:color="auto"/>
              <w:right w:val="single" w:sz="4" w:space="0" w:color="auto"/>
            </w:tcBorders>
            <w:vAlign w:val="center"/>
            <w:hideMark/>
          </w:tcPr>
          <w:p w14:paraId="33062BAF" w14:textId="77777777" w:rsidR="00E033F5" w:rsidRPr="00C91120" w:rsidRDefault="00E033F5" w:rsidP="00A04B27">
            <w:pPr>
              <w:pStyle w:val="aa"/>
            </w:pPr>
            <w:r w:rsidRPr="00C91120">
              <w:rPr>
                <w:rFonts w:hint="eastAsia"/>
              </w:rPr>
              <w:t>知识领域</w:t>
            </w:r>
          </w:p>
        </w:tc>
        <w:tc>
          <w:tcPr>
            <w:tcW w:w="1873" w:type="pct"/>
            <w:tcBorders>
              <w:top w:val="single" w:sz="4" w:space="0" w:color="auto"/>
              <w:left w:val="single" w:sz="4" w:space="0" w:color="auto"/>
              <w:bottom w:val="single" w:sz="4" w:space="0" w:color="auto"/>
              <w:right w:val="single" w:sz="4" w:space="0" w:color="auto"/>
            </w:tcBorders>
            <w:vAlign w:val="center"/>
            <w:hideMark/>
          </w:tcPr>
          <w:p w14:paraId="0EC6B56A" w14:textId="77777777" w:rsidR="00E033F5" w:rsidRPr="00C91120" w:rsidRDefault="00E033F5" w:rsidP="00A04B27">
            <w:pPr>
              <w:pStyle w:val="aa"/>
            </w:pPr>
            <w:r w:rsidRPr="00C91120">
              <w:rPr>
                <w:rFonts w:hint="eastAsia"/>
              </w:rPr>
              <w:t>知识点详情</w:t>
            </w:r>
          </w:p>
        </w:tc>
      </w:tr>
      <w:tr w:rsidR="00E033F5" w:rsidRPr="00C91120" w14:paraId="62A1D749"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0BA56FBB"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64BC0FDB" w14:textId="77777777" w:rsidR="00E033F5" w:rsidRPr="00C91120" w:rsidRDefault="00E033F5" w:rsidP="00A04B27">
            <w:pPr>
              <w:pStyle w:val="aa"/>
            </w:pPr>
            <w:r w:rsidRPr="00C91120">
              <w:rPr>
                <w:rFonts w:hint="eastAsia"/>
              </w:rPr>
              <w:t>OSI</w:t>
            </w:r>
            <w:r w:rsidRPr="00C91120">
              <w:rPr>
                <w:rFonts w:hint="eastAsia"/>
              </w:rPr>
              <w:t>七层模型（★★）</w:t>
            </w:r>
          </w:p>
        </w:tc>
        <w:tc>
          <w:tcPr>
            <w:tcW w:w="1873" w:type="pct"/>
            <w:tcBorders>
              <w:top w:val="single" w:sz="4" w:space="0" w:color="auto"/>
              <w:left w:val="single" w:sz="4" w:space="0" w:color="auto"/>
              <w:bottom w:val="single" w:sz="4" w:space="0" w:color="auto"/>
              <w:right w:val="single" w:sz="4" w:space="0" w:color="auto"/>
            </w:tcBorders>
            <w:vAlign w:val="center"/>
            <w:hideMark/>
          </w:tcPr>
          <w:p w14:paraId="1DB923DF" w14:textId="77777777" w:rsidR="00E033F5" w:rsidRPr="00C91120" w:rsidRDefault="00E033F5" w:rsidP="00A04B27">
            <w:pPr>
              <w:pStyle w:val="aa"/>
            </w:pPr>
            <w:r w:rsidRPr="00C91120">
              <w:rPr>
                <w:rFonts w:hint="eastAsia"/>
              </w:rPr>
              <w:t>OSI</w:t>
            </w:r>
            <w:r w:rsidRPr="00C91120">
              <w:rPr>
                <w:rFonts w:hint="eastAsia"/>
              </w:rPr>
              <w:t>七层模型</w:t>
            </w:r>
          </w:p>
        </w:tc>
      </w:tr>
      <w:tr w:rsidR="00E033F5" w:rsidRPr="00C91120" w14:paraId="088FF57B"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75CCEAFA"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515F6265" w14:textId="77777777" w:rsidR="00E033F5" w:rsidRPr="00C91120" w:rsidRDefault="00E033F5" w:rsidP="00A04B27">
            <w:pPr>
              <w:pStyle w:val="aa"/>
            </w:pPr>
            <w:r w:rsidRPr="00C91120">
              <w:rPr>
                <w:rFonts w:hint="eastAsia"/>
              </w:rPr>
              <w:t>TCP/IP</w:t>
            </w:r>
            <w:r w:rsidRPr="00C91120">
              <w:rPr>
                <w:rFonts w:hint="eastAsia"/>
              </w:rPr>
              <w:t>协议簇（★★★★）</w:t>
            </w:r>
          </w:p>
        </w:tc>
        <w:tc>
          <w:tcPr>
            <w:tcW w:w="1873" w:type="pct"/>
            <w:tcBorders>
              <w:top w:val="single" w:sz="4" w:space="0" w:color="auto"/>
              <w:left w:val="single" w:sz="4" w:space="0" w:color="auto"/>
              <w:bottom w:val="single" w:sz="4" w:space="0" w:color="auto"/>
              <w:right w:val="single" w:sz="4" w:space="0" w:color="auto"/>
            </w:tcBorders>
            <w:vAlign w:val="center"/>
            <w:hideMark/>
          </w:tcPr>
          <w:p w14:paraId="534E93FB" w14:textId="77777777" w:rsidR="00E033F5" w:rsidRPr="00C91120" w:rsidRDefault="00E033F5" w:rsidP="00A04B27">
            <w:pPr>
              <w:pStyle w:val="aa"/>
            </w:pPr>
            <w:r w:rsidRPr="00C91120">
              <w:rPr>
                <w:rFonts w:hint="eastAsia"/>
              </w:rPr>
              <w:t>TCP/IP</w:t>
            </w:r>
            <w:r w:rsidRPr="00C91120">
              <w:rPr>
                <w:rFonts w:hint="eastAsia"/>
              </w:rPr>
              <w:t>协议簇</w:t>
            </w:r>
          </w:p>
        </w:tc>
      </w:tr>
      <w:tr w:rsidR="00E033F5" w:rsidRPr="00C91120" w14:paraId="64B4B646"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15C91560"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35B1512F" w14:textId="3C262DD7" w:rsidR="00E033F5" w:rsidRPr="00C91120" w:rsidRDefault="00E033F5" w:rsidP="00A04B27">
            <w:pPr>
              <w:pStyle w:val="aa"/>
            </w:pPr>
            <w:r w:rsidRPr="00C91120">
              <w:rPr>
                <w:rFonts w:hint="eastAsia"/>
              </w:rPr>
              <w:t>IP</w:t>
            </w:r>
            <w:r w:rsidRPr="00C91120">
              <w:rPr>
                <w:rFonts w:hint="eastAsia"/>
              </w:rPr>
              <w:t>地址与子网划分（★★★★）</w:t>
            </w:r>
          </w:p>
        </w:tc>
        <w:tc>
          <w:tcPr>
            <w:tcW w:w="1873" w:type="pct"/>
            <w:tcBorders>
              <w:top w:val="single" w:sz="4" w:space="0" w:color="auto"/>
              <w:left w:val="single" w:sz="4" w:space="0" w:color="auto"/>
              <w:bottom w:val="single" w:sz="4" w:space="0" w:color="auto"/>
              <w:right w:val="single" w:sz="4" w:space="0" w:color="auto"/>
            </w:tcBorders>
            <w:vAlign w:val="center"/>
            <w:hideMark/>
          </w:tcPr>
          <w:p w14:paraId="6E844E17" w14:textId="77777777" w:rsidR="00E033F5" w:rsidRPr="00C91120" w:rsidRDefault="00E033F5" w:rsidP="00A04B27">
            <w:pPr>
              <w:pStyle w:val="aa"/>
            </w:pPr>
            <w:r w:rsidRPr="00C91120">
              <w:rPr>
                <w:rFonts w:hint="eastAsia"/>
              </w:rPr>
              <w:t>Flynn</w:t>
            </w:r>
            <w:r w:rsidRPr="00C91120">
              <w:rPr>
                <w:rFonts w:hint="eastAsia"/>
              </w:rPr>
              <w:t>分类法</w:t>
            </w:r>
          </w:p>
        </w:tc>
      </w:tr>
      <w:tr w:rsidR="00E033F5" w:rsidRPr="00C91120" w14:paraId="07FC9E9E"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03C18741"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326E8AB4" w14:textId="77777777" w:rsidR="00E033F5" w:rsidRPr="00C91120" w:rsidRDefault="00E033F5" w:rsidP="00A04B27">
            <w:pPr>
              <w:pStyle w:val="aa"/>
            </w:pPr>
            <w:r w:rsidRPr="00C91120">
              <w:rPr>
                <w:rFonts w:hint="eastAsia"/>
              </w:rPr>
              <w:t>网络规划与设计（★）</w:t>
            </w:r>
          </w:p>
        </w:tc>
        <w:tc>
          <w:tcPr>
            <w:tcW w:w="1873" w:type="pct"/>
            <w:tcBorders>
              <w:top w:val="single" w:sz="4" w:space="0" w:color="auto"/>
              <w:left w:val="single" w:sz="4" w:space="0" w:color="auto"/>
              <w:bottom w:val="single" w:sz="4" w:space="0" w:color="auto"/>
              <w:right w:val="single" w:sz="4" w:space="0" w:color="auto"/>
            </w:tcBorders>
            <w:vAlign w:val="center"/>
            <w:hideMark/>
          </w:tcPr>
          <w:p w14:paraId="55CBD6CF" w14:textId="77777777" w:rsidR="00E033F5" w:rsidRPr="00C91120" w:rsidRDefault="00E033F5" w:rsidP="00A04B27">
            <w:pPr>
              <w:pStyle w:val="aa"/>
            </w:pPr>
            <w:r w:rsidRPr="00C91120">
              <w:rPr>
                <w:rFonts w:hint="eastAsia"/>
              </w:rPr>
              <w:t>网络规划与设计</w:t>
            </w:r>
          </w:p>
        </w:tc>
      </w:tr>
      <w:tr w:rsidR="00E033F5" w:rsidRPr="00C91120" w14:paraId="6A31401B"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015DB798"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0358EB6F" w14:textId="77777777" w:rsidR="00E033F5" w:rsidRPr="00C91120" w:rsidRDefault="00E033F5" w:rsidP="00A04B27">
            <w:pPr>
              <w:pStyle w:val="aa"/>
            </w:pPr>
            <w:r w:rsidRPr="00C91120">
              <w:rPr>
                <w:rFonts w:hint="eastAsia"/>
              </w:rPr>
              <w:t>网络接入技术（★★）</w:t>
            </w:r>
          </w:p>
        </w:tc>
        <w:tc>
          <w:tcPr>
            <w:tcW w:w="1873" w:type="pct"/>
            <w:tcBorders>
              <w:top w:val="single" w:sz="4" w:space="0" w:color="auto"/>
              <w:left w:val="single" w:sz="4" w:space="0" w:color="auto"/>
              <w:bottom w:val="single" w:sz="4" w:space="0" w:color="auto"/>
              <w:right w:val="single" w:sz="4" w:space="0" w:color="auto"/>
            </w:tcBorders>
            <w:vAlign w:val="center"/>
            <w:hideMark/>
          </w:tcPr>
          <w:p w14:paraId="054CB10F" w14:textId="77777777" w:rsidR="00E033F5" w:rsidRPr="00C91120" w:rsidRDefault="00E033F5" w:rsidP="00A04B27">
            <w:pPr>
              <w:pStyle w:val="aa"/>
            </w:pPr>
            <w:r w:rsidRPr="00C91120">
              <w:rPr>
                <w:rFonts w:hint="eastAsia"/>
              </w:rPr>
              <w:t>网络接入技术</w:t>
            </w:r>
          </w:p>
        </w:tc>
      </w:tr>
      <w:tr w:rsidR="00E033F5" w:rsidRPr="00C91120" w14:paraId="36712DB6"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7E753A73"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72505911" w14:textId="77777777" w:rsidR="00E033F5" w:rsidRPr="00C91120" w:rsidRDefault="00E033F5" w:rsidP="00A04B27">
            <w:pPr>
              <w:pStyle w:val="aa"/>
            </w:pPr>
            <w:r w:rsidRPr="00C91120">
              <w:rPr>
                <w:rFonts w:hint="eastAsia"/>
              </w:rPr>
              <w:t>HTML</w:t>
            </w:r>
            <w:r w:rsidRPr="00C91120">
              <w:rPr>
                <w:rFonts w:hint="eastAsia"/>
              </w:rPr>
              <w:t>（★★）</w:t>
            </w:r>
          </w:p>
        </w:tc>
        <w:tc>
          <w:tcPr>
            <w:tcW w:w="1873" w:type="pct"/>
            <w:tcBorders>
              <w:top w:val="single" w:sz="4" w:space="0" w:color="auto"/>
              <w:left w:val="single" w:sz="4" w:space="0" w:color="auto"/>
              <w:bottom w:val="single" w:sz="4" w:space="0" w:color="auto"/>
              <w:right w:val="single" w:sz="4" w:space="0" w:color="auto"/>
            </w:tcBorders>
            <w:vAlign w:val="center"/>
            <w:hideMark/>
          </w:tcPr>
          <w:p w14:paraId="0F75D4CB" w14:textId="77777777" w:rsidR="00E033F5" w:rsidRPr="00C91120" w:rsidRDefault="00E033F5" w:rsidP="00A04B27">
            <w:pPr>
              <w:pStyle w:val="aa"/>
            </w:pPr>
            <w:r w:rsidRPr="00C91120">
              <w:rPr>
                <w:rFonts w:hint="eastAsia"/>
              </w:rPr>
              <w:t>分级存储体系</w:t>
            </w:r>
          </w:p>
        </w:tc>
      </w:tr>
      <w:tr w:rsidR="00E033F5" w:rsidRPr="00C91120" w14:paraId="1373C6E5"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2EF38146"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4EB33252" w14:textId="77777777" w:rsidR="00E033F5" w:rsidRPr="00C91120" w:rsidRDefault="00E033F5" w:rsidP="00A04B27">
            <w:pPr>
              <w:pStyle w:val="aa"/>
            </w:pPr>
            <w:r w:rsidRPr="00C91120">
              <w:rPr>
                <w:rFonts w:hint="eastAsia"/>
              </w:rPr>
              <w:t>URL</w:t>
            </w:r>
            <w:r w:rsidRPr="00C91120">
              <w:rPr>
                <w:rFonts w:hint="eastAsia"/>
              </w:rPr>
              <w:t>（★）</w:t>
            </w:r>
          </w:p>
        </w:tc>
        <w:tc>
          <w:tcPr>
            <w:tcW w:w="1873" w:type="pct"/>
            <w:tcBorders>
              <w:top w:val="single" w:sz="4" w:space="0" w:color="auto"/>
              <w:left w:val="single" w:sz="4" w:space="0" w:color="auto"/>
              <w:bottom w:val="single" w:sz="4" w:space="0" w:color="auto"/>
              <w:right w:val="single" w:sz="4" w:space="0" w:color="auto"/>
            </w:tcBorders>
            <w:vAlign w:val="center"/>
            <w:hideMark/>
          </w:tcPr>
          <w:p w14:paraId="4B9E501A" w14:textId="77777777" w:rsidR="00E033F5" w:rsidRPr="00C91120" w:rsidRDefault="00E033F5" w:rsidP="00A04B27">
            <w:pPr>
              <w:pStyle w:val="aa"/>
            </w:pPr>
            <w:r w:rsidRPr="00C91120">
              <w:rPr>
                <w:rFonts w:hint="eastAsia"/>
              </w:rPr>
              <w:t>URL</w:t>
            </w:r>
          </w:p>
        </w:tc>
      </w:tr>
      <w:tr w:rsidR="00E033F5" w:rsidRPr="00C91120" w14:paraId="2BAD3211"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5BA203AD"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05293952" w14:textId="1FB95A50" w:rsidR="00E033F5" w:rsidRPr="00C91120" w:rsidRDefault="00E033F5" w:rsidP="00A04B27">
            <w:pPr>
              <w:pStyle w:val="aa"/>
            </w:pPr>
            <w:r w:rsidRPr="00C91120">
              <w:rPr>
                <w:rFonts w:hint="eastAsia"/>
              </w:rPr>
              <w:t>对称加密与非对称加密（★★★）</w:t>
            </w:r>
          </w:p>
        </w:tc>
        <w:tc>
          <w:tcPr>
            <w:tcW w:w="1873" w:type="pct"/>
            <w:tcBorders>
              <w:top w:val="single" w:sz="4" w:space="0" w:color="auto"/>
              <w:left w:val="single" w:sz="4" w:space="0" w:color="auto"/>
              <w:bottom w:val="single" w:sz="4" w:space="0" w:color="auto"/>
              <w:right w:val="single" w:sz="4" w:space="0" w:color="auto"/>
            </w:tcBorders>
            <w:vAlign w:val="center"/>
            <w:hideMark/>
          </w:tcPr>
          <w:p w14:paraId="1988AEF8" w14:textId="77777777" w:rsidR="00E033F5" w:rsidRPr="00C91120" w:rsidRDefault="00E033F5" w:rsidP="00A04B27">
            <w:pPr>
              <w:pStyle w:val="aa"/>
            </w:pPr>
            <w:r w:rsidRPr="00C91120">
              <w:rPr>
                <w:rFonts w:hint="eastAsia"/>
              </w:rPr>
              <w:t>对称加密与非对称加密</w:t>
            </w:r>
          </w:p>
        </w:tc>
      </w:tr>
      <w:tr w:rsidR="00E033F5" w:rsidRPr="00C91120" w14:paraId="60C6AA17"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2E668514"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1F822FFB" w14:textId="24CA744C" w:rsidR="00E033F5" w:rsidRPr="00C91120" w:rsidRDefault="00E033F5" w:rsidP="00A04B27">
            <w:pPr>
              <w:pStyle w:val="aa"/>
            </w:pPr>
            <w:r w:rsidRPr="00C91120">
              <w:rPr>
                <w:rFonts w:hint="eastAsia"/>
              </w:rPr>
              <w:t>信息摘要与数字签名（★★）</w:t>
            </w:r>
          </w:p>
        </w:tc>
        <w:tc>
          <w:tcPr>
            <w:tcW w:w="1873" w:type="pct"/>
            <w:tcBorders>
              <w:top w:val="single" w:sz="4" w:space="0" w:color="auto"/>
              <w:left w:val="single" w:sz="4" w:space="0" w:color="auto"/>
              <w:bottom w:val="single" w:sz="4" w:space="0" w:color="auto"/>
              <w:right w:val="single" w:sz="4" w:space="0" w:color="auto"/>
            </w:tcBorders>
            <w:vAlign w:val="center"/>
            <w:hideMark/>
          </w:tcPr>
          <w:p w14:paraId="60776E13" w14:textId="77777777" w:rsidR="00E033F5" w:rsidRPr="00C91120" w:rsidRDefault="00E033F5" w:rsidP="00A04B27">
            <w:pPr>
              <w:pStyle w:val="aa"/>
            </w:pPr>
            <w:r w:rsidRPr="00C91120">
              <w:rPr>
                <w:rFonts w:hint="eastAsia"/>
              </w:rPr>
              <w:t>信息摘要与数字签名</w:t>
            </w:r>
          </w:p>
        </w:tc>
      </w:tr>
      <w:tr w:rsidR="00E033F5" w:rsidRPr="00C91120" w14:paraId="4E77A875"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4078105E"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5918C216" w14:textId="77777777" w:rsidR="00E033F5" w:rsidRPr="00C91120" w:rsidRDefault="00E033F5" w:rsidP="00A04B27">
            <w:pPr>
              <w:pStyle w:val="aa"/>
            </w:pPr>
            <w:r w:rsidRPr="00C91120">
              <w:rPr>
                <w:rFonts w:hint="eastAsia"/>
              </w:rPr>
              <w:t>数字证书（★★）</w:t>
            </w:r>
          </w:p>
        </w:tc>
        <w:tc>
          <w:tcPr>
            <w:tcW w:w="1873" w:type="pct"/>
            <w:tcBorders>
              <w:top w:val="single" w:sz="4" w:space="0" w:color="auto"/>
              <w:left w:val="single" w:sz="4" w:space="0" w:color="auto"/>
              <w:bottom w:val="single" w:sz="4" w:space="0" w:color="auto"/>
              <w:right w:val="single" w:sz="4" w:space="0" w:color="auto"/>
            </w:tcBorders>
            <w:vAlign w:val="center"/>
            <w:hideMark/>
          </w:tcPr>
          <w:p w14:paraId="25DA9AF6" w14:textId="77777777" w:rsidR="00E033F5" w:rsidRPr="00C91120" w:rsidRDefault="00E033F5" w:rsidP="00A04B27">
            <w:pPr>
              <w:pStyle w:val="aa"/>
            </w:pPr>
            <w:r w:rsidRPr="00C91120">
              <w:rPr>
                <w:rFonts w:hint="eastAsia"/>
              </w:rPr>
              <w:t>数字证书</w:t>
            </w:r>
          </w:p>
        </w:tc>
      </w:tr>
      <w:tr w:rsidR="00E033F5" w:rsidRPr="00C91120" w14:paraId="4BF15C47"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5F866938"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427F6595" w14:textId="77777777" w:rsidR="00E033F5" w:rsidRPr="00C91120" w:rsidRDefault="00E033F5" w:rsidP="00A04B27">
            <w:pPr>
              <w:pStyle w:val="aa"/>
            </w:pPr>
            <w:r w:rsidRPr="00C91120">
              <w:rPr>
                <w:rFonts w:hint="eastAsia"/>
              </w:rPr>
              <w:t>网络安全协议（★★★）</w:t>
            </w:r>
          </w:p>
        </w:tc>
        <w:tc>
          <w:tcPr>
            <w:tcW w:w="1873" w:type="pct"/>
            <w:tcBorders>
              <w:top w:val="single" w:sz="4" w:space="0" w:color="auto"/>
              <w:left w:val="single" w:sz="4" w:space="0" w:color="auto"/>
              <w:bottom w:val="single" w:sz="4" w:space="0" w:color="auto"/>
              <w:right w:val="single" w:sz="4" w:space="0" w:color="auto"/>
            </w:tcBorders>
            <w:vAlign w:val="center"/>
            <w:hideMark/>
          </w:tcPr>
          <w:p w14:paraId="2C68CF9C" w14:textId="77777777" w:rsidR="00E033F5" w:rsidRPr="00C91120" w:rsidRDefault="00E033F5" w:rsidP="00A04B27">
            <w:pPr>
              <w:pStyle w:val="aa"/>
            </w:pPr>
            <w:r w:rsidRPr="00C91120">
              <w:rPr>
                <w:rFonts w:hint="eastAsia"/>
              </w:rPr>
              <w:t>网络安全协议</w:t>
            </w:r>
          </w:p>
        </w:tc>
      </w:tr>
      <w:tr w:rsidR="00E033F5" w:rsidRPr="00C91120" w14:paraId="1E746ECE"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056DEA03"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5FDBA885" w14:textId="05DC5B29" w:rsidR="00E033F5" w:rsidRPr="00C91120" w:rsidRDefault="00E033F5" w:rsidP="00A04B27">
            <w:pPr>
              <w:pStyle w:val="aa"/>
            </w:pPr>
            <w:r w:rsidRPr="00C91120">
              <w:rPr>
                <w:rFonts w:hint="eastAsia"/>
              </w:rPr>
              <w:t>防火墙技术与网络攻击（★★★）</w:t>
            </w:r>
          </w:p>
        </w:tc>
        <w:tc>
          <w:tcPr>
            <w:tcW w:w="1873" w:type="pct"/>
            <w:tcBorders>
              <w:top w:val="single" w:sz="4" w:space="0" w:color="auto"/>
              <w:left w:val="single" w:sz="4" w:space="0" w:color="auto"/>
              <w:bottom w:val="single" w:sz="4" w:space="0" w:color="auto"/>
              <w:right w:val="single" w:sz="4" w:space="0" w:color="auto"/>
            </w:tcBorders>
            <w:vAlign w:val="center"/>
            <w:hideMark/>
          </w:tcPr>
          <w:p w14:paraId="08DCECC8" w14:textId="77777777" w:rsidR="00E033F5" w:rsidRPr="00C91120" w:rsidRDefault="00E033F5" w:rsidP="00A04B27">
            <w:pPr>
              <w:pStyle w:val="aa"/>
            </w:pPr>
            <w:r w:rsidRPr="00C91120">
              <w:rPr>
                <w:rFonts w:hint="eastAsia"/>
              </w:rPr>
              <w:t>防火墙技术与网络攻击</w:t>
            </w:r>
          </w:p>
        </w:tc>
      </w:tr>
      <w:tr w:rsidR="00E033F5" w:rsidRPr="00C91120" w14:paraId="6673A009" w14:textId="77777777" w:rsidTr="00DE2C30">
        <w:trPr>
          <w:trHeight w:val="23"/>
          <w:jc w:val="center"/>
        </w:trPr>
        <w:tc>
          <w:tcPr>
            <w:tcW w:w="434" w:type="pct"/>
            <w:tcBorders>
              <w:top w:val="single" w:sz="4" w:space="0" w:color="auto"/>
              <w:left w:val="single" w:sz="4" w:space="0" w:color="auto"/>
              <w:bottom w:val="single" w:sz="4" w:space="0" w:color="auto"/>
              <w:right w:val="single" w:sz="4" w:space="0" w:color="auto"/>
            </w:tcBorders>
            <w:vAlign w:val="center"/>
            <w:hideMark/>
          </w:tcPr>
          <w:p w14:paraId="73CB8683" w14:textId="77777777" w:rsidR="00E033F5" w:rsidRPr="00C91120" w:rsidRDefault="00E033F5" w:rsidP="00A04B27">
            <w:pPr>
              <w:pStyle w:val="aa"/>
            </w:pPr>
            <w:r w:rsidRPr="00C91120">
              <w:rPr>
                <w:rFonts w:hint="eastAsia"/>
              </w:rPr>
              <w:t>1</w:t>
            </w:r>
          </w:p>
        </w:tc>
        <w:tc>
          <w:tcPr>
            <w:tcW w:w="2693" w:type="pct"/>
            <w:tcBorders>
              <w:top w:val="single" w:sz="4" w:space="0" w:color="auto"/>
              <w:left w:val="single" w:sz="4" w:space="0" w:color="auto"/>
              <w:bottom w:val="single" w:sz="4" w:space="0" w:color="auto"/>
              <w:right w:val="single" w:sz="4" w:space="0" w:color="auto"/>
            </w:tcBorders>
            <w:vAlign w:val="center"/>
            <w:hideMark/>
          </w:tcPr>
          <w:p w14:paraId="61F439D6" w14:textId="77777777" w:rsidR="00E033F5" w:rsidRPr="00C91120" w:rsidRDefault="00E033F5" w:rsidP="00A04B27">
            <w:pPr>
              <w:pStyle w:val="aa"/>
            </w:pPr>
            <w:r w:rsidRPr="00C91120">
              <w:rPr>
                <w:rFonts w:hint="eastAsia"/>
              </w:rPr>
              <w:t>计算机病毒与木马（★）</w:t>
            </w:r>
          </w:p>
        </w:tc>
        <w:tc>
          <w:tcPr>
            <w:tcW w:w="1873" w:type="pct"/>
            <w:tcBorders>
              <w:top w:val="single" w:sz="4" w:space="0" w:color="auto"/>
              <w:left w:val="single" w:sz="4" w:space="0" w:color="auto"/>
              <w:bottom w:val="single" w:sz="4" w:space="0" w:color="auto"/>
              <w:right w:val="single" w:sz="4" w:space="0" w:color="auto"/>
            </w:tcBorders>
            <w:vAlign w:val="center"/>
            <w:hideMark/>
          </w:tcPr>
          <w:p w14:paraId="715BB675" w14:textId="77777777" w:rsidR="00E033F5" w:rsidRPr="00C91120" w:rsidRDefault="00E033F5" w:rsidP="00A04B27">
            <w:pPr>
              <w:pStyle w:val="aa"/>
            </w:pPr>
            <w:r w:rsidRPr="00C91120">
              <w:rPr>
                <w:rFonts w:hint="eastAsia"/>
              </w:rPr>
              <w:t>计算机病毒与木马</w:t>
            </w:r>
          </w:p>
        </w:tc>
      </w:tr>
    </w:tbl>
    <w:p w14:paraId="669AC310" w14:textId="77777777" w:rsidR="00A04B27" w:rsidRDefault="00A04B27" w:rsidP="00A04B27">
      <w:pPr>
        <w:ind w:firstLine="420"/>
      </w:pPr>
    </w:p>
    <w:p w14:paraId="7CCF6B15" w14:textId="77777777" w:rsidR="00E033F5" w:rsidRPr="00C91120" w:rsidRDefault="00E033F5" w:rsidP="008D2842">
      <w:pPr>
        <w:pStyle w:val="2"/>
      </w:pPr>
      <w:bookmarkStart w:id="333" w:name="_Toc74672585"/>
      <w:r w:rsidRPr="00C91120">
        <w:rPr>
          <w:rFonts w:hint="eastAsia"/>
        </w:rPr>
        <w:t xml:space="preserve">2 </w:t>
      </w:r>
      <w:r w:rsidRPr="00C91120">
        <w:rPr>
          <w:rFonts w:hint="eastAsia"/>
        </w:rPr>
        <w:t>考点精讲</w:t>
      </w:r>
      <w:bookmarkEnd w:id="333"/>
    </w:p>
    <w:p w14:paraId="3C4C0176" w14:textId="77777777" w:rsidR="00E033F5" w:rsidRPr="00C91120" w:rsidRDefault="00E033F5" w:rsidP="008D2842">
      <w:pPr>
        <w:pStyle w:val="3"/>
      </w:pPr>
      <w:bookmarkStart w:id="334" w:name="_Toc74672586"/>
      <w:r w:rsidRPr="00C91120">
        <w:rPr>
          <w:rFonts w:hint="eastAsia"/>
        </w:rPr>
        <w:t xml:space="preserve">2.1 </w:t>
      </w:r>
      <w:r w:rsidRPr="00C91120">
        <w:rPr>
          <w:rFonts w:hint="eastAsia"/>
        </w:rPr>
        <w:t>开放系统互连参考模型</w:t>
      </w:r>
      <w:r w:rsidRPr="00C91120">
        <w:rPr>
          <w:rFonts w:hint="eastAsia"/>
        </w:rPr>
        <w:t>OSI</w:t>
      </w:r>
      <w:r w:rsidRPr="00C91120">
        <w:rPr>
          <w:rFonts w:hint="eastAsia"/>
        </w:rPr>
        <w:t>（★★）</w:t>
      </w:r>
      <w:bookmarkEnd w:id="334"/>
    </w:p>
    <w:p w14:paraId="4AE0D705" w14:textId="1BB64D3C" w:rsidR="00E033F5" w:rsidRPr="00C91120" w:rsidRDefault="00D80682" w:rsidP="007F5CE8">
      <w:pPr>
        <w:ind w:firstLine="420"/>
        <w:rPr>
          <w:b/>
        </w:rPr>
      </w:pPr>
      <w:r w:rsidRPr="00C91120">
        <w:rPr>
          <w:rFonts w:hint="eastAsia"/>
        </w:rPr>
        <w:t>【考法分析】</w:t>
      </w:r>
    </w:p>
    <w:p w14:paraId="2EA5BBC6" w14:textId="77777777" w:rsidR="00E033F5" w:rsidRPr="00C91120" w:rsidRDefault="00E033F5" w:rsidP="007F5CE8">
      <w:pPr>
        <w:ind w:firstLine="420"/>
      </w:pPr>
      <w:r w:rsidRPr="00C91120">
        <w:rPr>
          <w:rFonts w:hint="eastAsia"/>
        </w:rPr>
        <w:t>本知识点的主要考查形式有：给定物理设备判定所属层次；或给定传输单位，判断其所属层次；或给定相关功能描述，判断其所属层次。</w:t>
      </w:r>
    </w:p>
    <w:p w14:paraId="2721766B" w14:textId="7EA281FA" w:rsidR="00E033F5" w:rsidRPr="00C91120" w:rsidRDefault="00D80682" w:rsidP="007F5CE8">
      <w:pPr>
        <w:ind w:firstLine="420"/>
        <w:rPr>
          <w:b/>
        </w:rPr>
      </w:pPr>
      <w:r w:rsidRPr="00C91120">
        <w:rPr>
          <w:rFonts w:hint="eastAsia"/>
        </w:rPr>
        <w:t>【要点分析】</w:t>
      </w:r>
    </w:p>
    <w:tbl>
      <w:tblPr>
        <w:tblStyle w:val="a7"/>
        <w:tblW w:w="5000" w:type="pct"/>
        <w:tblLook w:val="0600" w:firstRow="0" w:lastRow="0" w:firstColumn="0" w:lastColumn="0" w:noHBand="1" w:noVBand="1"/>
      </w:tblPr>
      <w:tblGrid>
        <w:gridCol w:w="832"/>
        <w:gridCol w:w="1007"/>
        <w:gridCol w:w="2408"/>
        <w:gridCol w:w="3680"/>
      </w:tblGrid>
      <w:tr w:rsidR="002D386F" w:rsidRPr="002D386F" w14:paraId="26B27FD3" w14:textId="77777777" w:rsidTr="00F60903">
        <w:trPr>
          <w:trHeight w:val="23"/>
        </w:trPr>
        <w:tc>
          <w:tcPr>
            <w:tcW w:w="525" w:type="pct"/>
            <w:vAlign w:val="center"/>
            <w:hideMark/>
          </w:tcPr>
          <w:p w14:paraId="5AB0D321" w14:textId="77777777" w:rsidR="002D386F" w:rsidRPr="002D386F" w:rsidRDefault="002D386F" w:rsidP="00DE2C30">
            <w:pPr>
              <w:pStyle w:val="aa"/>
            </w:pPr>
            <w:r w:rsidRPr="002D386F">
              <w:rPr>
                <w:rFonts w:hint="eastAsia"/>
              </w:rPr>
              <w:t>层次</w:t>
            </w:r>
          </w:p>
        </w:tc>
        <w:tc>
          <w:tcPr>
            <w:tcW w:w="635" w:type="pct"/>
            <w:vAlign w:val="center"/>
            <w:hideMark/>
          </w:tcPr>
          <w:p w14:paraId="4CA07513" w14:textId="77777777" w:rsidR="002D386F" w:rsidRPr="002D386F" w:rsidRDefault="002D386F" w:rsidP="00DE2C30">
            <w:pPr>
              <w:pStyle w:val="aa"/>
            </w:pPr>
            <w:r w:rsidRPr="002D386F">
              <w:rPr>
                <w:rFonts w:hint="eastAsia"/>
              </w:rPr>
              <w:t>名称</w:t>
            </w:r>
          </w:p>
        </w:tc>
        <w:tc>
          <w:tcPr>
            <w:tcW w:w="1519" w:type="pct"/>
            <w:vAlign w:val="center"/>
            <w:hideMark/>
          </w:tcPr>
          <w:p w14:paraId="42B83CCF" w14:textId="77777777" w:rsidR="002D386F" w:rsidRPr="002D386F" w:rsidRDefault="002D386F" w:rsidP="00DE2C30">
            <w:pPr>
              <w:pStyle w:val="aa"/>
            </w:pPr>
            <w:r w:rsidRPr="002D386F">
              <w:rPr>
                <w:rFonts w:hint="eastAsia"/>
              </w:rPr>
              <w:t>主要功能</w:t>
            </w:r>
          </w:p>
        </w:tc>
        <w:tc>
          <w:tcPr>
            <w:tcW w:w="2321" w:type="pct"/>
            <w:vAlign w:val="center"/>
            <w:hideMark/>
          </w:tcPr>
          <w:p w14:paraId="3101A20C" w14:textId="77777777" w:rsidR="002D386F" w:rsidRPr="002D386F" w:rsidRDefault="002D386F" w:rsidP="00DE2C30">
            <w:pPr>
              <w:pStyle w:val="aa"/>
            </w:pPr>
            <w:r w:rsidRPr="002D386F">
              <w:rPr>
                <w:rFonts w:hint="eastAsia"/>
              </w:rPr>
              <w:t>主要设备及协议</w:t>
            </w:r>
          </w:p>
        </w:tc>
      </w:tr>
      <w:tr w:rsidR="002D386F" w:rsidRPr="002D386F" w14:paraId="40C8A658" w14:textId="77777777" w:rsidTr="00F60903">
        <w:trPr>
          <w:trHeight w:val="23"/>
        </w:trPr>
        <w:tc>
          <w:tcPr>
            <w:tcW w:w="525" w:type="pct"/>
            <w:vAlign w:val="center"/>
            <w:hideMark/>
          </w:tcPr>
          <w:p w14:paraId="28DE96D9" w14:textId="77777777" w:rsidR="002D386F" w:rsidRPr="002D386F" w:rsidRDefault="002D386F" w:rsidP="00DE2C30">
            <w:pPr>
              <w:pStyle w:val="aa"/>
            </w:pPr>
            <w:r w:rsidRPr="002D386F">
              <w:rPr>
                <w:rFonts w:hint="eastAsia"/>
              </w:rPr>
              <w:t>7</w:t>
            </w:r>
          </w:p>
        </w:tc>
        <w:tc>
          <w:tcPr>
            <w:tcW w:w="635" w:type="pct"/>
            <w:vAlign w:val="center"/>
            <w:hideMark/>
          </w:tcPr>
          <w:p w14:paraId="7E4DCA76" w14:textId="77777777" w:rsidR="002D386F" w:rsidRPr="002D386F" w:rsidRDefault="002D386F" w:rsidP="00DE2C30">
            <w:pPr>
              <w:pStyle w:val="aa"/>
            </w:pPr>
            <w:r w:rsidRPr="002D386F">
              <w:rPr>
                <w:rFonts w:hint="eastAsia"/>
              </w:rPr>
              <w:t>应用层</w:t>
            </w:r>
          </w:p>
        </w:tc>
        <w:tc>
          <w:tcPr>
            <w:tcW w:w="1519" w:type="pct"/>
            <w:vAlign w:val="center"/>
            <w:hideMark/>
          </w:tcPr>
          <w:p w14:paraId="095D0396" w14:textId="77777777" w:rsidR="002D386F" w:rsidRPr="002D386F" w:rsidRDefault="002D386F" w:rsidP="00DE2C30">
            <w:pPr>
              <w:pStyle w:val="aa"/>
            </w:pPr>
            <w:r w:rsidRPr="002D386F">
              <w:rPr>
                <w:rFonts w:hint="eastAsia"/>
              </w:rPr>
              <w:t>实现具体的应用功能</w:t>
            </w:r>
          </w:p>
        </w:tc>
        <w:tc>
          <w:tcPr>
            <w:tcW w:w="2321" w:type="pct"/>
            <w:vMerge w:val="restart"/>
            <w:vAlign w:val="center"/>
            <w:hideMark/>
          </w:tcPr>
          <w:p w14:paraId="505F4890" w14:textId="77777777" w:rsidR="002D386F" w:rsidRPr="002D386F" w:rsidRDefault="002D386F" w:rsidP="00DE2C30">
            <w:pPr>
              <w:pStyle w:val="aa"/>
            </w:pPr>
            <w:r w:rsidRPr="002D386F">
              <w:rPr>
                <w:rFonts w:hint="eastAsia"/>
              </w:rPr>
              <w:t>POP3</w:t>
            </w:r>
            <w:r w:rsidRPr="002D386F">
              <w:rPr>
                <w:rFonts w:hint="eastAsia"/>
              </w:rPr>
              <w:t>、</w:t>
            </w:r>
            <w:r w:rsidRPr="002D386F">
              <w:rPr>
                <w:rFonts w:hint="eastAsia"/>
              </w:rPr>
              <w:t>FTP</w:t>
            </w:r>
            <w:r w:rsidRPr="002D386F">
              <w:rPr>
                <w:rFonts w:hint="eastAsia"/>
              </w:rPr>
              <w:t>、</w:t>
            </w:r>
            <w:r w:rsidRPr="002D386F">
              <w:rPr>
                <w:rFonts w:hint="eastAsia"/>
              </w:rPr>
              <w:t>HTTP</w:t>
            </w:r>
            <w:r w:rsidRPr="002D386F">
              <w:rPr>
                <w:rFonts w:hint="eastAsia"/>
              </w:rPr>
              <w:t>、</w:t>
            </w:r>
            <w:r w:rsidRPr="002D386F">
              <w:rPr>
                <w:rFonts w:hint="eastAsia"/>
              </w:rPr>
              <w:t>Telnet</w:t>
            </w:r>
            <w:r w:rsidRPr="002D386F">
              <w:rPr>
                <w:rFonts w:hint="eastAsia"/>
              </w:rPr>
              <w:t>、</w:t>
            </w:r>
            <w:r w:rsidRPr="002D386F">
              <w:rPr>
                <w:rFonts w:hint="eastAsia"/>
              </w:rPr>
              <w:t>SMTP</w:t>
            </w:r>
          </w:p>
          <w:p w14:paraId="726FA98E" w14:textId="77777777" w:rsidR="002D386F" w:rsidRPr="002D386F" w:rsidRDefault="002D386F" w:rsidP="00DE2C30">
            <w:pPr>
              <w:pStyle w:val="aa"/>
            </w:pPr>
            <w:r w:rsidRPr="002D386F">
              <w:rPr>
                <w:rFonts w:hint="eastAsia"/>
              </w:rPr>
              <w:t>DHCP</w:t>
            </w:r>
            <w:r w:rsidRPr="002D386F">
              <w:rPr>
                <w:rFonts w:hint="eastAsia"/>
              </w:rPr>
              <w:t>、</w:t>
            </w:r>
            <w:r w:rsidRPr="002D386F">
              <w:rPr>
                <w:rFonts w:hint="eastAsia"/>
              </w:rPr>
              <w:t>TFTP</w:t>
            </w:r>
            <w:r w:rsidRPr="002D386F">
              <w:rPr>
                <w:rFonts w:hint="eastAsia"/>
              </w:rPr>
              <w:t>、</w:t>
            </w:r>
            <w:r w:rsidRPr="002D386F">
              <w:rPr>
                <w:rFonts w:hint="eastAsia"/>
              </w:rPr>
              <w:t>SNMP</w:t>
            </w:r>
            <w:r w:rsidRPr="002D386F">
              <w:rPr>
                <w:rFonts w:hint="eastAsia"/>
              </w:rPr>
              <w:t>、</w:t>
            </w:r>
            <w:r w:rsidRPr="002D386F">
              <w:rPr>
                <w:rFonts w:hint="eastAsia"/>
              </w:rPr>
              <w:t>DNS</w:t>
            </w:r>
          </w:p>
        </w:tc>
      </w:tr>
      <w:tr w:rsidR="002D386F" w:rsidRPr="002D386F" w14:paraId="259AA16E" w14:textId="77777777" w:rsidTr="00F60903">
        <w:trPr>
          <w:trHeight w:val="23"/>
        </w:trPr>
        <w:tc>
          <w:tcPr>
            <w:tcW w:w="525" w:type="pct"/>
            <w:vAlign w:val="center"/>
            <w:hideMark/>
          </w:tcPr>
          <w:p w14:paraId="6CA25E40" w14:textId="77777777" w:rsidR="002D386F" w:rsidRPr="002D386F" w:rsidRDefault="002D386F" w:rsidP="00DE2C30">
            <w:pPr>
              <w:pStyle w:val="aa"/>
            </w:pPr>
            <w:r w:rsidRPr="002D386F">
              <w:rPr>
                <w:rFonts w:hint="eastAsia"/>
              </w:rPr>
              <w:t>6</w:t>
            </w:r>
          </w:p>
        </w:tc>
        <w:tc>
          <w:tcPr>
            <w:tcW w:w="635" w:type="pct"/>
            <w:vAlign w:val="center"/>
            <w:hideMark/>
          </w:tcPr>
          <w:p w14:paraId="2C06A6C0" w14:textId="77777777" w:rsidR="002D386F" w:rsidRPr="002D386F" w:rsidRDefault="002D386F" w:rsidP="00DE2C30">
            <w:pPr>
              <w:pStyle w:val="aa"/>
            </w:pPr>
            <w:r w:rsidRPr="002D386F">
              <w:rPr>
                <w:rFonts w:hint="eastAsia"/>
              </w:rPr>
              <w:t>表示层</w:t>
            </w:r>
          </w:p>
        </w:tc>
        <w:tc>
          <w:tcPr>
            <w:tcW w:w="1519" w:type="pct"/>
            <w:vAlign w:val="center"/>
            <w:hideMark/>
          </w:tcPr>
          <w:p w14:paraId="1637E400" w14:textId="77777777" w:rsidR="002D386F" w:rsidRPr="002D386F" w:rsidRDefault="002D386F" w:rsidP="00DE2C30">
            <w:pPr>
              <w:pStyle w:val="aa"/>
            </w:pPr>
            <w:r w:rsidRPr="002D386F">
              <w:rPr>
                <w:rFonts w:hint="eastAsia"/>
              </w:rPr>
              <w:t>数据的格式与表达、加密、压缩</w:t>
            </w:r>
          </w:p>
        </w:tc>
        <w:tc>
          <w:tcPr>
            <w:tcW w:w="2321" w:type="pct"/>
            <w:vMerge/>
            <w:vAlign w:val="center"/>
            <w:hideMark/>
          </w:tcPr>
          <w:p w14:paraId="79329C14" w14:textId="77777777" w:rsidR="002D386F" w:rsidRPr="002D386F" w:rsidRDefault="002D386F" w:rsidP="00DE2C30">
            <w:pPr>
              <w:pStyle w:val="aa"/>
            </w:pPr>
          </w:p>
        </w:tc>
      </w:tr>
      <w:tr w:rsidR="002D386F" w:rsidRPr="002D386F" w14:paraId="6822A501" w14:textId="77777777" w:rsidTr="00F60903">
        <w:trPr>
          <w:trHeight w:val="23"/>
        </w:trPr>
        <w:tc>
          <w:tcPr>
            <w:tcW w:w="525" w:type="pct"/>
            <w:vAlign w:val="center"/>
            <w:hideMark/>
          </w:tcPr>
          <w:p w14:paraId="382FBDAC" w14:textId="77777777" w:rsidR="002D386F" w:rsidRPr="002D386F" w:rsidRDefault="002D386F" w:rsidP="00DE2C30">
            <w:pPr>
              <w:pStyle w:val="aa"/>
            </w:pPr>
            <w:r w:rsidRPr="002D386F">
              <w:rPr>
                <w:rFonts w:hint="eastAsia"/>
              </w:rPr>
              <w:t>5</w:t>
            </w:r>
          </w:p>
        </w:tc>
        <w:tc>
          <w:tcPr>
            <w:tcW w:w="635" w:type="pct"/>
            <w:vAlign w:val="center"/>
            <w:hideMark/>
          </w:tcPr>
          <w:p w14:paraId="1A8C389E" w14:textId="77777777" w:rsidR="002D386F" w:rsidRPr="002D386F" w:rsidRDefault="002D386F" w:rsidP="00DE2C30">
            <w:pPr>
              <w:pStyle w:val="aa"/>
            </w:pPr>
            <w:r w:rsidRPr="002D386F">
              <w:rPr>
                <w:rFonts w:hint="eastAsia"/>
              </w:rPr>
              <w:t>会话层</w:t>
            </w:r>
          </w:p>
        </w:tc>
        <w:tc>
          <w:tcPr>
            <w:tcW w:w="1519" w:type="pct"/>
            <w:vAlign w:val="center"/>
            <w:hideMark/>
          </w:tcPr>
          <w:p w14:paraId="1064C3AB" w14:textId="77777777" w:rsidR="002D386F" w:rsidRPr="002D386F" w:rsidRDefault="002D386F" w:rsidP="00DE2C30">
            <w:pPr>
              <w:pStyle w:val="aa"/>
            </w:pPr>
            <w:r w:rsidRPr="002D386F">
              <w:rPr>
                <w:rFonts w:hint="eastAsia"/>
              </w:rPr>
              <w:t>建立、管理和终止会话</w:t>
            </w:r>
          </w:p>
        </w:tc>
        <w:tc>
          <w:tcPr>
            <w:tcW w:w="2321" w:type="pct"/>
            <w:vMerge/>
            <w:vAlign w:val="center"/>
            <w:hideMark/>
          </w:tcPr>
          <w:p w14:paraId="04B3286E" w14:textId="77777777" w:rsidR="002D386F" w:rsidRPr="002D386F" w:rsidRDefault="002D386F" w:rsidP="00DE2C30">
            <w:pPr>
              <w:pStyle w:val="aa"/>
            </w:pPr>
          </w:p>
        </w:tc>
      </w:tr>
      <w:tr w:rsidR="002D386F" w:rsidRPr="002D386F" w14:paraId="5011BCB5" w14:textId="77777777" w:rsidTr="00F60903">
        <w:trPr>
          <w:trHeight w:val="23"/>
        </w:trPr>
        <w:tc>
          <w:tcPr>
            <w:tcW w:w="525" w:type="pct"/>
            <w:vAlign w:val="center"/>
            <w:hideMark/>
          </w:tcPr>
          <w:p w14:paraId="1420F52D" w14:textId="77777777" w:rsidR="002D386F" w:rsidRPr="002D386F" w:rsidRDefault="002D386F" w:rsidP="00DE2C30">
            <w:pPr>
              <w:pStyle w:val="aa"/>
            </w:pPr>
            <w:r w:rsidRPr="002D386F">
              <w:rPr>
                <w:rFonts w:hint="eastAsia"/>
              </w:rPr>
              <w:t>4</w:t>
            </w:r>
          </w:p>
        </w:tc>
        <w:tc>
          <w:tcPr>
            <w:tcW w:w="635" w:type="pct"/>
            <w:vAlign w:val="center"/>
            <w:hideMark/>
          </w:tcPr>
          <w:p w14:paraId="4F6A82B5" w14:textId="77777777" w:rsidR="002D386F" w:rsidRPr="002D386F" w:rsidRDefault="002D386F" w:rsidP="00DE2C30">
            <w:pPr>
              <w:pStyle w:val="aa"/>
            </w:pPr>
            <w:r w:rsidRPr="002D386F">
              <w:rPr>
                <w:rFonts w:hint="eastAsia"/>
              </w:rPr>
              <w:t>传输层</w:t>
            </w:r>
          </w:p>
        </w:tc>
        <w:tc>
          <w:tcPr>
            <w:tcW w:w="1519" w:type="pct"/>
            <w:vAlign w:val="center"/>
            <w:hideMark/>
          </w:tcPr>
          <w:p w14:paraId="44253EE8" w14:textId="77777777" w:rsidR="002D386F" w:rsidRPr="002D386F" w:rsidRDefault="002D386F" w:rsidP="00DE2C30">
            <w:pPr>
              <w:pStyle w:val="aa"/>
            </w:pPr>
            <w:r w:rsidRPr="002D386F">
              <w:rPr>
                <w:rFonts w:hint="eastAsia"/>
              </w:rPr>
              <w:t>端到端的连接</w:t>
            </w:r>
          </w:p>
        </w:tc>
        <w:tc>
          <w:tcPr>
            <w:tcW w:w="2321" w:type="pct"/>
            <w:vAlign w:val="center"/>
            <w:hideMark/>
          </w:tcPr>
          <w:p w14:paraId="63EB2C5C" w14:textId="77777777" w:rsidR="002D386F" w:rsidRPr="002D386F" w:rsidRDefault="002D386F" w:rsidP="00DE2C30">
            <w:pPr>
              <w:pStyle w:val="aa"/>
            </w:pPr>
            <w:r w:rsidRPr="002D386F">
              <w:rPr>
                <w:rFonts w:hint="eastAsia"/>
              </w:rPr>
              <w:t>TCP</w:t>
            </w:r>
            <w:r w:rsidRPr="002D386F">
              <w:rPr>
                <w:rFonts w:hint="eastAsia"/>
              </w:rPr>
              <w:t>、</w:t>
            </w:r>
            <w:r w:rsidRPr="002D386F">
              <w:rPr>
                <w:rFonts w:hint="eastAsia"/>
              </w:rPr>
              <w:t>UDP</w:t>
            </w:r>
          </w:p>
        </w:tc>
      </w:tr>
      <w:tr w:rsidR="002D386F" w:rsidRPr="002D386F" w14:paraId="639C027D" w14:textId="77777777" w:rsidTr="00F60903">
        <w:trPr>
          <w:trHeight w:val="23"/>
        </w:trPr>
        <w:tc>
          <w:tcPr>
            <w:tcW w:w="525" w:type="pct"/>
            <w:vAlign w:val="center"/>
            <w:hideMark/>
          </w:tcPr>
          <w:p w14:paraId="53814C30" w14:textId="77777777" w:rsidR="002D386F" w:rsidRPr="002D386F" w:rsidRDefault="002D386F" w:rsidP="00DE2C30">
            <w:pPr>
              <w:pStyle w:val="aa"/>
            </w:pPr>
            <w:r w:rsidRPr="002D386F">
              <w:rPr>
                <w:rFonts w:hint="eastAsia"/>
              </w:rPr>
              <w:t>3</w:t>
            </w:r>
          </w:p>
        </w:tc>
        <w:tc>
          <w:tcPr>
            <w:tcW w:w="635" w:type="pct"/>
            <w:vAlign w:val="center"/>
            <w:hideMark/>
          </w:tcPr>
          <w:p w14:paraId="22549E83" w14:textId="77777777" w:rsidR="002D386F" w:rsidRPr="002D386F" w:rsidRDefault="002D386F" w:rsidP="00DE2C30">
            <w:pPr>
              <w:pStyle w:val="aa"/>
            </w:pPr>
            <w:r w:rsidRPr="002D386F">
              <w:rPr>
                <w:rFonts w:hint="eastAsia"/>
              </w:rPr>
              <w:t>网络层</w:t>
            </w:r>
          </w:p>
        </w:tc>
        <w:tc>
          <w:tcPr>
            <w:tcW w:w="1519" w:type="pct"/>
            <w:vAlign w:val="center"/>
            <w:hideMark/>
          </w:tcPr>
          <w:p w14:paraId="2351CF99" w14:textId="77777777" w:rsidR="002D386F" w:rsidRPr="002D386F" w:rsidRDefault="002D386F" w:rsidP="00DE2C30">
            <w:pPr>
              <w:pStyle w:val="aa"/>
            </w:pPr>
            <w:r w:rsidRPr="002D386F">
              <w:rPr>
                <w:rFonts w:hint="eastAsia"/>
              </w:rPr>
              <w:t>分组传输和路由选择</w:t>
            </w:r>
          </w:p>
        </w:tc>
        <w:tc>
          <w:tcPr>
            <w:tcW w:w="2321" w:type="pct"/>
            <w:vAlign w:val="center"/>
            <w:hideMark/>
          </w:tcPr>
          <w:p w14:paraId="1495E96A" w14:textId="77777777" w:rsidR="002D386F" w:rsidRPr="002D386F" w:rsidRDefault="002D386F" w:rsidP="00DE2C30">
            <w:pPr>
              <w:pStyle w:val="aa"/>
            </w:pPr>
            <w:r w:rsidRPr="002D386F">
              <w:rPr>
                <w:rFonts w:hint="eastAsia"/>
              </w:rPr>
              <w:t>三层交换机、路由器</w:t>
            </w:r>
          </w:p>
          <w:p w14:paraId="56285043" w14:textId="77777777" w:rsidR="002D386F" w:rsidRPr="002D386F" w:rsidRDefault="002D386F" w:rsidP="00DE2C30">
            <w:pPr>
              <w:pStyle w:val="aa"/>
            </w:pPr>
            <w:r w:rsidRPr="002D386F">
              <w:rPr>
                <w:rFonts w:hint="eastAsia"/>
              </w:rPr>
              <w:t>ARP</w:t>
            </w:r>
            <w:r w:rsidRPr="002D386F">
              <w:rPr>
                <w:rFonts w:hint="eastAsia"/>
              </w:rPr>
              <w:t>、</w:t>
            </w:r>
            <w:r w:rsidRPr="002D386F">
              <w:rPr>
                <w:rFonts w:hint="eastAsia"/>
              </w:rPr>
              <w:t>RARP</w:t>
            </w:r>
            <w:r w:rsidRPr="002D386F">
              <w:rPr>
                <w:rFonts w:hint="eastAsia"/>
              </w:rPr>
              <w:t>、</w:t>
            </w:r>
            <w:r w:rsidRPr="002D386F">
              <w:rPr>
                <w:rFonts w:hint="eastAsia"/>
              </w:rPr>
              <w:t>IP</w:t>
            </w:r>
            <w:r w:rsidRPr="002D386F">
              <w:rPr>
                <w:rFonts w:hint="eastAsia"/>
              </w:rPr>
              <w:t>、</w:t>
            </w:r>
            <w:r w:rsidRPr="002D386F">
              <w:rPr>
                <w:rFonts w:hint="eastAsia"/>
              </w:rPr>
              <w:t>ICMP</w:t>
            </w:r>
            <w:r w:rsidRPr="002D386F">
              <w:rPr>
                <w:rFonts w:hint="eastAsia"/>
              </w:rPr>
              <w:t>、</w:t>
            </w:r>
            <w:r w:rsidRPr="002D386F">
              <w:rPr>
                <w:rFonts w:hint="eastAsia"/>
              </w:rPr>
              <w:t>IGMP</w:t>
            </w:r>
          </w:p>
        </w:tc>
      </w:tr>
      <w:tr w:rsidR="002D386F" w:rsidRPr="002D386F" w14:paraId="74DA5DFA" w14:textId="77777777" w:rsidTr="00F60903">
        <w:trPr>
          <w:trHeight w:val="23"/>
        </w:trPr>
        <w:tc>
          <w:tcPr>
            <w:tcW w:w="525" w:type="pct"/>
            <w:vAlign w:val="center"/>
            <w:hideMark/>
          </w:tcPr>
          <w:p w14:paraId="731861AE" w14:textId="77777777" w:rsidR="002D386F" w:rsidRPr="002D386F" w:rsidRDefault="002D386F" w:rsidP="00DE2C30">
            <w:pPr>
              <w:pStyle w:val="aa"/>
            </w:pPr>
            <w:r w:rsidRPr="002D386F">
              <w:rPr>
                <w:rFonts w:hint="eastAsia"/>
              </w:rPr>
              <w:t>2</w:t>
            </w:r>
          </w:p>
        </w:tc>
        <w:tc>
          <w:tcPr>
            <w:tcW w:w="635" w:type="pct"/>
            <w:vAlign w:val="center"/>
            <w:hideMark/>
          </w:tcPr>
          <w:p w14:paraId="09683C1D" w14:textId="77777777" w:rsidR="002D386F" w:rsidRPr="002D386F" w:rsidRDefault="002D386F" w:rsidP="00DE2C30">
            <w:pPr>
              <w:pStyle w:val="aa"/>
            </w:pPr>
            <w:r w:rsidRPr="002D386F">
              <w:rPr>
                <w:rFonts w:hint="eastAsia"/>
              </w:rPr>
              <w:t>数据链路层</w:t>
            </w:r>
          </w:p>
        </w:tc>
        <w:tc>
          <w:tcPr>
            <w:tcW w:w="1519" w:type="pct"/>
            <w:vAlign w:val="center"/>
            <w:hideMark/>
          </w:tcPr>
          <w:p w14:paraId="7ED6C739" w14:textId="77777777" w:rsidR="002D386F" w:rsidRPr="002D386F" w:rsidRDefault="002D386F" w:rsidP="00DE2C30">
            <w:pPr>
              <w:pStyle w:val="aa"/>
            </w:pPr>
            <w:r w:rsidRPr="002D386F">
              <w:rPr>
                <w:rFonts w:hint="eastAsia"/>
              </w:rPr>
              <w:t>传送以帧为单位的信息</w:t>
            </w:r>
          </w:p>
        </w:tc>
        <w:tc>
          <w:tcPr>
            <w:tcW w:w="2321" w:type="pct"/>
            <w:vAlign w:val="center"/>
            <w:hideMark/>
          </w:tcPr>
          <w:p w14:paraId="10A5D9BC" w14:textId="77777777" w:rsidR="002D386F" w:rsidRPr="002D386F" w:rsidRDefault="002D386F" w:rsidP="00DE2C30">
            <w:pPr>
              <w:pStyle w:val="aa"/>
            </w:pPr>
            <w:r w:rsidRPr="002D386F">
              <w:rPr>
                <w:rFonts w:hint="eastAsia"/>
              </w:rPr>
              <w:t>网桥、交换机（多端口网桥）、网卡</w:t>
            </w:r>
          </w:p>
          <w:p w14:paraId="459EB6DF" w14:textId="77777777" w:rsidR="002D386F" w:rsidRPr="002D386F" w:rsidRDefault="002D386F" w:rsidP="00DE2C30">
            <w:pPr>
              <w:pStyle w:val="aa"/>
            </w:pPr>
            <w:r w:rsidRPr="002D386F">
              <w:rPr>
                <w:rFonts w:hint="eastAsia"/>
              </w:rPr>
              <w:t>PPTP</w:t>
            </w:r>
            <w:r w:rsidRPr="002D386F">
              <w:rPr>
                <w:rFonts w:hint="eastAsia"/>
              </w:rPr>
              <w:t>、</w:t>
            </w:r>
            <w:r w:rsidRPr="002D386F">
              <w:rPr>
                <w:rFonts w:hint="eastAsia"/>
              </w:rPr>
              <w:t>L2TP</w:t>
            </w:r>
            <w:r w:rsidRPr="002D386F">
              <w:rPr>
                <w:rFonts w:hint="eastAsia"/>
              </w:rPr>
              <w:t>、</w:t>
            </w:r>
            <w:r w:rsidRPr="002D386F">
              <w:rPr>
                <w:rFonts w:hint="eastAsia"/>
              </w:rPr>
              <w:t>SLIP</w:t>
            </w:r>
            <w:r w:rsidRPr="002D386F">
              <w:rPr>
                <w:rFonts w:hint="eastAsia"/>
              </w:rPr>
              <w:t>、</w:t>
            </w:r>
            <w:r w:rsidRPr="002D386F">
              <w:rPr>
                <w:rFonts w:hint="eastAsia"/>
              </w:rPr>
              <w:t>PPP</w:t>
            </w:r>
          </w:p>
        </w:tc>
      </w:tr>
      <w:tr w:rsidR="002D386F" w:rsidRPr="002D386F" w14:paraId="05E94E01" w14:textId="77777777" w:rsidTr="00F60903">
        <w:trPr>
          <w:trHeight w:val="23"/>
        </w:trPr>
        <w:tc>
          <w:tcPr>
            <w:tcW w:w="525" w:type="pct"/>
            <w:vAlign w:val="center"/>
            <w:hideMark/>
          </w:tcPr>
          <w:p w14:paraId="78543F45" w14:textId="77777777" w:rsidR="002D386F" w:rsidRPr="002D386F" w:rsidRDefault="002D386F" w:rsidP="00DE2C30">
            <w:pPr>
              <w:pStyle w:val="aa"/>
            </w:pPr>
            <w:r w:rsidRPr="002D386F">
              <w:rPr>
                <w:rFonts w:hint="eastAsia"/>
              </w:rPr>
              <w:t>1</w:t>
            </w:r>
          </w:p>
        </w:tc>
        <w:tc>
          <w:tcPr>
            <w:tcW w:w="635" w:type="pct"/>
            <w:vAlign w:val="center"/>
            <w:hideMark/>
          </w:tcPr>
          <w:p w14:paraId="530C3938" w14:textId="77777777" w:rsidR="002D386F" w:rsidRPr="002D386F" w:rsidRDefault="002D386F" w:rsidP="00DE2C30">
            <w:pPr>
              <w:pStyle w:val="aa"/>
            </w:pPr>
            <w:r w:rsidRPr="002D386F">
              <w:rPr>
                <w:rFonts w:hint="eastAsia"/>
              </w:rPr>
              <w:t>物理层</w:t>
            </w:r>
          </w:p>
        </w:tc>
        <w:tc>
          <w:tcPr>
            <w:tcW w:w="1519" w:type="pct"/>
            <w:vAlign w:val="center"/>
            <w:hideMark/>
          </w:tcPr>
          <w:p w14:paraId="16FBFCA0" w14:textId="77777777" w:rsidR="002D386F" w:rsidRPr="002D386F" w:rsidRDefault="002D386F" w:rsidP="00DE2C30">
            <w:pPr>
              <w:pStyle w:val="aa"/>
            </w:pPr>
            <w:r w:rsidRPr="002D386F">
              <w:rPr>
                <w:rFonts w:hint="eastAsia"/>
              </w:rPr>
              <w:t>二进制传输</w:t>
            </w:r>
          </w:p>
        </w:tc>
        <w:tc>
          <w:tcPr>
            <w:tcW w:w="2321" w:type="pct"/>
            <w:vAlign w:val="center"/>
            <w:hideMark/>
          </w:tcPr>
          <w:p w14:paraId="5C175373" w14:textId="77777777" w:rsidR="002D386F" w:rsidRPr="002D386F" w:rsidRDefault="002D386F" w:rsidP="00DE2C30">
            <w:pPr>
              <w:pStyle w:val="aa"/>
            </w:pPr>
            <w:r w:rsidRPr="002D386F">
              <w:rPr>
                <w:rFonts w:hint="eastAsia"/>
              </w:rPr>
              <w:t>中继器、集线器（多端口中继器）</w:t>
            </w:r>
          </w:p>
        </w:tc>
      </w:tr>
    </w:tbl>
    <w:p w14:paraId="49C8B865" w14:textId="4D8CD88B" w:rsidR="00E033F5" w:rsidRPr="002D386F" w:rsidRDefault="00E033F5" w:rsidP="007F5CE8">
      <w:pPr>
        <w:ind w:firstLine="420"/>
      </w:pPr>
    </w:p>
    <w:p w14:paraId="3456C625" w14:textId="5DF7006B" w:rsidR="00E033F5" w:rsidRPr="00C91120" w:rsidRDefault="00D80682" w:rsidP="007F5CE8">
      <w:pPr>
        <w:ind w:firstLine="420"/>
        <w:rPr>
          <w:b/>
        </w:rPr>
      </w:pPr>
      <w:r w:rsidRPr="00C91120">
        <w:rPr>
          <w:rFonts w:hint="eastAsia"/>
        </w:rPr>
        <w:t>【备考点拨】</w:t>
      </w:r>
    </w:p>
    <w:p w14:paraId="7FFC4FE8" w14:textId="77777777" w:rsidR="00E033F5" w:rsidRPr="00C91120" w:rsidRDefault="00E033F5" w:rsidP="007F5CE8">
      <w:pPr>
        <w:ind w:firstLine="420"/>
      </w:pPr>
      <w:r w:rsidRPr="00C91120">
        <w:rPr>
          <w:rFonts w:hint="eastAsia"/>
        </w:rPr>
        <w:t>掌握</w:t>
      </w:r>
      <w:r w:rsidRPr="00C91120">
        <w:rPr>
          <w:rFonts w:hint="eastAsia"/>
        </w:rPr>
        <w:t>OSI</w:t>
      </w:r>
      <w:r w:rsidRPr="00C91120">
        <w:rPr>
          <w:rFonts w:hint="eastAsia"/>
        </w:rPr>
        <w:t>七层模型各个层次对应的主要功能、传输单位、主要物理设备。</w:t>
      </w:r>
    </w:p>
    <w:p w14:paraId="0D9268A7" w14:textId="77777777" w:rsidR="00E033F5" w:rsidRPr="00C91120" w:rsidRDefault="00E033F5" w:rsidP="008D2842">
      <w:pPr>
        <w:pStyle w:val="3"/>
      </w:pPr>
      <w:bookmarkStart w:id="335" w:name="_Toc74672587"/>
      <w:r w:rsidRPr="00C91120">
        <w:rPr>
          <w:rFonts w:hint="eastAsia"/>
        </w:rPr>
        <w:t>2.2 TCP/IP</w:t>
      </w:r>
      <w:r w:rsidRPr="00C91120">
        <w:rPr>
          <w:rFonts w:hint="eastAsia"/>
        </w:rPr>
        <w:t>协议族（★★★★）</w:t>
      </w:r>
      <w:bookmarkEnd w:id="335"/>
    </w:p>
    <w:p w14:paraId="44C57B66" w14:textId="78A9D509" w:rsidR="00E033F5" w:rsidRPr="00C91120" w:rsidRDefault="00D80682" w:rsidP="007F5CE8">
      <w:pPr>
        <w:ind w:firstLine="420"/>
        <w:rPr>
          <w:b/>
        </w:rPr>
      </w:pPr>
      <w:r w:rsidRPr="00C91120">
        <w:rPr>
          <w:rFonts w:hint="eastAsia"/>
        </w:rPr>
        <w:t>【考法分析】</w:t>
      </w:r>
    </w:p>
    <w:p w14:paraId="671BE2C0" w14:textId="77777777" w:rsidR="00E033F5" w:rsidRPr="00C91120" w:rsidRDefault="00E033F5" w:rsidP="007F5CE8">
      <w:pPr>
        <w:ind w:firstLine="420"/>
      </w:pPr>
      <w:r w:rsidRPr="00C91120">
        <w:rPr>
          <w:rFonts w:hint="eastAsia"/>
        </w:rPr>
        <w:t>本知识点主要考查的形式有：给定协议，判断其基于</w:t>
      </w:r>
      <w:r w:rsidRPr="00C91120">
        <w:rPr>
          <w:rFonts w:hint="eastAsia"/>
        </w:rPr>
        <w:t>TCP</w:t>
      </w:r>
      <w:r w:rsidRPr="00C91120">
        <w:rPr>
          <w:rFonts w:hint="eastAsia"/>
        </w:rPr>
        <w:t>或</w:t>
      </w:r>
      <w:r w:rsidRPr="00C91120">
        <w:rPr>
          <w:rFonts w:hint="eastAsia"/>
        </w:rPr>
        <w:t>UDP</w:t>
      </w:r>
      <w:r w:rsidRPr="00C91120">
        <w:rPr>
          <w:rFonts w:hint="eastAsia"/>
        </w:rPr>
        <w:t>协议基础；或给定协议，判断其所属层次；或给定端口号，判断其对应协议。</w:t>
      </w:r>
    </w:p>
    <w:p w14:paraId="33D6D2C4" w14:textId="20FDCF33" w:rsidR="00E033F5" w:rsidRPr="00C91120" w:rsidRDefault="00D80682" w:rsidP="007F5CE8">
      <w:pPr>
        <w:ind w:firstLine="420"/>
        <w:rPr>
          <w:b/>
        </w:rPr>
      </w:pPr>
      <w:r w:rsidRPr="00C91120">
        <w:rPr>
          <w:rFonts w:hint="eastAsia"/>
        </w:rPr>
        <w:t>【要点分析】</w:t>
      </w:r>
    </w:p>
    <w:p w14:paraId="53607C13" w14:textId="77777777" w:rsidR="00E033F5" w:rsidRPr="00C91120" w:rsidRDefault="00E033F5" w:rsidP="007F5CE8">
      <w:pPr>
        <w:ind w:firstLine="420"/>
      </w:pPr>
      <w:r w:rsidRPr="00C91120">
        <w:rPr>
          <w:rFonts w:hint="eastAsia"/>
        </w:rPr>
        <w:t>1</w:t>
      </w:r>
      <w:r w:rsidRPr="00C91120">
        <w:rPr>
          <w:rFonts w:hint="eastAsia"/>
        </w:rPr>
        <w:t>、</w:t>
      </w:r>
      <w:r w:rsidRPr="00C91120">
        <w:rPr>
          <w:rFonts w:hint="eastAsia"/>
        </w:rPr>
        <w:t>TCP/IP</w:t>
      </w:r>
      <w:r w:rsidRPr="00C91120">
        <w:rPr>
          <w:rFonts w:hint="eastAsia"/>
        </w:rPr>
        <w:t>协议层次模型</w:t>
      </w:r>
    </w:p>
    <w:p w14:paraId="3784BAB2" w14:textId="0E9E1B69" w:rsidR="00E033F5" w:rsidRPr="00C91120" w:rsidRDefault="005E3F80" w:rsidP="00DE2C30">
      <w:pPr>
        <w:pStyle w:val="aa"/>
      </w:pPr>
      <w:r w:rsidRPr="005E3F80">
        <w:object w:dxaOrig="7524" w:dyaOrig="3601" w14:anchorId="719C2757">
          <v:shape id="_x0000_i1034" type="#_x0000_t75" style="width:374.25pt;height:180pt" o:ole="">
            <v:imagedata r:id="rId58" o:title=""/>
          </v:shape>
          <o:OLEObject Type="Embed" ProgID="Visio.Drawing.15" ShapeID="_x0000_i1034" DrawAspect="Content" ObjectID="_1685428971" r:id="rId59"/>
        </w:object>
      </w:r>
    </w:p>
    <w:p w14:paraId="79FB17AD" w14:textId="77777777" w:rsidR="00E033F5" w:rsidRPr="00C91120" w:rsidRDefault="00E033F5" w:rsidP="007F5CE8">
      <w:pPr>
        <w:ind w:firstLine="420"/>
      </w:pPr>
      <w:r w:rsidRPr="00C91120">
        <w:rPr>
          <w:rFonts w:hint="eastAsia"/>
        </w:rPr>
        <w:t>2</w:t>
      </w:r>
      <w:r w:rsidRPr="00C91120">
        <w:rPr>
          <w:rFonts w:hint="eastAsia"/>
        </w:rPr>
        <w:t>、常见协议功能和端口号：</w:t>
      </w:r>
    </w:p>
    <w:p w14:paraId="30C83FF5" w14:textId="77777777" w:rsidR="00E033F5" w:rsidRPr="00C91120" w:rsidRDefault="00E033F5" w:rsidP="007F5CE8">
      <w:pPr>
        <w:ind w:firstLine="422"/>
      </w:pPr>
      <w:r w:rsidRPr="00C91120">
        <w:rPr>
          <w:rFonts w:hint="eastAsia"/>
          <w:b/>
          <w:bCs/>
        </w:rPr>
        <w:t>POP3</w:t>
      </w:r>
      <w:r w:rsidRPr="00C91120">
        <w:rPr>
          <w:rFonts w:hint="eastAsia"/>
        </w:rPr>
        <w:t>：</w:t>
      </w:r>
      <w:r w:rsidRPr="00C91120">
        <w:rPr>
          <w:rFonts w:hint="eastAsia"/>
        </w:rPr>
        <w:t>110</w:t>
      </w:r>
      <w:r w:rsidRPr="00C91120">
        <w:rPr>
          <w:rFonts w:hint="eastAsia"/>
        </w:rPr>
        <w:t>端口，邮件收取</w:t>
      </w:r>
    </w:p>
    <w:p w14:paraId="0D4A7A71" w14:textId="77777777" w:rsidR="00E033F5" w:rsidRPr="00C91120" w:rsidRDefault="00E033F5" w:rsidP="007F5CE8">
      <w:pPr>
        <w:ind w:firstLine="422"/>
      </w:pPr>
      <w:r w:rsidRPr="00C91120">
        <w:rPr>
          <w:rFonts w:hint="eastAsia"/>
          <w:b/>
          <w:bCs/>
        </w:rPr>
        <w:t>SMTP</w:t>
      </w:r>
      <w:r w:rsidRPr="00C91120">
        <w:rPr>
          <w:rFonts w:hint="eastAsia"/>
        </w:rPr>
        <w:t>：</w:t>
      </w:r>
      <w:r w:rsidRPr="00C91120">
        <w:rPr>
          <w:rFonts w:hint="eastAsia"/>
        </w:rPr>
        <w:t>25</w:t>
      </w:r>
      <w:r w:rsidRPr="00C91120">
        <w:rPr>
          <w:rFonts w:hint="eastAsia"/>
        </w:rPr>
        <w:t>端口，邮件发送</w:t>
      </w:r>
    </w:p>
    <w:p w14:paraId="7D47EBC2" w14:textId="77777777" w:rsidR="00E033F5" w:rsidRPr="00C91120" w:rsidRDefault="00E033F5" w:rsidP="007F5CE8">
      <w:pPr>
        <w:ind w:firstLine="422"/>
      </w:pPr>
      <w:r w:rsidRPr="00C91120">
        <w:rPr>
          <w:rFonts w:hint="eastAsia"/>
          <w:b/>
          <w:bCs/>
        </w:rPr>
        <w:t>FTP</w:t>
      </w:r>
      <w:r w:rsidRPr="00C91120">
        <w:rPr>
          <w:rFonts w:hint="eastAsia"/>
        </w:rPr>
        <w:t>：</w:t>
      </w:r>
      <w:r w:rsidRPr="00C91120">
        <w:rPr>
          <w:rFonts w:hint="eastAsia"/>
        </w:rPr>
        <w:t>20</w:t>
      </w:r>
      <w:r w:rsidRPr="00C91120">
        <w:rPr>
          <w:rFonts w:hint="eastAsia"/>
        </w:rPr>
        <w:t>数据端口</w:t>
      </w:r>
      <w:r w:rsidRPr="00C91120">
        <w:rPr>
          <w:rFonts w:hint="eastAsia"/>
        </w:rPr>
        <w:t>/21</w:t>
      </w:r>
      <w:r w:rsidRPr="00C91120">
        <w:rPr>
          <w:rFonts w:hint="eastAsia"/>
        </w:rPr>
        <w:t>控制端口，文件传输协议</w:t>
      </w:r>
    </w:p>
    <w:p w14:paraId="4B2C5FD8" w14:textId="77777777" w:rsidR="00E033F5" w:rsidRPr="00C91120" w:rsidRDefault="00E033F5" w:rsidP="007F5CE8">
      <w:pPr>
        <w:ind w:firstLine="422"/>
      </w:pPr>
      <w:r w:rsidRPr="00C91120">
        <w:rPr>
          <w:rFonts w:hint="eastAsia"/>
          <w:b/>
          <w:bCs/>
        </w:rPr>
        <w:t>HTTP</w:t>
      </w:r>
      <w:r w:rsidRPr="00C91120">
        <w:rPr>
          <w:rFonts w:hint="eastAsia"/>
        </w:rPr>
        <w:t>：</w:t>
      </w:r>
      <w:r w:rsidRPr="00C91120">
        <w:rPr>
          <w:rFonts w:hint="eastAsia"/>
        </w:rPr>
        <w:t>80</w:t>
      </w:r>
      <w:r w:rsidRPr="00C91120">
        <w:rPr>
          <w:rFonts w:hint="eastAsia"/>
        </w:rPr>
        <w:t>端口，超文本传输协议，网页传输</w:t>
      </w:r>
    </w:p>
    <w:p w14:paraId="0065D0BE" w14:textId="77777777" w:rsidR="00E033F5" w:rsidRPr="00C91120" w:rsidRDefault="00E033F5" w:rsidP="007F5CE8">
      <w:pPr>
        <w:ind w:firstLine="422"/>
      </w:pPr>
      <w:r w:rsidRPr="00C91120">
        <w:rPr>
          <w:rFonts w:hint="eastAsia"/>
          <w:b/>
          <w:bCs/>
        </w:rPr>
        <w:t>DHCP</w:t>
      </w:r>
      <w:r w:rsidRPr="00C91120">
        <w:rPr>
          <w:rFonts w:hint="eastAsia"/>
        </w:rPr>
        <w:t>：</w:t>
      </w:r>
      <w:r w:rsidRPr="00C91120">
        <w:rPr>
          <w:rFonts w:hint="eastAsia"/>
        </w:rPr>
        <w:t>67</w:t>
      </w:r>
      <w:r w:rsidRPr="00C91120">
        <w:rPr>
          <w:rFonts w:hint="eastAsia"/>
        </w:rPr>
        <w:t>端口，</w:t>
      </w:r>
      <w:r w:rsidRPr="00C91120">
        <w:rPr>
          <w:rFonts w:hint="eastAsia"/>
        </w:rPr>
        <w:t>IP</w:t>
      </w:r>
      <w:r w:rsidRPr="00C91120">
        <w:rPr>
          <w:rFonts w:hint="eastAsia"/>
        </w:rPr>
        <w:t>地址自动分配</w:t>
      </w:r>
    </w:p>
    <w:p w14:paraId="5D05B262" w14:textId="77777777" w:rsidR="00E033F5" w:rsidRPr="00C91120" w:rsidRDefault="00E033F5" w:rsidP="007F5CE8">
      <w:pPr>
        <w:ind w:firstLine="422"/>
      </w:pPr>
      <w:r w:rsidRPr="00C91120">
        <w:rPr>
          <w:rFonts w:hint="eastAsia"/>
          <w:b/>
          <w:bCs/>
        </w:rPr>
        <w:t>SNMP</w:t>
      </w:r>
      <w:r w:rsidRPr="00C91120">
        <w:rPr>
          <w:rFonts w:hint="eastAsia"/>
        </w:rPr>
        <w:t>：</w:t>
      </w:r>
      <w:r w:rsidRPr="00C91120">
        <w:rPr>
          <w:rFonts w:hint="eastAsia"/>
        </w:rPr>
        <w:t>161</w:t>
      </w:r>
      <w:r w:rsidRPr="00C91120">
        <w:rPr>
          <w:rFonts w:hint="eastAsia"/>
        </w:rPr>
        <w:t>端口，简单网络管理协议</w:t>
      </w:r>
    </w:p>
    <w:p w14:paraId="3E993DA2" w14:textId="77777777" w:rsidR="00E033F5" w:rsidRPr="00C91120" w:rsidRDefault="00E033F5" w:rsidP="007F5CE8">
      <w:pPr>
        <w:ind w:firstLine="422"/>
      </w:pPr>
      <w:r w:rsidRPr="00C91120">
        <w:rPr>
          <w:rFonts w:hint="eastAsia"/>
          <w:b/>
          <w:bCs/>
        </w:rPr>
        <w:t>DNS</w:t>
      </w:r>
      <w:r w:rsidRPr="00C91120">
        <w:rPr>
          <w:rFonts w:hint="eastAsia"/>
        </w:rPr>
        <w:t>：</w:t>
      </w:r>
      <w:r w:rsidRPr="00C91120">
        <w:rPr>
          <w:rFonts w:hint="eastAsia"/>
        </w:rPr>
        <w:t>53</w:t>
      </w:r>
      <w:r w:rsidRPr="00C91120">
        <w:rPr>
          <w:rFonts w:hint="eastAsia"/>
        </w:rPr>
        <w:t>端口，域名解析协议，记录域名与</w:t>
      </w:r>
      <w:r w:rsidRPr="00C91120">
        <w:rPr>
          <w:rFonts w:hint="eastAsia"/>
        </w:rPr>
        <w:t>IP</w:t>
      </w:r>
      <w:r w:rsidRPr="00C91120">
        <w:rPr>
          <w:rFonts w:hint="eastAsia"/>
        </w:rPr>
        <w:t>的映射关系</w:t>
      </w:r>
    </w:p>
    <w:p w14:paraId="17DE4486" w14:textId="77777777" w:rsidR="00E033F5" w:rsidRPr="00C91120" w:rsidRDefault="00E033F5" w:rsidP="007F5CE8">
      <w:pPr>
        <w:ind w:firstLine="422"/>
      </w:pPr>
      <w:r w:rsidRPr="00C91120">
        <w:rPr>
          <w:rFonts w:hint="eastAsia"/>
          <w:b/>
          <w:bCs/>
        </w:rPr>
        <w:t>TCP</w:t>
      </w:r>
      <w:r w:rsidRPr="00C91120">
        <w:rPr>
          <w:rFonts w:hint="eastAsia"/>
        </w:rPr>
        <w:t>：可靠的传输层协议</w:t>
      </w:r>
    </w:p>
    <w:p w14:paraId="44F785E5" w14:textId="77777777" w:rsidR="00E033F5" w:rsidRPr="00C91120" w:rsidRDefault="00E033F5" w:rsidP="007F5CE8">
      <w:pPr>
        <w:ind w:firstLine="422"/>
      </w:pPr>
      <w:r w:rsidRPr="00C91120">
        <w:rPr>
          <w:rFonts w:hint="eastAsia"/>
          <w:b/>
          <w:bCs/>
        </w:rPr>
        <w:t>UDP</w:t>
      </w:r>
      <w:r w:rsidRPr="00C91120">
        <w:rPr>
          <w:rFonts w:hint="eastAsia"/>
        </w:rPr>
        <w:t>：不可靠的传输层协议</w:t>
      </w:r>
    </w:p>
    <w:p w14:paraId="66D88B64" w14:textId="77777777" w:rsidR="00E033F5" w:rsidRPr="00C91120" w:rsidRDefault="00E033F5" w:rsidP="007F5CE8">
      <w:pPr>
        <w:ind w:firstLine="422"/>
      </w:pPr>
      <w:r w:rsidRPr="00C91120">
        <w:rPr>
          <w:rFonts w:hint="eastAsia"/>
          <w:b/>
          <w:bCs/>
        </w:rPr>
        <w:t>ICMP</w:t>
      </w:r>
      <w:r w:rsidRPr="00C91120">
        <w:rPr>
          <w:rFonts w:hint="eastAsia"/>
        </w:rPr>
        <w:t>：因特网控制协议，</w:t>
      </w:r>
      <w:r w:rsidRPr="00C91120">
        <w:rPr>
          <w:rFonts w:hint="eastAsia"/>
        </w:rPr>
        <w:t>PING</w:t>
      </w:r>
      <w:r w:rsidRPr="00C91120">
        <w:rPr>
          <w:rFonts w:hint="eastAsia"/>
        </w:rPr>
        <w:t>命令来自该协议</w:t>
      </w:r>
    </w:p>
    <w:p w14:paraId="1C685612" w14:textId="77777777" w:rsidR="00E033F5" w:rsidRPr="00C91120" w:rsidRDefault="00E033F5" w:rsidP="007F5CE8">
      <w:pPr>
        <w:ind w:firstLine="422"/>
      </w:pPr>
      <w:r w:rsidRPr="00C91120">
        <w:rPr>
          <w:rFonts w:hint="eastAsia"/>
          <w:b/>
          <w:bCs/>
        </w:rPr>
        <w:t>IGMP</w:t>
      </w:r>
      <w:r w:rsidRPr="00C91120">
        <w:rPr>
          <w:rFonts w:hint="eastAsia"/>
        </w:rPr>
        <w:t>：组播协议</w:t>
      </w:r>
    </w:p>
    <w:p w14:paraId="69BAA2BD" w14:textId="77777777" w:rsidR="00E033F5" w:rsidRPr="00C91120" w:rsidRDefault="00E033F5" w:rsidP="007F5CE8">
      <w:pPr>
        <w:ind w:firstLine="422"/>
      </w:pPr>
      <w:r w:rsidRPr="00C91120">
        <w:rPr>
          <w:rFonts w:hint="eastAsia"/>
          <w:b/>
          <w:bCs/>
        </w:rPr>
        <w:t>ARP</w:t>
      </w:r>
      <w:r w:rsidRPr="00C91120">
        <w:rPr>
          <w:rFonts w:hint="eastAsia"/>
        </w:rPr>
        <w:t>：地址解析协议，</w:t>
      </w:r>
      <w:r w:rsidRPr="00C91120">
        <w:rPr>
          <w:rFonts w:hint="eastAsia"/>
        </w:rPr>
        <w:t>IP</w:t>
      </w:r>
      <w:r w:rsidRPr="00C91120">
        <w:rPr>
          <w:rFonts w:hint="eastAsia"/>
        </w:rPr>
        <w:t>地址转换为</w:t>
      </w:r>
      <w:r w:rsidRPr="00C91120">
        <w:rPr>
          <w:rFonts w:hint="eastAsia"/>
        </w:rPr>
        <w:t>MAC</w:t>
      </w:r>
      <w:r w:rsidRPr="00C91120">
        <w:rPr>
          <w:rFonts w:hint="eastAsia"/>
        </w:rPr>
        <w:t>地址</w:t>
      </w:r>
    </w:p>
    <w:p w14:paraId="38022153" w14:textId="77777777" w:rsidR="00E033F5" w:rsidRDefault="00E033F5" w:rsidP="007F5CE8">
      <w:pPr>
        <w:ind w:firstLine="422"/>
      </w:pPr>
      <w:r w:rsidRPr="00C91120">
        <w:rPr>
          <w:rFonts w:hint="eastAsia"/>
          <w:b/>
          <w:bCs/>
        </w:rPr>
        <w:t>RARP</w:t>
      </w:r>
      <w:r w:rsidRPr="00C91120">
        <w:rPr>
          <w:rFonts w:hint="eastAsia"/>
        </w:rPr>
        <w:t>：反向地址解析协议，</w:t>
      </w:r>
      <w:r w:rsidRPr="00C91120">
        <w:rPr>
          <w:rFonts w:hint="eastAsia"/>
        </w:rPr>
        <w:t>MAC</w:t>
      </w:r>
      <w:r w:rsidRPr="00C91120">
        <w:rPr>
          <w:rFonts w:hint="eastAsia"/>
        </w:rPr>
        <w:t>地址转</w:t>
      </w:r>
      <w:r w:rsidRPr="00C91120">
        <w:rPr>
          <w:rFonts w:hint="eastAsia"/>
        </w:rPr>
        <w:t>IP</w:t>
      </w:r>
      <w:r w:rsidRPr="00C91120">
        <w:rPr>
          <w:rFonts w:hint="eastAsia"/>
        </w:rPr>
        <w:t>地址</w:t>
      </w:r>
    </w:p>
    <w:p w14:paraId="79CC20B6" w14:textId="02C9AC3A" w:rsidR="00EB747F" w:rsidRDefault="00EB747F" w:rsidP="007F5CE8">
      <w:pPr>
        <w:ind w:firstLine="420"/>
      </w:pPr>
      <w:r>
        <w:rPr>
          <w:rFonts w:hint="eastAsia"/>
        </w:rPr>
        <w:t>3</w:t>
      </w:r>
      <w:r>
        <w:rPr>
          <w:rFonts w:hint="eastAsia"/>
        </w:rPr>
        <w:t>、</w:t>
      </w:r>
      <w:r>
        <w:rPr>
          <w:rFonts w:hint="eastAsia"/>
        </w:rPr>
        <w:t>T</w:t>
      </w:r>
      <w:r>
        <w:t>CP</w:t>
      </w:r>
      <w:r>
        <w:t>与</w:t>
      </w:r>
      <w:r>
        <w:rPr>
          <w:rFonts w:hint="eastAsia"/>
        </w:rPr>
        <w:t>U</w:t>
      </w:r>
      <w:r>
        <w:t>DP</w:t>
      </w:r>
      <w:r>
        <w:t>对比</w:t>
      </w:r>
    </w:p>
    <w:tbl>
      <w:tblPr>
        <w:tblStyle w:val="a7"/>
        <w:tblW w:w="5000" w:type="pct"/>
        <w:tblLook w:val="0420" w:firstRow="1" w:lastRow="0" w:firstColumn="0" w:lastColumn="0" w:noHBand="0" w:noVBand="1"/>
      </w:tblPr>
      <w:tblGrid>
        <w:gridCol w:w="1129"/>
        <w:gridCol w:w="2410"/>
        <w:gridCol w:w="4388"/>
      </w:tblGrid>
      <w:tr w:rsidR="00EB747F" w:rsidRPr="00EB747F" w14:paraId="1F4FDD4B" w14:textId="77777777" w:rsidTr="002F103B">
        <w:trPr>
          <w:trHeight w:val="20"/>
        </w:trPr>
        <w:tc>
          <w:tcPr>
            <w:tcW w:w="712" w:type="pct"/>
            <w:vAlign w:val="center"/>
            <w:hideMark/>
          </w:tcPr>
          <w:p w14:paraId="2799C05D" w14:textId="77777777" w:rsidR="00EB747F" w:rsidRPr="00EB747F" w:rsidRDefault="00EB747F" w:rsidP="00DE2C30">
            <w:pPr>
              <w:pStyle w:val="aa"/>
            </w:pPr>
          </w:p>
        </w:tc>
        <w:tc>
          <w:tcPr>
            <w:tcW w:w="1520" w:type="pct"/>
            <w:vAlign w:val="center"/>
            <w:hideMark/>
          </w:tcPr>
          <w:p w14:paraId="50757C10" w14:textId="77777777" w:rsidR="00EB747F" w:rsidRPr="00EB747F" w:rsidRDefault="00EB747F" w:rsidP="00DE2C30">
            <w:pPr>
              <w:pStyle w:val="aa"/>
            </w:pPr>
            <w:r w:rsidRPr="00EB747F">
              <w:rPr>
                <w:rFonts w:hint="eastAsia"/>
              </w:rPr>
              <w:t>TCP</w:t>
            </w:r>
          </w:p>
        </w:tc>
        <w:tc>
          <w:tcPr>
            <w:tcW w:w="2768" w:type="pct"/>
            <w:vAlign w:val="center"/>
            <w:hideMark/>
          </w:tcPr>
          <w:p w14:paraId="46254834" w14:textId="77777777" w:rsidR="00EB747F" w:rsidRPr="00EB747F" w:rsidRDefault="00EB747F" w:rsidP="00DE2C30">
            <w:pPr>
              <w:pStyle w:val="aa"/>
            </w:pPr>
            <w:r w:rsidRPr="00EB747F">
              <w:rPr>
                <w:rFonts w:hint="eastAsia"/>
              </w:rPr>
              <w:t>UDP</w:t>
            </w:r>
          </w:p>
        </w:tc>
      </w:tr>
      <w:tr w:rsidR="00EB747F" w:rsidRPr="00EB747F" w14:paraId="25B09011" w14:textId="77777777" w:rsidTr="002F103B">
        <w:trPr>
          <w:trHeight w:val="20"/>
        </w:trPr>
        <w:tc>
          <w:tcPr>
            <w:tcW w:w="712" w:type="pct"/>
            <w:vAlign w:val="center"/>
            <w:hideMark/>
          </w:tcPr>
          <w:p w14:paraId="55E93706" w14:textId="77777777" w:rsidR="00EB747F" w:rsidRPr="00EB747F" w:rsidRDefault="00EB747F" w:rsidP="00DE2C30">
            <w:pPr>
              <w:pStyle w:val="aa"/>
            </w:pPr>
            <w:r w:rsidRPr="00EB747F">
              <w:rPr>
                <w:rFonts w:hint="eastAsia"/>
              </w:rPr>
              <w:t>共同点</w:t>
            </w:r>
          </w:p>
        </w:tc>
        <w:tc>
          <w:tcPr>
            <w:tcW w:w="4288" w:type="pct"/>
            <w:gridSpan w:val="2"/>
            <w:vAlign w:val="center"/>
            <w:hideMark/>
          </w:tcPr>
          <w:p w14:paraId="6EF0C488" w14:textId="77777777" w:rsidR="00EB747F" w:rsidRPr="00EB747F" w:rsidRDefault="00EB747F" w:rsidP="00DE2C30">
            <w:pPr>
              <w:pStyle w:val="aa"/>
            </w:pPr>
            <w:r w:rsidRPr="00EB747F">
              <w:rPr>
                <w:rFonts w:hint="eastAsia"/>
              </w:rPr>
              <w:t>基于</w:t>
            </w:r>
            <w:r w:rsidRPr="00EB747F">
              <w:rPr>
                <w:rFonts w:hint="eastAsia"/>
              </w:rPr>
              <w:t>IP</w:t>
            </w:r>
            <w:r w:rsidRPr="00EB747F">
              <w:rPr>
                <w:rFonts w:hint="eastAsia"/>
              </w:rPr>
              <w:t>协议的传输层协议，可以端口寻址</w:t>
            </w:r>
          </w:p>
        </w:tc>
      </w:tr>
      <w:tr w:rsidR="00EB747F" w:rsidRPr="00EB747F" w14:paraId="5687C2DE" w14:textId="77777777" w:rsidTr="002F103B">
        <w:trPr>
          <w:trHeight w:val="20"/>
        </w:trPr>
        <w:tc>
          <w:tcPr>
            <w:tcW w:w="712" w:type="pct"/>
            <w:vAlign w:val="center"/>
            <w:hideMark/>
          </w:tcPr>
          <w:p w14:paraId="01939CFE" w14:textId="77777777" w:rsidR="00EB747F" w:rsidRPr="00EB747F" w:rsidRDefault="00EB747F" w:rsidP="00DE2C30">
            <w:pPr>
              <w:pStyle w:val="aa"/>
            </w:pPr>
            <w:r w:rsidRPr="00EB747F">
              <w:rPr>
                <w:rFonts w:hint="eastAsia"/>
              </w:rPr>
              <w:t>不同点</w:t>
            </w:r>
          </w:p>
        </w:tc>
        <w:tc>
          <w:tcPr>
            <w:tcW w:w="1520" w:type="pct"/>
            <w:vAlign w:val="center"/>
            <w:hideMark/>
          </w:tcPr>
          <w:p w14:paraId="16FA7453" w14:textId="77777777" w:rsidR="00EB747F" w:rsidRPr="00EB747F" w:rsidRDefault="00EB747F" w:rsidP="002F103B">
            <w:pPr>
              <w:pStyle w:val="aa"/>
              <w:jc w:val="both"/>
            </w:pPr>
            <w:r w:rsidRPr="00EB747F">
              <w:rPr>
                <w:rFonts w:hint="eastAsia"/>
              </w:rPr>
              <w:t>面向连接（连接管理）、三次握手、流量控制、差错校验和重传、</w:t>
            </w:r>
            <w:r w:rsidRPr="00EB747F">
              <w:rPr>
                <w:rFonts w:hint="eastAsia"/>
              </w:rPr>
              <w:t>IP</w:t>
            </w:r>
            <w:r w:rsidRPr="00EB747F">
              <w:rPr>
                <w:rFonts w:hint="eastAsia"/>
              </w:rPr>
              <w:t>数据报按序接收不丢失不重复、可靠性强、牺牲通信量、效率低</w:t>
            </w:r>
          </w:p>
        </w:tc>
        <w:tc>
          <w:tcPr>
            <w:tcW w:w="2768" w:type="pct"/>
            <w:vAlign w:val="center"/>
            <w:hideMark/>
          </w:tcPr>
          <w:p w14:paraId="214D4289" w14:textId="77777777" w:rsidR="00EB747F" w:rsidRPr="00EB747F" w:rsidRDefault="00EB747F" w:rsidP="002F103B">
            <w:pPr>
              <w:pStyle w:val="aa"/>
              <w:jc w:val="both"/>
            </w:pPr>
            <w:r w:rsidRPr="00EB747F">
              <w:rPr>
                <w:rFonts w:hint="eastAsia"/>
              </w:rPr>
              <w:t>不可靠、无连接、错误检测功能弱，无拥塞控制、无流量控制，有助于提高传输的高速率性。</w:t>
            </w:r>
          </w:p>
          <w:p w14:paraId="2BFE5175" w14:textId="77777777" w:rsidR="00EB747F" w:rsidRPr="00EB747F" w:rsidRDefault="00EB747F" w:rsidP="002F103B">
            <w:pPr>
              <w:pStyle w:val="aa"/>
              <w:jc w:val="both"/>
            </w:pPr>
            <w:r w:rsidRPr="00EB747F">
              <w:rPr>
                <w:rFonts w:hint="eastAsia"/>
              </w:rPr>
              <w:t>不对无序</w:t>
            </w:r>
            <w:r w:rsidRPr="00EB747F">
              <w:rPr>
                <w:rFonts w:hint="eastAsia"/>
              </w:rPr>
              <w:t>IP</w:t>
            </w:r>
            <w:r w:rsidRPr="00EB747F">
              <w:rPr>
                <w:rFonts w:hint="eastAsia"/>
              </w:rPr>
              <w:t>数据报重新排序、不负责重传、不消除重复</w:t>
            </w:r>
            <w:r w:rsidRPr="00EB747F">
              <w:rPr>
                <w:rFonts w:hint="eastAsia"/>
              </w:rPr>
              <w:t>IP</w:t>
            </w:r>
            <w:r w:rsidRPr="00EB747F">
              <w:rPr>
                <w:rFonts w:hint="eastAsia"/>
              </w:rPr>
              <w:t>数据报、不对已收到的数据报进行确认、不负责建立或终止连接，这些由</w:t>
            </w:r>
            <w:r w:rsidRPr="00EB747F">
              <w:rPr>
                <w:rFonts w:hint="eastAsia"/>
              </w:rPr>
              <w:t>UDP</w:t>
            </w:r>
            <w:r w:rsidRPr="00EB747F">
              <w:rPr>
                <w:rFonts w:hint="eastAsia"/>
              </w:rPr>
              <w:t>进行通信的应用程序进行处理。</w:t>
            </w:r>
          </w:p>
        </w:tc>
      </w:tr>
      <w:tr w:rsidR="00EB747F" w:rsidRPr="00EB747F" w14:paraId="39E1B5A9" w14:textId="77777777" w:rsidTr="002F103B">
        <w:trPr>
          <w:trHeight w:val="20"/>
        </w:trPr>
        <w:tc>
          <w:tcPr>
            <w:tcW w:w="712" w:type="pct"/>
            <w:vAlign w:val="center"/>
            <w:hideMark/>
          </w:tcPr>
          <w:p w14:paraId="314B9A2D" w14:textId="77777777" w:rsidR="00EB747F" w:rsidRPr="00EB747F" w:rsidRDefault="00EB747F" w:rsidP="00DE2C30">
            <w:pPr>
              <w:pStyle w:val="aa"/>
            </w:pPr>
            <w:r w:rsidRPr="00EB747F">
              <w:rPr>
                <w:rFonts w:hint="eastAsia"/>
              </w:rPr>
              <w:t>相关协议</w:t>
            </w:r>
          </w:p>
        </w:tc>
        <w:tc>
          <w:tcPr>
            <w:tcW w:w="1520" w:type="pct"/>
            <w:vAlign w:val="center"/>
            <w:hideMark/>
          </w:tcPr>
          <w:p w14:paraId="3C667223" w14:textId="77777777" w:rsidR="00EB747F" w:rsidRPr="00EB747F" w:rsidRDefault="00EB747F" w:rsidP="00DE2C30">
            <w:pPr>
              <w:pStyle w:val="aa"/>
            </w:pPr>
            <w:r w:rsidRPr="00EB747F">
              <w:rPr>
                <w:rFonts w:hint="eastAsia"/>
              </w:rPr>
              <w:t>HTTP</w:t>
            </w:r>
            <w:r w:rsidRPr="00EB747F">
              <w:rPr>
                <w:rFonts w:hint="eastAsia"/>
              </w:rPr>
              <w:t>、</w:t>
            </w:r>
            <w:r w:rsidRPr="00EB747F">
              <w:rPr>
                <w:rFonts w:hint="eastAsia"/>
              </w:rPr>
              <w:t>FTP</w:t>
            </w:r>
            <w:r w:rsidRPr="00EB747F">
              <w:rPr>
                <w:rFonts w:hint="eastAsia"/>
              </w:rPr>
              <w:t>、</w:t>
            </w:r>
            <w:r w:rsidRPr="00EB747F">
              <w:rPr>
                <w:rFonts w:hint="eastAsia"/>
              </w:rPr>
              <w:t>Telnet</w:t>
            </w:r>
            <w:r w:rsidRPr="00EB747F">
              <w:rPr>
                <w:rFonts w:hint="eastAsia"/>
              </w:rPr>
              <w:t>、</w:t>
            </w:r>
            <w:r w:rsidRPr="00EB747F">
              <w:rPr>
                <w:rFonts w:hint="eastAsia"/>
              </w:rPr>
              <w:t>POP3</w:t>
            </w:r>
            <w:r w:rsidRPr="00EB747F">
              <w:rPr>
                <w:rFonts w:hint="eastAsia"/>
              </w:rPr>
              <w:t>、</w:t>
            </w:r>
            <w:r w:rsidRPr="00EB747F">
              <w:rPr>
                <w:rFonts w:hint="eastAsia"/>
              </w:rPr>
              <w:t>SMTP</w:t>
            </w:r>
          </w:p>
        </w:tc>
        <w:tc>
          <w:tcPr>
            <w:tcW w:w="2768" w:type="pct"/>
            <w:vAlign w:val="center"/>
            <w:hideMark/>
          </w:tcPr>
          <w:p w14:paraId="41356EA0" w14:textId="77777777" w:rsidR="00EB747F" w:rsidRPr="00EB747F" w:rsidRDefault="00EB747F" w:rsidP="00DE2C30">
            <w:pPr>
              <w:pStyle w:val="aa"/>
            </w:pPr>
            <w:r w:rsidRPr="00EB747F">
              <w:rPr>
                <w:rFonts w:hint="eastAsia"/>
              </w:rPr>
              <w:t>DNS</w:t>
            </w:r>
            <w:r w:rsidRPr="00EB747F">
              <w:rPr>
                <w:rFonts w:hint="eastAsia"/>
              </w:rPr>
              <w:t>、</w:t>
            </w:r>
            <w:r w:rsidRPr="00EB747F">
              <w:rPr>
                <w:rFonts w:hint="eastAsia"/>
              </w:rPr>
              <w:t>DHCP</w:t>
            </w:r>
            <w:r w:rsidRPr="00EB747F">
              <w:rPr>
                <w:rFonts w:hint="eastAsia"/>
              </w:rPr>
              <w:t>、</w:t>
            </w:r>
            <w:r w:rsidRPr="00EB747F">
              <w:rPr>
                <w:rFonts w:hint="eastAsia"/>
              </w:rPr>
              <w:t>TFTP</w:t>
            </w:r>
            <w:r w:rsidRPr="00EB747F">
              <w:rPr>
                <w:rFonts w:hint="eastAsia"/>
              </w:rPr>
              <w:t>、</w:t>
            </w:r>
            <w:r w:rsidRPr="00EB747F">
              <w:rPr>
                <w:rFonts w:hint="eastAsia"/>
              </w:rPr>
              <w:t>SNMP</w:t>
            </w:r>
          </w:p>
        </w:tc>
      </w:tr>
    </w:tbl>
    <w:p w14:paraId="0DE0D22A" w14:textId="458A53F2" w:rsidR="00EB747F" w:rsidRDefault="00EB747F" w:rsidP="007F5CE8">
      <w:pPr>
        <w:ind w:firstLine="420"/>
      </w:pPr>
      <w:r>
        <w:t>4</w:t>
      </w:r>
      <w:r>
        <w:t>、</w:t>
      </w:r>
      <w:r>
        <w:rPr>
          <w:rFonts w:hint="eastAsia"/>
        </w:rPr>
        <w:t>D</w:t>
      </w:r>
      <w:r>
        <w:t>HCP</w:t>
      </w:r>
    </w:p>
    <w:p w14:paraId="7E136217" w14:textId="6119BC7B" w:rsidR="00EB747F" w:rsidRPr="00EB747F" w:rsidRDefault="00EB747F" w:rsidP="007F5CE8">
      <w:pPr>
        <w:ind w:firstLine="420"/>
      </w:pPr>
      <w:r>
        <w:rPr>
          <w:rFonts w:hint="eastAsia"/>
        </w:rPr>
        <w:t>分配方式：</w:t>
      </w:r>
      <w:r w:rsidRPr="00EB747F">
        <w:rPr>
          <w:rFonts w:hint="eastAsia"/>
        </w:rPr>
        <w:t>固定分配、动态分配和自动分配。</w:t>
      </w:r>
    </w:p>
    <w:p w14:paraId="66C33730" w14:textId="39AF1EA6" w:rsidR="00EB747F" w:rsidRDefault="00EB747F" w:rsidP="007F5CE8">
      <w:pPr>
        <w:ind w:firstLine="420"/>
      </w:pPr>
      <w:r>
        <w:t>无效地址：</w:t>
      </w:r>
      <w:r w:rsidRPr="00EB747F">
        <w:t xml:space="preserve">169.254.X.X </w:t>
      </w:r>
      <w:r>
        <w:t>（</w:t>
      </w:r>
      <w:r>
        <w:t>windows</w:t>
      </w:r>
      <w:r>
        <w:t>）</w:t>
      </w:r>
      <w:r w:rsidRPr="00EB747F">
        <w:t>和</w:t>
      </w:r>
      <w:r w:rsidRPr="00EB747F">
        <w:t xml:space="preserve"> 0.0.0.0</w:t>
      </w:r>
      <w:r>
        <w:t>（</w:t>
      </w:r>
      <w:r>
        <w:rPr>
          <w:rFonts w:hint="eastAsia"/>
        </w:rPr>
        <w:t>L</w:t>
      </w:r>
      <w:r>
        <w:t>inux</w:t>
      </w:r>
      <w:r>
        <w:t>）</w:t>
      </w:r>
      <w:r w:rsidRPr="00EB747F">
        <w:t>。</w:t>
      </w:r>
    </w:p>
    <w:p w14:paraId="0E379907" w14:textId="04BD6F92" w:rsidR="00EB747F" w:rsidRDefault="00EB747F" w:rsidP="007F5CE8">
      <w:pPr>
        <w:ind w:firstLine="420"/>
      </w:pPr>
      <w:r>
        <w:rPr>
          <w:rFonts w:hint="eastAsia"/>
        </w:rPr>
        <w:t>5</w:t>
      </w:r>
      <w:r>
        <w:rPr>
          <w:rFonts w:hint="eastAsia"/>
        </w:rPr>
        <w:t>、</w:t>
      </w:r>
      <w:r>
        <w:t>DNS</w:t>
      </w:r>
      <w:r>
        <w:t>查询顺序</w:t>
      </w:r>
    </w:p>
    <w:tbl>
      <w:tblPr>
        <w:tblStyle w:val="a7"/>
        <w:tblW w:w="5000" w:type="pct"/>
        <w:tblLook w:val="0420" w:firstRow="1" w:lastRow="0" w:firstColumn="0" w:lastColumn="0" w:noHBand="0" w:noVBand="1"/>
      </w:tblPr>
      <w:tblGrid>
        <w:gridCol w:w="1801"/>
        <w:gridCol w:w="6126"/>
      </w:tblGrid>
      <w:tr w:rsidR="00EB747F" w:rsidRPr="00EB747F" w14:paraId="1607F2AB" w14:textId="77777777" w:rsidTr="002F103B">
        <w:trPr>
          <w:trHeight w:val="23"/>
        </w:trPr>
        <w:tc>
          <w:tcPr>
            <w:tcW w:w="1136" w:type="pct"/>
            <w:vAlign w:val="center"/>
            <w:hideMark/>
          </w:tcPr>
          <w:p w14:paraId="19CECFC3" w14:textId="77777777" w:rsidR="00EB747F" w:rsidRPr="00EB747F" w:rsidRDefault="00EB747F" w:rsidP="002F103B">
            <w:pPr>
              <w:pStyle w:val="aa"/>
            </w:pPr>
            <w:r w:rsidRPr="00EB747F">
              <w:rPr>
                <w:rFonts w:hint="eastAsia"/>
              </w:rPr>
              <w:t>浏览器输入域名</w:t>
            </w:r>
          </w:p>
        </w:tc>
        <w:tc>
          <w:tcPr>
            <w:tcW w:w="3864" w:type="pct"/>
            <w:vAlign w:val="center"/>
            <w:hideMark/>
          </w:tcPr>
          <w:p w14:paraId="2E052277" w14:textId="77777777" w:rsidR="00EB747F" w:rsidRPr="00EB747F" w:rsidRDefault="00EB747F" w:rsidP="002F103B">
            <w:pPr>
              <w:pStyle w:val="aa"/>
            </w:pPr>
            <w:r w:rsidRPr="00EB747F">
              <w:rPr>
                <w:rFonts w:hint="eastAsia"/>
              </w:rPr>
              <w:t>HOSTS</w:t>
            </w:r>
            <w:r w:rsidRPr="00EB747F">
              <w:rPr>
                <w:rFonts w:hint="eastAsia"/>
              </w:rPr>
              <w:t>→本地</w:t>
            </w:r>
            <w:r w:rsidRPr="00EB747F">
              <w:rPr>
                <w:rFonts w:hint="eastAsia"/>
              </w:rPr>
              <w:t>DNS</w:t>
            </w:r>
            <w:r w:rsidRPr="00EB747F">
              <w:rPr>
                <w:rFonts w:hint="eastAsia"/>
              </w:rPr>
              <w:t>缓存→本地</w:t>
            </w:r>
            <w:r w:rsidRPr="00EB747F">
              <w:rPr>
                <w:rFonts w:hint="eastAsia"/>
              </w:rPr>
              <w:t>DNS</w:t>
            </w:r>
            <w:r w:rsidRPr="00EB747F">
              <w:rPr>
                <w:rFonts w:hint="eastAsia"/>
              </w:rPr>
              <w:t>服务器→根域名服务器→顶级域名服务器→权限域名服务器。</w:t>
            </w:r>
          </w:p>
        </w:tc>
      </w:tr>
      <w:tr w:rsidR="00EB747F" w:rsidRPr="00EB747F" w14:paraId="031FCC54" w14:textId="77777777" w:rsidTr="002F103B">
        <w:trPr>
          <w:trHeight w:val="23"/>
        </w:trPr>
        <w:tc>
          <w:tcPr>
            <w:tcW w:w="1136" w:type="pct"/>
            <w:vAlign w:val="center"/>
            <w:hideMark/>
          </w:tcPr>
          <w:p w14:paraId="49F54FE1" w14:textId="77777777" w:rsidR="00EB747F" w:rsidRPr="00EB747F" w:rsidRDefault="00EB747F" w:rsidP="002F103B">
            <w:pPr>
              <w:pStyle w:val="aa"/>
            </w:pPr>
            <w:r w:rsidRPr="00EB747F">
              <w:rPr>
                <w:rFonts w:hint="eastAsia"/>
              </w:rPr>
              <w:t>主域名服务器接收到域名请求</w:t>
            </w:r>
          </w:p>
        </w:tc>
        <w:tc>
          <w:tcPr>
            <w:tcW w:w="3864" w:type="pct"/>
            <w:vAlign w:val="center"/>
            <w:hideMark/>
          </w:tcPr>
          <w:p w14:paraId="630648B2" w14:textId="77777777" w:rsidR="00EB747F" w:rsidRPr="00EB747F" w:rsidRDefault="00EB747F" w:rsidP="002F103B">
            <w:pPr>
              <w:pStyle w:val="aa"/>
            </w:pPr>
            <w:r w:rsidRPr="00EB747F">
              <w:rPr>
                <w:rFonts w:hint="eastAsia"/>
              </w:rPr>
              <w:t>本地</w:t>
            </w:r>
            <w:r w:rsidRPr="00EB747F">
              <w:rPr>
                <w:rFonts w:hint="eastAsia"/>
              </w:rPr>
              <w:t>DNS</w:t>
            </w:r>
            <w:r w:rsidRPr="00EB747F">
              <w:rPr>
                <w:rFonts w:hint="eastAsia"/>
              </w:rPr>
              <w:t>缓存→根域名服务器</w:t>
            </w:r>
          </w:p>
        </w:tc>
      </w:tr>
    </w:tbl>
    <w:p w14:paraId="44C53FE0" w14:textId="632C2EBD" w:rsidR="00E033F5" w:rsidRPr="00C91120" w:rsidRDefault="00D80682" w:rsidP="007F5CE8">
      <w:pPr>
        <w:ind w:firstLine="420"/>
      </w:pPr>
      <w:r w:rsidRPr="00C91120">
        <w:rPr>
          <w:rFonts w:hint="eastAsia"/>
        </w:rPr>
        <w:t>【备考点拨】</w:t>
      </w:r>
    </w:p>
    <w:p w14:paraId="5E303C3B" w14:textId="77777777" w:rsidR="00E033F5" w:rsidRPr="00C91120" w:rsidRDefault="00E033F5" w:rsidP="007F5CE8">
      <w:pPr>
        <w:ind w:firstLine="420"/>
      </w:pPr>
      <w:r w:rsidRPr="00C91120">
        <w:rPr>
          <w:rFonts w:hint="eastAsia"/>
        </w:rPr>
        <w:t>1</w:t>
      </w:r>
      <w:r w:rsidRPr="00C91120">
        <w:rPr>
          <w:rFonts w:hint="eastAsia"/>
        </w:rPr>
        <w:t>、掌握</w:t>
      </w:r>
      <w:r w:rsidRPr="00C91120">
        <w:rPr>
          <w:rFonts w:hint="eastAsia"/>
        </w:rPr>
        <w:t>TCP/IP</w:t>
      </w:r>
      <w:r w:rsidRPr="00C91120">
        <w:rPr>
          <w:rFonts w:hint="eastAsia"/>
        </w:rPr>
        <w:t>协议族的分层模型；</w:t>
      </w:r>
    </w:p>
    <w:p w14:paraId="7B8384B0" w14:textId="09EE1693" w:rsidR="00E033F5" w:rsidRDefault="00E033F5" w:rsidP="007F5CE8">
      <w:pPr>
        <w:ind w:firstLine="420"/>
      </w:pPr>
      <w:r w:rsidRPr="00C91120">
        <w:rPr>
          <w:rFonts w:hint="eastAsia"/>
        </w:rPr>
        <w:t>2</w:t>
      </w:r>
      <w:r w:rsidRPr="00C91120">
        <w:rPr>
          <w:rFonts w:hint="eastAsia"/>
        </w:rPr>
        <w:t>、掌握常见协议的功能和对应端口号</w:t>
      </w:r>
      <w:r w:rsidR="00EB747F">
        <w:rPr>
          <w:rFonts w:hint="eastAsia"/>
        </w:rPr>
        <w:t>；</w:t>
      </w:r>
    </w:p>
    <w:p w14:paraId="71246AA9" w14:textId="267C7A62" w:rsidR="00EB747F" w:rsidRDefault="00EB747F" w:rsidP="007F5CE8">
      <w:pPr>
        <w:ind w:firstLine="420"/>
      </w:pPr>
      <w:r>
        <w:rPr>
          <w:rFonts w:hint="eastAsia"/>
        </w:rPr>
        <w:t>3</w:t>
      </w:r>
      <w:r>
        <w:rPr>
          <w:rFonts w:hint="eastAsia"/>
        </w:rPr>
        <w:t>、了解</w:t>
      </w:r>
      <w:r>
        <w:rPr>
          <w:rFonts w:hint="eastAsia"/>
        </w:rPr>
        <w:t>T</w:t>
      </w:r>
      <w:r>
        <w:t>CP</w:t>
      </w:r>
      <w:r>
        <w:t>与</w:t>
      </w:r>
      <w:r>
        <w:rPr>
          <w:rFonts w:hint="eastAsia"/>
        </w:rPr>
        <w:t>U</w:t>
      </w:r>
      <w:r>
        <w:t>DP</w:t>
      </w:r>
      <w:r>
        <w:t>的区别；</w:t>
      </w:r>
    </w:p>
    <w:p w14:paraId="106FD334" w14:textId="5D5C2F7B" w:rsidR="00EB747F" w:rsidRPr="00C91120" w:rsidRDefault="00EB747F" w:rsidP="007F5CE8">
      <w:pPr>
        <w:ind w:firstLine="420"/>
      </w:pPr>
      <w:r>
        <w:rPr>
          <w:rFonts w:hint="eastAsia"/>
        </w:rPr>
        <w:t>4</w:t>
      </w:r>
      <w:r>
        <w:rPr>
          <w:rFonts w:hint="eastAsia"/>
        </w:rPr>
        <w:t>、了解</w:t>
      </w:r>
      <w:r>
        <w:rPr>
          <w:rFonts w:hint="eastAsia"/>
        </w:rPr>
        <w:t>D</w:t>
      </w:r>
      <w:r>
        <w:t>HCP</w:t>
      </w:r>
      <w:r>
        <w:t>和</w:t>
      </w:r>
      <w:r>
        <w:rPr>
          <w:rFonts w:hint="eastAsia"/>
        </w:rPr>
        <w:t>D</w:t>
      </w:r>
      <w:r>
        <w:t>NS</w:t>
      </w:r>
      <w:r>
        <w:t>的用法。</w:t>
      </w:r>
    </w:p>
    <w:p w14:paraId="5E038A15" w14:textId="77777777" w:rsidR="00E033F5" w:rsidRPr="00C91120" w:rsidRDefault="00E033F5" w:rsidP="008D2842">
      <w:pPr>
        <w:pStyle w:val="3"/>
      </w:pPr>
      <w:bookmarkStart w:id="336" w:name="_Toc74672588"/>
      <w:r w:rsidRPr="00C91120">
        <w:rPr>
          <w:rFonts w:hint="eastAsia"/>
        </w:rPr>
        <w:t>2.3 IP</w:t>
      </w:r>
      <w:r w:rsidRPr="00C91120">
        <w:rPr>
          <w:rFonts w:hint="eastAsia"/>
        </w:rPr>
        <w:t>地址与子网划分（★★★★★）</w:t>
      </w:r>
      <w:bookmarkEnd w:id="336"/>
    </w:p>
    <w:p w14:paraId="48D541FD" w14:textId="194A3B1F" w:rsidR="00E033F5" w:rsidRPr="00C91120" w:rsidRDefault="00D80682" w:rsidP="007F5CE8">
      <w:pPr>
        <w:ind w:firstLine="420"/>
      </w:pPr>
      <w:r w:rsidRPr="00C91120">
        <w:rPr>
          <w:rFonts w:hint="eastAsia"/>
        </w:rPr>
        <w:t>【考法分析】</w:t>
      </w:r>
    </w:p>
    <w:p w14:paraId="38515224" w14:textId="77777777" w:rsidR="00E033F5" w:rsidRPr="00C91120" w:rsidRDefault="00E033F5" w:rsidP="007F5CE8">
      <w:pPr>
        <w:ind w:firstLine="420"/>
      </w:pPr>
      <w:r w:rsidRPr="00C91120">
        <w:rPr>
          <w:rFonts w:hint="eastAsia"/>
        </w:rPr>
        <w:t>本知识点的考查形式主要有：给定网络号，求取子网划分的网络号个数和主机号个数；或给定多个子网，求取路由汇聚后的网络号、主机数量等。</w:t>
      </w:r>
    </w:p>
    <w:p w14:paraId="22C8F0A4" w14:textId="34BA6793" w:rsidR="00E033F5" w:rsidRPr="00C91120" w:rsidRDefault="00D80682" w:rsidP="007F5CE8">
      <w:pPr>
        <w:ind w:firstLine="420"/>
      </w:pPr>
      <w:r w:rsidRPr="00C91120">
        <w:rPr>
          <w:rFonts w:hint="eastAsia"/>
        </w:rPr>
        <w:t>【要点分析】</w:t>
      </w:r>
    </w:p>
    <w:p w14:paraId="11C49AF3" w14:textId="77777777" w:rsidR="00E033F5" w:rsidRPr="00C91120" w:rsidRDefault="00E033F5" w:rsidP="007F5CE8">
      <w:pPr>
        <w:ind w:firstLine="420"/>
      </w:pPr>
      <w:r w:rsidRPr="00C91120">
        <w:rPr>
          <w:rFonts w:hint="eastAsia"/>
        </w:rPr>
        <w:t>1</w:t>
      </w:r>
      <w:r w:rsidRPr="00C91120">
        <w:rPr>
          <w:rFonts w:hint="eastAsia"/>
        </w:rPr>
        <w:t>、相关概念：</w:t>
      </w:r>
    </w:p>
    <w:p w14:paraId="3E7907D0" w14:textId="77777777" w:rsidR="00E033F5" w:rsidRPr="00C91120" w:rsidRDefault="00E033F5" w:rsidP="007F5CE8">
      <w:pPr>
        <w:ind w:firstLine="420"/>
      </w:pPr>
      <w:r w:rsidRPr="00C91120">
        <w:rPr>
          <w:rFonts w:hint="eastAsia"/>
        </w:rPr>
        <w:t>（</w:t>
      </w:r>
      <w:r w:rsidRPr="00C91120">
        <w:rPr>
          <w:rFonts w:hint="eastAsia"/>
        </w:rPr>
        <w:t>1</w:t>
      </w:r>
      <w:r w:rsidRPr="00C91120">
        <w:rPr>
          <w:rFonts w:hint="eastAsia"/>
        </w:rPr>
        <w:t>）</w:t>
      </w:r>
      <w:r w:rsidRPr="00C91120">
        <w:rPr>
          <w:rFonts w:hint="eastAsia"/>
        </w:rPr>
        <w:t>IP</w:t>
      </w:r>
      <w:r w:rsidRPr="00C91120">
        <w:rPr>
          <w:rFonts w:hint="eastAsia"/>
        </w:rPr>
        <w:t>地址分类：</w:t>
      </w:r>
      <w:r w:rsidRPr="00C91120">
        <w:rPr>
          <w:rFonts w:hint="eastAsia"/>
        </w:rPr>
        <w:t>A</w:t>
      </w:r>
      <w:r w:rsidRPr="00C91120">
        <w:rPr>
          <w:rFonts w:hint="eastAsia"/>
        </w:rPr>
        <w:t>类地址（网络号</w:t>
      </w:r>
      <w:r w:rsidRPr="00C91120">
        <w:rPr>
          <w:rFonts w:hint="eastAsia"/>
        </w:rPr>
        <w:t>8</w:t>
      </w:r>
      <w:r w:rsidRPr="00C91120">
        <w:rPr>
          <w:rFonts w:hint="eastAsia"/>
        </w:rPr>
        <w:t>位，</w:t>
      </w:r>
      <w:r w:rsidRPr="00C91120">
        <w:rPr>
          <w:rFonts w:hint="eastAsia"/>
        </w:rPr>
        <w:t>0</w:t>
      </w:r>
      <w:r w:rsidRPr="00C91120">
        <w:rPr>
          <w:rFonts w:hint="eastAsia"/>
        </w:rPr>
        <w:t>开始），</w:t>
      </w:r>
      <w:r w:rsidRPr="00C91120">
        <w:rPr>
          <w:rFonts w:hint="eastAsia"/>
        </w:rPr>
        <w:t>B</w:t>
      </w:r>
      <w:r w:rsidRPr="00C91120">
        <w:rPr>
          <w:rFonts w:hint="eastAsia"/>
        </w:rPr>
        <w:t>类地址（网络号</w:t>
      </w:r>
      <w:r w:rsidRPr="00C91120">
        <w:rPr>
          <w:rFonts w:hint="eastAsia"/>
        </w:rPr>
        <w:t>16</w:t>
      </w:r>
      <w:r w:rsidRPr="00C91120">
        <w:rPr>
          <w:rFonts w:hint="eastAsia"/>
        </w:rPr>
        <w:t>位，</w:t>
      </w:r>
      <w:r w:rsidRPr="00C91120">
        <w:rPr>
          <w:rFonts w:hint="eastAsia"/>
        </w:rPr>
        <w:t>10</w:t>
      </w:r>
      <w:r w:rsidRPr="00C91120">
        <w:rPr>
          <w:rFonts w:hint="eastAsia"/>
        </w:rPr>
        <w:t>开始），</w:t>
      </w:r>
      <w:r w:rsidRPr="00C91120">
        <w:rPr>
          <w:rFonts w:hint="eastAsia"/>
        </w:rPr>
        <w:t>C</w:t>
      </w:r>
      <w:r w:rsidRPr="00C91120">
        <w:rPr>
          <w:rFonts w:hint="eastAsia"/>
        </w:rPr>
        <w:t>类地址（网络号</w:t>
      </w:r>
      <w:r w:rsidRPr="00C91120">
        <w:rPr>
          <w:rFonts w:hint="eastAsia"/>
        </w:rPr>
        <w:t>24</w:t>
      </w:r>
      <w:r w:rsidRPr="00C91120">
        <w:rPr>
          <w:rFonts w:hint="eastAsia"/>
        </w:rPr>
        <w:t>位，</w:t>
      </w:r>
      <w:r w:rsidRPr="00C91120">
        <w:rPr>
          <w:rFonts w:hint="eastAsia"/>
        </w:rPr>
        <w:t>110</w:t>
      </w:r>
      <w:r w:rsidRPr="00C91120">
        <w:rPr>
          <w:rFonts w:hint="eastAsia"/>
        </w:rPr>
        <w:t>开始），</w:t>
      </w:r>
      <w:r w:rsidRPr="00C91120">
        <w:rPr>
          <w:rFonts w:hint="eastAsia"/>
        </w:rPr>
        <w:t>D</w:t>
      </w:r>
      <w:r w:rsidRPr="00C91120">
        <w:rPr>
          <w:rFonts w:hint="eastAsia"/>
        </w:rPr>
        <w:t>类地址（组播地址，</w:t>
      </w:r>
      <w:r w:rsidRPr="00C91120">
        <w:rPr>
          <w:rFonts w:hint="eastAsia"/>
        </w:rPr>
        <w:t>1110</w:t>
      </w:r>
      <w:r w:rsidRPr="00C91120">
        <w:rPr>
          <w:rFonts w:hint="eastAsia"/>
        </w:rPr>
        <w:t>开始），</w:t>
      </w:r>
      <w:r w:rsidRPr="00C91120">
        <w:rPr>
          <w:rFonts w:hint="eastAsia"/>
        </w:rPr>
        <w:t>E</w:t>
      </w:r>
      <w:r w:rsidRPr="00C91120">
        <w:rPr>
          <w:rFonts w:hint="eastAsia"/>
        </w:rPr>
        <w:t>类地址（保留地址，</w:t>
      </w:r>
      <w:r w:rsidRPr="00C91120">
        <w:rPr>
          <w:rFonts w:hint="eastAsia"/>
        </w:rPr>
        <w:t>11110</w:t>
      </w:r>
      <w:r w:rsidRPr="00C91120">
        <w:rPr>
          <w:rFonts w:hint="eastAsia"/>
        </w:rPr>
        <w:t>开始）。</w:t>
      </w:r>
    </w:p>
    <w:p w14:paraId="442D7E7E" w14:textId="7778A5A3" w:rsidR="00E033F5" w:rsidRDefault="00E033F5" w:rsidP="007F5CE8">
      <w:pPr>
        <w:ind w:firstLine="420"/>
      </w:pPr>
      <w:r w:rsidRPr="00C91120">
        <w:rPr>
          <w:rFonts w:hint="eastAsia"/>
        </w:rPr>
        <w:t>2</w:t>
      </w:r>
      <w:r w:rsidRPr="00C91120">
        <w:rPr>
          <w:rFonts w:hint="eastAsia"/>
        </w:rPr>
        <w:t>、子网划分：将一个网络划分成多个子网（取部分主机号当子网号</w:t>
      </w:r>
      <w:r w:rsidR="00346B32" w:rsidRPr="00C91120">
        <w:rPr>
          <w:rFonts w:hint="eastAsia"/>
        </w:rPr>
        <w:t>，计算主机个数时注意去除全</w:t>
      </w:r>
      <w:r w:rsidR="00346B32" w:rsidRPr="00C91120">
        <w:rPr>
          <w:rFonts w:hint="eastAsia"/>
        </w:rPr>
        <w:t>0</w:t>
      </w:r>
      <w:r w:rsidR="00346B32" w:rsidRPr="00C91120">
        <w:rPr>
          <w:rFonts w:hint="eastAsia"/>
        </w:rPr>
        <w:t>网络号全</w:t>
      </w:r>
      <w:r w:rsidR="00346B32" w:rsidRPr="00C91120">
        <w:rPr>
          <w:rFonts w:hint="eastAsia"/>
        </w:rPr>
        <w:t>1</w:t>
      </w:r>
      <w:r w:rsidR="00346B32" w:rsidRPr="00C91120">
        <w:rPr>
          <w:rFonts w:hint="eastAsia"/>
        </w:rPr>
        <w:t>广播地址不能作为主机</w:t>
      </w:r>
      <w:r w:rsidR="00346B32" w:rsidRPr="00C91120">
        <w:rPr>
          <w:rFonts w:hint="eastAsia"/>
        </w:rPr>
        <w:t>I</w:t>
      </w:r>
      <w:r w:rsidR="00346B32" w:rsidRPr="00C91120">
        <w:t>P</w:t>
      </w:r>
      <w:r w:rsidRPr="00C91120">
        <w:rPr>
          <w:rFonts w:hint="eastAsia"/>
        </w:rPr>
        <w:t>）。</w:t>
      </w:r>
    </w:p>
    <w:tbl>
      <w:tblPr>
        <w:tblStyle w:val="a7"/>
        <w:tblW w:w="5000" w:type="pct"/>
        <w:tblLook w:val="0600" w:firstRow="0" w:lastRow="0" w:firstColumn="0" w:lastColumn="0" w:noHBand="1" w:noVBand="1"/>
      </w:tblPr>
      <w:tblGrid>
        <w:gridCol w:w="3396"/>
        <w:gridCol w:w="4531"/>
      </w:tblGrid>
      <w:tr w:rsidR="00EB747F" w:rsidRPr="00EB747F" w14:paraId="3AECC108" w14:textId="77777777" w:rsidTr="002F103B">
        <w:trPr>
          <w:trHeight w:val="23"/>
        </w:trPr>
        <w:tc>
          <w:tcPr>
            <w:tcW w:w="2142" w:type="pct"/>
            <w:vAlign w:val="center"/>
            <w:hideMark/>
          </w:tcPr>
          <w:p w14:paraId="515CD893" w14:textId="77777777" w:rsidR="00EB747F" w:rsidRPr="00EB747F" w:rsidRDefault="00EB747F" w:rsidP="002F103B">
            <w:pPr>
              <w:pStyle w:val="aa"/>
            </w:pPr>
            <w:r w:rsidRPr="00EB747F">
              <w:rPr>
                <w:rFonts w:hint="eastAsia"/>
              </w:rPr>
              <w:t>IP</w:t>
            </w:r>
          </w:p>
        </w:tc>
        <w:tc>
          <w:tcPr>
            <w:tcW w:w="2858" w:type="pct"/>
            <w:vAlign w:val="center"/>
            <w:hideMark/>
          </w:tcPr>
          <w:p w14:paraId="71ED629B" w14:textId="77777777" w:rsidR="00EB747F" w:rsidRPr="00EB747F" w:rsidRDefault="00EB747F" w:rsidP="002F103B">
            <w:pPr>
              <w:pStyle w:val="aa"/>
            </w:pPr>
            <w:r w:rsidRPr="00EB747F">
              <w:rPr>
                <w:rFonts w:hint="eastAsia"/>
              </w:rPr>
              <w:t>说明</w:t>
            </w:r>
          </w:p>
        </w:tc>
      </w:tr>
      <w:tr w:rsidR="00EB747F" w:rsidRPr="00EB747F" w14:paraId="6391AF54" w14:textId="77777777" w:rsidTr="002F103B">
        <w:trPr>
          <w:trHeight w:val="23"/>
        </w:trPr>
        <w:tc>
          <w:tcPr>
            <w:tcW w:w="2142" w:type="pct"/>
            <w:vAlign w:val="center"/>
            <w:hideMark/>
          </w:tcPr>
          <w:p w14:paraId="27B618F7" w14:textId="77777777" w:rsidR="00EB747F" w:rsidRPr="00EB747F" w:rsidRDefault="00EB747F" w:rsidP="002F103B">
            <w:pPr>
              <w:pStyle w:val="aa"/>
            </w:pPr>
            <w:r w:rsidRPr="00EB747F">
              <w:rPr>
                <w:rFonts w:hint="eastAsia"/>
              </w:rPr>
              <w:t>127</w:t>
            </w:r>
            <w:r w:rsidRPr="00EB747F">
              <w:rPr>
                <w:rFonts w:hint="eastAsia"/>
              </w:rPr>
              <w:t>网段</w:t>
            </w:r>
          </w:p>
        </w:tc>
        <w:tc>
          <w:tcPr>
            <w:tcW w:w="2858" w:type="pct"/>
            <w:vAlign w:val="center"/>
            <w:hideMark/>
          </w:tcPr>
          <w:p w14:paraId="0FE87308" w14:textId="77777777" w:rsidR="00EB747F" w:rsidRPr="00EB747F" w:rsidRDefault="00EB747F" w:rsidP="002F103B">
            <w:pPr>
              <w:pStyle w:val="aa"/>
            </w:pPr>
            <w:r w:rsidRPr="00EB747F">
              <w:rPr>
                <w:rFonts w:hint="eastAsia"/>
              </w:rPr>
              <w:t>回播地址，本地环回地址</w:t>
            </w:r>
          </w:p>
        </w:tc>
      </w:tr>
      <w:tr w:rsidR="00EB747F" w:rsidRPr="00EB747F" w14:paraId="6D0053C9" w14:textId="77777777" w:rsidTr="002F103B">
        <w:trPr>
          <w:trHeight w:val="23"/>
        </w:trPr>
        <w:tc>
          <w:tcPr>
            <w:tcW w:w="2142" w:type="pct"/>
            <w:vAlign w:val="center"/>
            <w:hideMark/>
          </w:tcPr>
          <w:p w14:paraId="670016E9" w14:textId="77777777" w:rsidR="00EB747F" w:rsidRPr="00EB747F" w:rsidRDefault="00EB747F" w:rsidP="002F103B">
            <w:pPr>
              <w:pStyle w:val="aa"/>
            </w:pPr>
            <w:r w:rsidRPr="00EB747F">
              <w:rPr>
                <w:rFonts w:hint="eastAsia"/>
              </w:rPr>
              <w:t>主机号非全</w:t>
            </w:r>
            <w:r w:rsidRPr="00EB747F">
              <w:rPr>
                <w:rFonts w:hint="eastAsia"/>
              </w:rPr>
              <w:t>0</w:t>
            </w:r>
            <w:r w:rsidRPr="00EB747F">
              <w:rPr>
                <w:rFonts w:hint="eastAsia"/>
              </w:rPr>
              <w:t>和非全</w:t>
            </w:r>
            <w:r w:rsidRPr="00EB747F">
              <w:rPr>
                <w:rFonts w:hint="eastAsia"/>
              </w:rPr>
              <w:t>1</w:t>
            </w:r>
          </w:p>
        </w:tc>
        <w:tc>
          <w:tcPr>
            <w:tcW w:w="2858" w:type="pct"/>
            <w:vAlign w:val="center"/>
            <w:hideMark/>
          </w:tcPr>
          <w:p w14:paraId="097BC9FB" w14:textId="77777777" w:rsidR="00EB747F" w:rsidRPr="00EB747F" w:rsidRDefault="00EB747F" w:rsidP="002F103B">
            <w:pPr>
              <w:pStyle w:val="aa"/>
            </w:pPr>
            <w:r w:rsidRPr="00EB747F">
              <w:rPr>
                <w:rFonts w:hint="eastAsia"/>
              </w:rPr>
              <w:t>可作为子网中的主机号使用</w:t>
            </w:r>
          </w:p>
        </w:tc>
      </w:tr>
      <w:tr w:rsidR="00EB747F" w:rsidRPr="00EB747F" w14:paraId="6DF4FAB3" w14:textId="77777777" w:rsidTr="002F103B">
        <w:trPr>
          <w:trHeight w:val="23"/>
        </w:trPr>
        <w:tc>
          <w:tcPr>
            <w:tcW w:w="2142" w:type="pct"/>
            <w:vAlign w:val="center"/>
            <w:hideMark/>
          </w:tcPr>
          <w:p w14:paraId="409B294D" w14:textId="77777777" w:rsidR="00EB747F" w:rsidRPr="00EB747F" w:rsidRDefault="00EB747F" w:rsidP="002F103B">
            <w:pPr>
              <w:pStyle w:val="aa"/>
            </w:pPr>
            <w:r w:rsidRPr="00EB747F">
              <w:rPr>
                <w:rFonts w:hint="eastAsia"/>
              </w:rPr>
              <w:t>主机号全</w:t>
            </w:r>
            <w:r w:rsidRPr="00EB747F">
              <w:rPr>
                <w:rFonts w:hint="eastAsia"/>
              </w:rPr>
              <w:t>0</w:t>
            </w:r>
            <w:r w:rsidRPr="00EB747F">
              <w:rPr>
                <w:rFonts w:hint="eastAsia"/>
              </w:rPr>
              <w:t>地址</w:t>
            </w:r>
          </w:p>
        </w:tc>
        <w:tc>
          <w:tcPr>
            <w:tcW w:w="2858" w:type="pct"/>
            <w:vAlign w:val="center"/>
            <w:hideMark/>
          </w:tcPr>
          <w:p w14:paraId="1B8C3C60" w14:textId="77777777" w:rsidR="00EB747F" w:rsidRPr="00EB747F" w:rsidRDefault="00EB747F" w:rsidP="002F103B">
            <w:pPr>
              <w:pStyle w:val="aa"/>
            </w:pPr>
            <w:r w:rsidRPr="00EB747F">
              <w:rPr>
                <w:rFonts w:hint="eastAsia"/>
              </w:rPr>
              <w:t>代表这个网络本身，可作为子网地址使用</w:t>
            </w:r>
          </w:p>
        </w:tc>
      </w:tr>
      <w:tr w:rsidR="00EB747F" w:rsidRPr="00EB747F" w14:paraId="44DEA921" w14:textId="77777777" w:rsidTr="002F103B">
        <w:trPr>
          <w:trHeight w:val="23"/>
        </w:trPr>
        <w:tc>
          <w:tcPr>
            <w:tcW w:w="2142" w:type="pct"/>
            <w:vAlign w:val="center"/>
            <w:hideMark/>
          </w:tcPr>
          <w:p w14:paraId="6A429E56" w14:textId="77777777" w:rsidR="00EB747F" w:rsidRPr="00EB747F" w:rsidRDefault="00EB747F" w:rsidP="002F103B">
            <w:pPr>
              <w:pStyle w:val="aa"/>
            </w:pPr>
            <w:r w:rsidRPr="00EB747F">
              <w:rPr>
                <w:rFonts w:hint="eastAsia"/>
              </w:rPr>
              <w:t>主机号全</w:t>
            </w:r>
            <w:r w:rsidRPr="00EB747F">
              <w:rPr>
                <w:rFonts w:hint="eastAsia"/>
              </w:rPr>
              <w:t>1</w:t>
            </w:r>
            <w:r w:rsidRPr="00EB747F">
              <w:rPr>
                <w:rFonts w:hint="eastAsia"/>
              </w:rPr>
              <w:t>地址</w:t>
            </w:r>
          </w:p>
        </w:tc>
        <w:tc>
          <w:tcPr>
            <w:tcW w:w="2858" w:type="pct"/>
            <w:vAlign w:val="center"/>
            <w:hideMark/>
          </w:tcPr>
          <w:p w14:paraId="18C12615" w14:textId="77777777" w:rsidR="00EB747F" w:rsidRPr="00EB747F" w:rsidRDefault="00EB747F" w:rsidP="002F103B">
            <w:pPr>
              <w:pStyle w:val="aa"/>
            </w:pPr>
            <w:r w:rsidRPr="00EB747F">
              <w:rPr>
                <w:rFonts w:hint="eastAsia"/>
              </w:rPr>
              <w:t>特定子网的广播地址</w:t>
            </w:r>
          </w:p>
        </w:tc>
      </w:tr>
      <w:tr w:rsidR="00EB747F" w:rsidRPr="00EB747F" w14:paraId="79610C99" w14:textId="77777777" w:rsidTr="002F103B">
        <w:trPr>
          <w:trHeight w:val="23"/>
        </w:trPr>
        <w:tc>
          <w:tcPr>
            <w:tcW w:w="2142" w:type="pct"/>
            <w:vAlign w:val="center"/>
            <w:hideMark/>
          </w:tcPr>
          <w:p w14:paraId="2D0B24FD" w14:textId="77777777" w:rsidR="00EB747F" w:rsidRPr="00EB747F" w:rsidRDefault="00EB747F" w:rsidP="002F103B">
            <w:pPr>
              <w:pStyle w:val="aa"/>
            </w:pPr>
            <w:r w:rsidRPr="00EB747F">
              <w:rPr>
                <w:rFonts w:hint="eastAsia"/>
              </w:rPr>
              <w:t>169.254.0.0</w:t>
            </w:r>
          </w:p>
        </w:tc>
        <w:tc>
          <w:tcPr>
            <w:tcW w:w="2858" w:type="pct"/>
            <w:vAlign w:val="center"/>
            <w:hideMark/>
          </w:tcPr>
          <w:p w14:paraId="1F96DB20" w14:textId="3CF6C1E7" w:rsidR="00EB747F" w:rsidRPr="00EB747F" w:rsidRDefault="00EB747F" w:rsidP="002F103B">
            <w:pPr>
              <w:pStyle w:val="aa"/>
            </w:pPr>
            <w:r w:rsidRPr="00EB747F">
              <w:rPr>
                <w:rFonts w:hint="eastAsia"/>
              </w:rPr>
              <w:t>保留地址，用于</w:t>
            </w:r>
            <w:r w:rsidRPr="00EB747F">
              <w:rPr>
                <w:rFonts w:hint="eastAsia"/>
              </w:rPr>
              <w:t>DHCP</w:t>
            </w:r>
            <w:r w:rsidRPr="00EB747F">
              <w:rPr>
                <w:rFonts w:hint="eastAsia"/>
              </w:rPr>
              <w:t>失效</w:t>
            </w:r>
            <w:r w:rsidRPr="00EB747F">
              <w:rPr>
                <w:rFonts w:hint="eastAsia"/>
              </w:rPr>
              <w:t>(Win)</w:t>
            </w:r>
          </w:p>
        </w:tc>
      </w:tr>
      <w:tr w:rsidR="00EB747F" w:rsidRPr="00EB747F" w14:paraId="1D944DCC" w14:textId="77777777" w:rsidTr="002F103B">
        <w:trPr>
          <w:trHeight w:val="23"/>
        </w:trPr>
        <w:tc>
          <w:tcPr>
            <w:tcW w:w="2142" w:type="pct"/>
            <w:vAlign w:val="center"/>
            <w:hideMark/>
          </w:tcPr>
          <w:p w14:paraId="1B2D4FB5" w14:textId="77777777" w:rsidR="00EB747F" w:rsidRPr="00EB747F" w:rsidRDefault="00EB747F" w:rsidP="002F103B">
            <w:pPr>
              <w:pStyle w:val="aa"/>
            </w:pPr>
            <w:r w:rsidRPr="00EB747F">
              <w:rPr>
                <w:rFonts w:hint="eastAsia"/>
              </w:rPr>
              <w:t>0.0.0.0</w:t>
            </w:r>
          </w:p>
        </w:tc>
        <w:tc>
          <w:tcPr>
            <w:tcW w:w="2858" w:type="pct"/>
            <w:vAlign w:val="center"/>
            <w:hideMark/>
          </w:tcPr>
          <w:p w14:paraId="34578BA0" w14:textId="0E611E44" w:rsidR="00EB747F" w:rsidRPr="00EB747F" w:rsidRDefault="00EB747F" w:rsidP="002F103B">
            <w:pPr>
              <w:pStyle w:val="aa"/>
            </w:pPr>
            <w:r w:rsidRPr="00EB747F">
              <w:rPr>
                <w:rFonts w:hint="eastAsia"/>
              </w:rPr>
              <w:t>保留地址，用于</w:t>
            </w:r>
            <w:r w:rsidRPr="00EB747F">
              <w:rPr>
                <w:rFonts w:hint="eastAsia"/>
              </w:rPr>
              <w:t>DHCP</w:t>
            </w:r>
            <w:r w:rsidRPr="00EB747F">
              <w:rPr>
                <w:rFonts w:hint="eastAsia"/>
              </w:rPr>
              <w:t>失效</w:t>
            </w:r>
            <w:r w:rsidRPr="00EB747F">
              <w:rPr>
                <w:rFonts w:hint="eastAsia"/>
              </w:rPr>
              <w:t>(Linux)</w:t>
            </w:r>
          </w:p>
        </w:tc>
      </w:tr>
    </w:tbl>
    <w:p w14:paraId="205A9000" w14:textId="77777777" w:rsidR="00E033F5" w:rsidRPr="00C91120" w:rsidRDefault="00E033F5" w:rsidP="007F5CE8">
      <w:pPr>
        <w:ind w:firstLine="420"/>
      </w:pPr>
      <w:r w:rsidRPr="00C91120">
        <w:rPr>
          <w:rFonts w:hint="eastAsia"/>
        </w:rPr>
        <w:t>3</w:t>
      </w:r>
      <w:r w:rsidRPr="00C91120">
        <w:rPr>
          <w:rFonts w:hint="eastAsia"/>
        </w:rPr>
        <w:t>、路由汇聚：将多个网络合并成一个大的网络（取部分网络号当主机号）。</w:t>
      </w:r>
    </w:p>
    <w:p w14:paraId="4D531CE0" w14:textId="77777777" w:rsidR="00E033F5" w:rsidRPr="00C91120" w:rsidRDefault="00E033F5" w:rsidP="007F5CE8">
      <w:pPr>
        <w:ind w:firstLine="420"/>
      </w:pPr>
      <w:r w:rsidRPr="00C91120">
        <w:rPr>
          <w:rFonts w:hint="eastAsia"/>
        </w:rPr>
        <w:t>4</w:t>
      </w:r>
      <w:r w:rsidRPr="00C91120">
        <w:rPr>
          <w:rFonts w:hint="eastAsia"/>
        </w:rPr>
        <w:t>、</w:t>
      </w:r>
      <w:r w:rsidRPr="00C91120">
        <w:rPr>
          <w:rFonts w:hint="eastAsia"/>
        </w:rPr>
        <w:t>IPv6</w:t>
      </w:r>
      <w:r w:rsidRPr="00C91120">
        <w:rPr>
          <w:rFonts w:hint="eastAsia"/>
        </w:rPr>
        <w:t>：</w:t>
      </w:r>
      <w:r w:rsidRPr="00C91120">
        <w:rPr>
          <w:rFonts w:hint="eastAsia"/>
        </w:rPr>
        <w:t>IPv6</w:t>
      </w:r>
      <w:r w:rsidRPr="00C91120">
        <w:rPr>
          <w:rFonts w:hint="eastAsia"/>
        </w:rPr>
        <w:t>是设计用于替代现行版本</w:t>
      </w:r>
      <w:r w:rsidRPr="00C91120">
        <w:rPr>
          <w:rFonts w:hint="eastAsia"/>
        </w:rPr>
        <w:t>IP</w:t>
      </w:r>
      <w:r w:rsidRPr="00C91120">
        <w:rPr>
          <w:rFonts w:hint="eastAsia"/>
        </w:rPr>
        <w:t>协议（</w:t>
      </w:r>
      <w:r w:rsidRPr="00C91120">
        <w:rPr>
          <w:rFonts w:hint="eastAsia"/>
        </w:rPr>
        <w:t>IPv4</w:t>
      </w:r>
      <w:r w:rsidRPr="00C91120">
        <w:rPr>
          <w:rFonts w:hint="eastAsia"/>
        </w:rPr>
        <w:t>）的下一代</w:t>
      </w:r>
      <w:r w:rsidRPr="00C91120">
        <w:rPr>
          <w:rFonts w:hint="eastAsia"/>
        </w:rPr>
        <w:t>IP</w:t>
      </w:r>
      <w:r w:rsidRPr="00C91120">
        <w:rPr>
          <w:rFonts w:hint="eastAsia"/>
        </w:rPr>
        <w:t>协议。</w:t>
      </w:r>
    </w:p>
    <w:p w14:paraId="0887A528" w14:textId="77777777" w:rsidR="00E033F5" w:rsidRPr="00C91120" w:rsidRDefault="00E033F5" w:rsidP="007F5CE8">
      <w:pPr>
        <w:ind w:firstLine="420"/>
      </w:pPr>
      <w:r w:rsidRPr="00C91120">
        <w:rPr>
          <w:rFonts w:hint="eastAsia"/>
        </w:rPr>
        <w:t>（</w:t>
      </w:r>
      <w:r w:rsidRPr="00C91120">
        <w:rPr>
          <w:rFonts w:hint="eastAsia"/>
        </w:rPr>
        <w:t>1</w:t>
      </w:r>
      <w:r w:rsidRPr="00C91120">
        <w:rPr>
          <w:rFonts w:hint="eastAsia"/>
        </w:rPr>
        <w:t>）</w:t>
      </w:r>
      <w:r w:rsidRPr="00C91120">
        <w:rPr>
          <w:rFonts w:hint="eastAsia"/>
        </w:rPr>
        <w:t>IPv6</w:t>
      </w:r>
      <w:r w:rsidRPr="00C91120">
        <w:rPr>
          <w:rFonts w:hint="eastAsia"/>
        </w:rPr>
        <w:t>地址长度为</w:t>
      </w:r>
      <w:r w:rsidRPr="00C91120">
        <w:rPr>
          <w:rFonts w:hint="eastAsia"/>
        </w:rPr>
        <w:t>128</w:t>
      </w:r>
      <w:r w:rsidRPr="00C91120">
        <w:rPr>
          <w:rFonts w:hint="eastAsia"/>
        </w:rPr>
        <w:t>位，地址空间增大了</w:t>
      </w:r>
      <w:r w:rsidRPr="00C91120">
        <w:rPr>
          <w:rFonts w:hint="eastAsia"/>
        </w:rPr>
        <w:t>2</w:t>
      </w:r>
      <w:r w:rsidRPr="00C91120">
        <w:rPr>
          <w:rFonts w:hint="eastAsia"/>
          <w:vertAlign w:val="superscript"/>
        </w:rPr>
        <w:t>96</w:t>
      </w:r>
      <w:r w:rsidRPr="00C91120">
        <w:rPr>
          <w:rFonts w:hint="eastAsia"/>
        </w:rPr>
        <w:t>倍；</w:t>
      </w:r>
    </w:p>
    <w:p w14:paraId="56D79299" w14:textId="3E32B671" w:rsidR="00E033F5" w:rsidRPr="00C91120" w:rsidRDefault="00E033F5" w:rsidP="007F5CE8">
      <w:pPr>
        <w:ind w:firstLine="420"/>
      </w:pPr>
      <w:r w:rsidRPr="00C91120">
        <w:rPr>
          <w:rFonts w:hint="eastAsia"/>
        </w:rPr>
        <w:t>（</w:t>
      </w:r>
      <w:r w:rsidRPr="00C91120">
        <w:rPr>
          <w:rFonts w:hint="eastAsia"/>
        </w:rPr>
        <w:t>2</w:t>
      </w:r>
      <w:r w:rsidRPr="00C91120">
        <w:rPr>
          <w:rFonts w:hint="eastAsia"/>
        </w:rPr>
        <w:t>）灵活的</w:t>
      </w:r>
      <w:r w:rsidRPr="00C91120">
        <w:rPr>
          <w:rFonts w:hint="eastAsia"/>
        </w:rPr>
        <w:t>IP</w:t>
      </w:r>
      <w:r w:rsidRPr="00C91120">
        <w:rPr>
          <w:rFonts w:hint="eastAsia"/>
        </w:rPr>
        <w:t>报文头部格式。使用一系列固定格式的扩展头部取代了</w:t>
      </w:r>
      <w:r w:rsidRPr="00C91120">
        <w:rPr>
          <w:rFonts w:hint="eastAsia"/>
        </w:rPr>
        <w:t>IPv4</w:t>
      </w:r>
      <w:r w:rsidRPr="00C91120">
        <w:rPr>
          <w:rFonts w:hint="eastAsia"/>
        </w:rPr>
        <w:t>中可变长度的选项字段。</w:t>
      </w:r>
      <w:r w:rsidRPr="00C91120">
        <w:rPr>
          <w:rFonts w:hint="eastAsia"/>
        </w:rPr>
        <w:t>IPv6</w:t>
      </w:r>
      <w:r w:rsidRPr="00C91120">
        <w:rPr>
          <w:rFonts w:hint="eastAsia"/>
        </w:rPr>
        <w:t>中选项部分的出现方式也有所变化，使路由器可以简单路过选项而不</w:t>
      </w:r>
      <w:del w:id="337" w:author="Administrator" w:date="2021-06-15T14:42:00Z">
        <w:r w:rsidRPr="00C91120" w:rsidDel="002F103B">
          <w:rPr>
            <w:rFonts w:hint="eastAsia"/>
          </w:rPr>
          <w:delText>做</w:delText>
        </w:r>
      </w:del>
      <w:ins w:id="338" w:author="Administrator" w:date="2021-06-15T14:42:00Z">
        <w:r w:rsidR="002F103B">
          <w:rPr>
            <w:rFonts w:hint="eastAsia"/>
          </w:rPr>
          <w:t>作</w:t>
        </w:r>
      </w:ins>
      <w:r w:rsidRPr="00C91120">
        <w:rPr>
          <w:rFonts w:hint="eastAsia"/>
        </w:rPr>
        <w:t>任何处理，加快了报文处理速度；</w:t>
      </w:r>
      <w:r w:rsidRPr="00C91120">
        <w:rPr>
          <w:rFonts w:hint="eastAsia"/>
        </w:rPr>
        <w:t xml:space="preserve"> </w:t>
      </w:r>
    </w:p>
    <w:p w14:paraId="271FD1B9" w14:textId="77777777" w:rsidR="00E033F5" w:rsidRPr="00C91120" w:rsidRDefault="00E033F5" w:rsidP="007F5CE8">
      <w:pPr>
        <w:ind w:firstLine="420"/>
      </w:pPr>
      <w:r w:rsidRPr="00C91120">
        <w:rPr>
          <w:rFonts w:hint="eastAsia"/>
        </w:rPr>
        <w:t>（</w:t>
      </w:r>
      <w:r w:rsidRPr="00C91120">
        <w:rPr>
          <w:rFonts w:hint="eastAsia"/>
        </w:rPr>
        <w:t>3</w:t>
      </w:r>
      <w:r w:rsidRPr="00C91120">
        <w:rPr>
          <w:rFonts w:hint="eastAsia"/>
        </w:rPr>
        <w:t>）</w:t>
      </w:r>
      <w:r w:rsidRPr="00C91120">
        <w:rPr>
          <w:rFonts w:hint="eastAsia"/>
        </w:rPr>
        <w:t>IPv6</w:t>
      </w:r>
      <w:r w:rsidRPr="00C91120">
        <w:rPr>
          <w:rFonts w:hint="eastAsia"/>
        </w:rPr>
        <w:t>简化了报文头部格式，字段只有</w:t>
      </w:r>
      <w:r w:rsidRPr="00C91120">
        <w:rPr>
          <w:rFonts w:hint="eastAsia"/>
        </w:rPr>
        <w:t>8</w:t>
      </w:r>
      <w:r w:rsidRPr="00C91120">
        <w:rPr>
          <w:rFonts w:hint="eastAsia"/>
        </w:rPr>
        <w:t>个，加快报文转发，提高了吞吐量；</w:t>
      </w:r>
    </w:p>
    <w:p w14:paraId="0ABD6D64" w14:textId="77777777" w:rsidR="00E033F5" w:rsidRPr="00C91120" w:rsidRDefault="00E033F5" w:rsidP="007F5CE8">
      <w:pPr>
        <w:ind w:firstLine="420"/>
      </w:pPr>
      <w:r w:rsidRPr="00C91120">
        <w:rPr>
          <w:rFonts w:hint="eastAsia"/>
        </w:rPr>
        <w:t>（</w:t>
      </w:r>
      <w:r w:rsidRPr="00C91120">
        <w:rPr>
          <w:rFonts w:hint="eastAsia"/>
        </w:rPr>
        <w:t>4</w:t>
      </w:r>
      <w:r w:rsidRPr="00C91120">
        <w:rPr>
          <w:rFonts w:hint="eastAsia"/>
        </w:rPr>
        <w:t>）提高安全性。身份认证和隐私权是</w:t>
      </w:r>
      <w:r w:rsidRPr="00C91120">
        <w:rPr>
          <w:rFonts w:hint="eastAsia"/>
        </w:rPr>
        <w:t>IPv6</w:t>
      </w:r>
      <w:r w:rsidRPr="00C91120">
        <w:rPr>
          <w:rFonts w:hint="eastAsia"/>
        </w:rPr>
        <w:t>的关键特性；</w:t>
      </w:r>
    </w:p>
    <w:p w14:paraId="201A5E3C" w14:textId="77777777" w:rsidR="00E033F5" w:rsidRPr="00C91120" w:rsidRDefault="00E033F5" w:rsidP="007F5CE8">
      <w:pPr>
        <w:ind w:firstLine="420"/>
      </w:pPr>
      <w:r w:rsidRPr="00C91120">
        <w:rPr>
          <w:rFonts w:hint="eastAsia"/>
        </w:rPr>
        <w:t>（</w:t>
      </w:r>
      <w:r w:rsidRPr="00C91120">
        <w:rPr>
          <w:rFonts w:hint="eastAsia"/>
        </w:rPr>
        <w:t>5</w:t>
      </w:r>
      <w:r w:rsidRPr="00C91120">
        <w:rPr>
          <w:rFonts w:hint="eastAsia"/>
        </w:rPr>
        <w:t>）支持更多的服务类型；</w:t>
      </w:r>
    </w:p>
    <w:p w14:paraId="2E9DF386" w14:textId="05B0C51C" w:rsidR="00E033F5" w:rsidRPr="00C91120" w:rsidRDefault="00E033F5" w:rsidP="007F5CE8">
      <w:pPr>
        <w:ind w:firstLine="420"/>
      </w:pPr>
      <w:r w:rsidRPr="00C91120">
        <w:rPr>
          <w:rFonts w:hint="eastAsia"/>
        </w:rPr>
        <w:t>（</w:t>
      </w:r>
      <w:r w:rsidRPr="00C91120">
        <w:rPr>
          <w:rFonts w:hint="eastAsia"/>
        </w:rPr>
        <w:t>6</w:t>
      </w:r>
      <w:r w:rsidRPr="00C91120">
        <w:rPr>
          <w:rFonts w:hint="eastAsia"/>
        </w:rPr>
        <w:t>）允许协议继续演变，增加新的功能，使之适应未来技术的发展</w:t>
      </w:r>
      <w:del w:id="339" w:author="Administrator" w:date="2021-06-15T14:42:00Z">
        <w:r w:rsidRPr="00C91120" w:rsidDel="008D6D9D">
          <w:rPr>
            <w:rFonts w:hint="eastAsia"/>
          </w:rPr>
          <w:delText>；</w:delText>
        </w:r>
      </w:del>
      <w:ins w:id="340" w:author="Administrator" w:date="2021-06-15T14:42:00Z">
        <w:r w:rsidR="008D6D9D">
          <w:rPr>
            <w:rFonts w:hint="eastAsia"/>
          </w:rPr>
          <w:t>。</w:t>
        </w:r>
      </w:ins>
    </w:p>
    <w:p w14:paraId="7C941958" w14:textId="461ADCF3" w:rsidR="00E033F5" w:rsidRPr="00C91120" w:rsidRDefault="00E033F5" w:rsidP="007F5CE8">
      <w:pPr>
        <w:ind w:firstLine="422"/>
      </w:pPr>
      <w:r w:rsidRPr="00C91120">
        <w:rPr>
          <w:rFonts w:hint="eastAsia"/>
          <w:b/>
          <w:bCs/>
        </w:rPr>
        <w:t>单播地址</w:t>
      </w:r>
      <w:del w:id="341" w:author="Administrator" w:date="2021-06-15T10:34:00Z">
        <w:r w:rsidRPr="00C91120" w:rsidDel="00D43D95">
          <w:rPr>
            <w:rFonts w:hint="eastAsia"/>
            <w:b/>
            <w:bCs/>
          </w:rPr>
          <w:delText>(</w:delText>
        </w:r>
      </w:del>
      <w:ins w:id="342" w:author="Administrator" w:date="2021-06-15T10:34:00Z">
        <w:r w:rsidR="00D43D95">
          <w:rPr>
            <w:rFonts w:hint="eastAsia"/>
            <w:b/>
            <w:bCs/>
          </w:rPr>
          <w:t>（</w:t>
        </w:r>
      </w:ins>
      <w:r w:rsidRPr="00C91120">
        <w:rPr>
          <w:rFonts w:hint="eastAsia"/>
          <w:b/>
          <w:bCs/>
        </w:rPr>
        <w:t>Unicast</w:t>
      </w:r>
      <w:del w:id="343" w:author="Administrator" w:date="2021-06-15T10:34:00Z">
        <w:r w:rsidRPr="00C91120" w:rsidDel="00D43D95">
          <w:rPr>
            <w:rFonts w:hint="eastAsia"/>
            <w:b/>
            <w:bCs/>
          </w:rPr>
          <w:delText>)</w:delText>
        </w:r>
      </w:del>
      <w:ins w:id="344" w:author="Administrator" w:date="2021-06-15T10:34:00Z">
        <w:r w:rsidR="00D43D95">
          <w:rPr>
            <w:rFonts w:hint="eastAsia"/>
            <w:b/>
            <w:bCs/>
          </w:rPr>
          <w:t>）</w:t>
        </w:r>
      </w:ins>
      <w:r w:rsidRPr="00C91120">
        <w:rPr>
          <w:rFonts w:hint="eastAsia"/>
        </w:rPr>
        <w:t>：用于单个接口的标识符。</w:t>
      </w:r>
      <w:r w:rsidRPr="00C91120">
        <w:rPr>
          <w:rFonts w:hint="eastAsia"/>
        </w:rPr>
        <w:t xml:space="preserve"> </w:t>
      </w:r>
    </w:p>
    <w:p w14:paraId="589D319D" w14:textId="0F9B3D75" w:rsidR="00E033F5" w:rsidRPr="00C91120" w:rsidRDefault="00E033F5" w:rsidP="007F5CE8">
      <w:pPr>
        <w:ind w:firstLine="422"/>
      </w:pPr>
      <w:r w:rsidRPr="00C91120">
        <w:rPr>
          <w:rFonts w:hint="eastAsia"/>
          <w:b/>
          <w:bCs/>
        </w:rPr>
        <w:t>任播地址</w:t>
      </w:r>
      <w:del w:id="345" w:author="Administrator" w:date="2021-06-15T10:34:00Z">
        <w:r w:rsidRPr="00C91120" w:rsidDel="00D43D95">
          <w:rPr>
            <w:rFonts w:hint="eastAsia"/>
            <w:b/>
            <w:bCs/>
          </w:rPr>
          <w:delText>(</w:delText>
        </w:r>
      </w:del>
      <w:ins w:id="346" w:author="Administrator" w:date="2021-06-15T10:34:00Z">
        <w:r w:rsidR="00D43D95">
          <w:rPr>
            <w:rFonts w:hint="eastAsia"/>
            <w:b/>
            <w:bCs/>
          </w:rPr>
          <w:t>（</w:t>
        </w:r>
      </w:ins>
      <w:r w:rsidRPr="00C91120">
        <w:rPr>
          <w:rFonts w:hint="eastAsia"/>
          <w:b/>
          <w:bCs/>
        </w:rPr>
        <w:t>Anycast</w:t>
      </w:r>
      <w:del w:id="347" w:author="Administrator" w:date="2021-06-15T10:34:00Z">
        <w:r w:rsidRPr="00C91120" w:rsidDel="00D43D95">
          <w:rPr>
            <w:rFonts w:hint="eastAsia"/>
            <w:b/>
            <w:bCs/>
          </w:rPr>
          <w:delText>)</w:delText>
        </w:r>
      </w:del>
      <w:ins w:id="348" w:author="Administrator" w:date="2021-06-15T10:34:00Z">
        <w:r w:rsidR="00D43D95">
          <w:rPr>
            <w:rFonts w:hint="eastAsia"/>
            <w:b/>
            <w:bCs/>
          </w:rPr>
          <w:t>）</w:t>
        </w:r>
      </w:ins>
      <w:r w:rsidRPr="00C91120">
        <w:rPr>
          <w:rFonts w:hint="eastAsia"/>
        </w:rPr>
        <w:t>：泛播地址。一组接口的标识符，</w:t>
      </w:r>
      <w:r w:rsidRPr="00C91120">
        <w:rPr>
          <w:rFonts w:hint="eastAsia"/>
        </w:rPr>
        <w:t xml:space="preserve">IPv4 </w:t>
      </w:r>
      <w:r w:rsidRPr="00C91120">
        <w:rPr>
          <w:rFonts w:hint="eastAsia"/>
        </w:rPr>
        <w:t>广播地址。</w:t>
      </w:r>
      <w:r w:rsidRPr="00C91120">
        <w:rPr>
          <w:rFonts w:hint="eastAsia"/>
        </w:rPr>
        <w:t xml:space="preserve"> </w:t>
      </w:r>
    </w:p>
    <w:p w14:paraId="21853C90" w14:textId="5191698D" w:rsidR="00E033F5" w:rsidRPr="00C91120" w:rsidRDefault="00E033F5" w:rsidP="007F5CE8">
      <w:pPr>
        <w:ind w:firstLine="422"/>
      </w:pPr>
      <w:r w:rsidRPr="00C91120">
        <w:rPr>
          <w:rFonts w:hint="eastAsia"/>
          <w:b/>
          <w:bCs/>
        </w:rPr>
        <w:t>组播地址</w:t>
      </w:r>
      <w:del w:id="349" w:author="Administrator" w:date="2021-06-15T10:34:00Z">
        <w:r w:rsidRPr="00C91120" w:rsidDel="00D43D95">
          <w:rPr>
            <w:rFonts w:hint="eastAsia"/>
            <w:b/>
            <w:bCs/>
          </w:rPr>
          <w:delText>(</w:delText>
        </w:r>
      </w:del>
      <w:ins w:id="350" w:author="Administrator" w:date="2021-06-15T10:34:00Z">
        <w:r w:rsidR="00D43D95">
          <w:rPr>
            <w:rFonts w:hint="eastAsia"/>
            <w:b/>
            <w:bCs/>
          </w:rPr>
          <w:t>（</w:t>
        </w:r>
      </w:ins>
      <w:r w:rsidRPr="00C91120">
        <w:rPr>
          <w:rFonts w:hint="eastAsia"/>
          <w:b/>
          <w:bCs/>
        </w:rPr>
        <w:t>Multicast</w:t>
      </w:r>
      <w:del w:id="351" w:author="Administrator" w:date="2021-06-15T10:34:00Z">
        <w:r w:rsidRPr="00C91120" w:rsidDel="00D43D95">
          <w:rPr>
            <w:rFonts w:hint="eastAsia"/>
            <w:b/>
            <w:bCs/>
          </w:rPr>
          <w:delText>)</w:delText>
        </w:r>
      </w:del>
      <w:ins w:id="352" w:author="Administrator" w:date="2021-06-15T10:34:00Z">
        <w:r w:rsidR="00D43D95">
          <w:rPr>
            <w:rFonts w:hint="eastAsia"/>
            <w:b/>
            <w:bCs/>
          </w:rPr>
          <w:t>）</w:t>
        </w:r>
      </w:ins>
      <w:r w:rsidRPr="00C91120">
        <w:rPr>
          <w:rFonts w:hint="eastAsia"/>
        </w:rPr>
        <w:t>：</w:t>
      </w:r>
      <w:r w:rsidRPr="00C91120">
        <w:rPr>
          <w:rFonts w:hint="eastAsia"/>
        </w:rPr>
        <w:t>IPv6</w:t>
      </w:r>
      <w:r w:rsidRPr="00C91120">
        <w:rPr>
          <w:rFonts w:hint="eastAsia"/>
        </w:rPr>
        <w:t>中的组播在功能上与</w:t>
      </w:r>
      <w:r w:rsidRPr="00C91120">
        <w:rPr>
          <w:rFonts w:hint="eastAsia"/>
        </w:rPr>
        <w:t>IPv4</w:t>
      </w:r>
      <w:r w:rsidRPr="00C91120">
        <w:rPr>
          <w:rFonts w:hint="eastAsia"/>
        </w:rPr>
        <w:t>中的组播类似。</w:t>
      </w:r>
    </w:p>
    <w:p w14:paraId="0F7122B4" w14:textId="77777777" w:rsidR="00E033F5" w:rsidRPr="00C91120" w:rsidRDefault="00E033F5" w:rsidP="007F5CE8">
      <w:pPr>
        <w:ind w:firstLine="420"/>
      </w:pPr>
      <w:r w:rsidRPr="00C91120">
        <w:rPr>
          <w:rFonts w:hint="eastAsia"/>
        </w:rPr>
        <w:t>IPv4</w:t>
      </w:r>
      <w:r w:rsidRPr="00C91120">
        <w:rPr>
          <w:rFonts w:hint="eastAsia"/>
        </w:rPr>
        <w:t>／</w:t>
      </w:r>
      <w:r w:rsidRPr="00C91120">
        <w:rPr>
          <w:rFonts w:hint="eastAsia"/>
        </w:rPr>
        <w:t>IPv6</w:t>
      </w:r>
      <w:r w:rsidRPr="00C91120">
        <w:rPr>
          <w:rFonts w:hint="eastAsia"/>
        </w:rPr>
        <w:t>过渡技术有：</w:t>
      </w:r>
    </w:p>
    <w:p w14:paraId="024D0453" w14:textId="77777777" w:rsidR="00E033F5" w:rsidRPr="00C91120" w:rsidRDefault="00E033F5" w:rsidP="007F5CE8">
      <w:pPr>
        <w:ind w:firstLine="420"/>
      </w:pPr>
      <w:r w:rsidRPr="00C91120">
        <w:rPr>
          <w:rFonts w:hint="eastAsia"/>
        </w:rPr>
        <w:t>（</w:t>
      </w:r>
      <w:r w:rsidRPr="00C91120">
        <w:rPr>
          <w:rFonts w:hint="eastAsia"/>
        </w:rPr>
        <w:t>1</w:t>
      </w:r>
      <w:r w:rsidRPr="00C91120">
        <w:rPr>
          <w:rFonts w:hint="eastAsia"/>
        </w:rPr>
        <w:t>）双协议栈技术：双栈技术通过节点对</w:t>
      </w:r>
      <w:r w:rsidRPr="00C91120">
        <w:rPr>
          <w:rFonts w:hint="eastAsia"/>
        </w:rPr>
        <w:t>IPv4</w:t>
      </w:r>
      <w:r w:rsidRPr="00C91120">
        <w:rPr>
          <w:rFonts w:hint="eastAsia"/>
        </w:rPr>
        <w:t>和</w:t>
      </w:r>
      <w:r w:rsidRPr="00C91120">
        <w:rPr>
          <w:rFonts w:hint="eastAsia"/>
        </w:rPr>
        <w:t>IPv6</w:t>
      </w:r>
      <w:r w:rsidRPr="00C91120">
        <w:rPr>
          <w:rFonts w:hint="eastAsia"/>
        </w:rPr>
        <w:t>双协议栈的支持，从而支持两种业务的共存。</w:t>
      </w:r>
    </w:p>
    <w:p w14:paraId="5FAB88B7" w14:textId="66B36DC7" w:rsidR="00E033F5" w:rsidRPr="00C91120" w:rsidRDefault="00E033F5" w:rsidP="007F5CE8">
      <w:pPr>
        <w:ind w:firstLine="420"/>
      </w:pPr>
      <w:r w:rsidRPr="00C91120">
        <w:rPr>
          <w:rFonts w:hint="eastAsia"/>
        </w:rPr>
        <w:t>（</w:t>
      </w:r>
      <w:r w:rsidRPr="00C91120">
        <w:rPr>
          <w:rFonts w:hint="eastAsia"/>
        </w:rPr>
        <w:t>2</w:t>
      </w:r>
      <w:r w:rsidRPr="00C91120">
        <w:rPr>
          <w:rFonts w:hint="eastAsia"/>
        </w:rPr>
        <w:t>）隧道技术：隧道技术通过在</w:t>
      </w:r>
      <w:r w:rsidRPr="00C91120">
        <w:rPr>
          <w:rFonts w:hint="eastAsia"/>
        </w:rPr>
        <w:t>IPv4</w:t>
      </w:r>
      <w:r w:rsidRPr="00C91120">
        <w:rPr>
          <w:rFonts w:hint="eastAsia"/>
        </w:rPr>
        <w:t>网络中部署隧道，实现在</w:t>
      </w:r>
      <w:r w:rsidRPr="00C91120">
        <w:rPr>
          <w:rFonts w:hint="eastAsia"/>
        </w:rPr>
        <w:t>IPv4</w:t>
      </w:r>
      <w:r w:rsidRPr="00C91120">
        <w:rPr>
          <w:rFonts w:hint="eastAsia"/>
        </w:rPr>
        <w:t>网络上对</w:t>
      </w:r>
      <w:r w:rsidRPr="00C91120">
        <w:rPr>
          <w:rFonts w:hint="eastAsia"/>
        </w:rPr>
        <w:t>IPv6</w:t>
      </w:r>
      <w:r w:rsidRPr="00C91120">
        <w:rPr>
          <w:rFonts w:hint="eastAsia"/>
        </w:rPr>
        <w:t>业务的承载，保证业务的共存和过渡。隧道技术包括：</w:t>
      </w:r>
      <w:r w:rsidRPr="00C91120">
        <w:rPr>
          <w:rFonts w:hint="eastAsia"/>
        </w:rPr>
        <w:t>6</w:t>
      </w:r>
      <w:ins w:id="353" w:author="Administrator" w:date="2021-06-15T14:43:00Z">
        <w:r w:rsidR="008D6D9D">
          <w:t xml:space="preserve"> </w:t>
        </w:r>
      </w:ins>
      <w:r w:rsidRPr="00C91120">
        <w:rPr>
          <w:rFonts w:hint="eastAsia"/>
        </w:rPr>
        <w:t>to</w:t>
      </w:r>
      <w:ins w:id="354" w:author="Administrator" w:date="2021-06-15T14:43:00Z">
        <w:r w:rsidR="008D6D9D">
          <w:t xml:space="preserve"> </w:t>
        </w:r>
      </w:ins>
      <w:r w:rsidRPr="00C91120">
        <w:rPr>
          <w:rFonts w:hint="eastAsia"/>
        </w:rPr>
        <w:t>4</w:t>
      </w:r>
      <w:r w:rsidRPr="00C91120">
        <w:rPr>
          <w:rFonts w:hint="eastAsia"/>
        </w:rPr>
        <w:t>隧道；</w:t>
      </w:r>
      <w:r w:rsidRPr="00C91120">
        <w:rPr>
          <w:rFonts w:hint="eastAsia"/>
        </w:rPr>
        <w:t>6over4</w:t>
      </w:r>
      <w:r w:rsidRPr="00C91120">
        <w:rPr>
          <w:rFonts w:hint="eastAsia"/>
        </w:rPr>
        <w:t>隧道；</w:t>
      </w:r>
      <w:r w:rsidRPr="00C91120">
        <w:rPr>
          <w:rFonts w:hint="eastAsia"/>
        </w:rPr>
        <w:t>ISATAP</w:t>
      </w:r>
      <w:r w:rsidRPr="00C91120">
        <w:rPr>
          <w:rFonts w:hint="eastAsia"/>
        </w:rPr>
        <w:t>隧道。</w:t>
      </w:r>
    </w:p>
    <w:p w14:paraId="52A8C6E6" w14:textId="77777777" w:rsidR="00E033F5" w:rsidRPr="00C91120" w:rsidRDefault="00E033F5" w:rsidP="007F5CE8">
      <w:pPr>
        <w:ind w:firstLine="420"/>
      </w:pPr>
      <w:r w:rsidRPr="00C91120">
        <w:rPr>
          <w:rFonts w:hint="eastAsia"/>
        </w:rPr>
        <w:t>（</w:t>
      </w:r>
      <w:r w:rsidRPr="00C91120">
        <w:rPr>
          <w:rFonts w:hint="eastAsia"/>
        </w:rPr>
        <w:t>3</w:t>
      </w:r>
      <w:r w:rsidRPr="00C91120">
        <w:rPr>
          <w:rFonts w:hint="eastAsia"/>
        </w:rPr>
        <w:t>）</w:t>
      </w:r>
      <w:r w:rsidRPr="00C91120">
        <w:rPr>
          <w:rFonts w:hint="eastAsia"/>
        </w:rPr>
        <w:t>NAT-PT</w:t>
      </w:r>
      <w:r w:rsidRPr="00C91120">
        <w:rPr>
          <w:rFonts w:hint="eastAsia"/>
        </w:rPr>
        <w:t>技术：</w:t>
      </w:r>
      <w:r w:rsidRPr="00C91120">
        <w:rPr>
          <w:rFonts w:hint="eastAsia"/>
        </w:rPr>
        <w:t>NAT</w:t>
      </w:r>
      <w:r w:rsidRPr="00C91120">
        <w:rPr>
          <w:rFonts w:hint="eastAsia"/>
        </w:rPr>
        <w:t>－</w:t>
      </w:r>
      <w:r w:rsidRPr="00C91120">
        <w:rPr>
          <w:rFonts w:hint="eastAsia"/>
        </w:rPr>
        <w:t>PT</w:t>
      </w:r>
      <w:r w:rsidRPr="00C91120">
        <w:rPr>
          <w:rFonts w:hint="eastAsia"/>
        </w:rPr>
        <w:t>使用网关设备连接</w:t>
      </w:r>
      <w:r w:rsidRPr="00C91120">
        <w:rPr>
          <w:rFonts w:hint="eastAsia"/>
        </w:rPr>
        <w:t>IPv6</w:t>
      </w:r>
      <w:r w:rsidRPr="00C91120">
        <w:rPr>
          <w:rFonts w:hint="eastAsia"/>
        </w:rPr>
        <w:t>和</w:t>
      </w:r>
      <w:r w:rsidRPr="00C91120">
        <w:rPr>
          <w:rFonts w:hint="eastAsia"/>
        </w:rPr>
        <w:t>IPv4</w:t>
      </w:r>
      <w:r w:rsidRPr="00C91120">
        <w:rPr>
          <w:rFonts w:hint="eastAsia"/>
        </w:rPr>
        <w:t>网络。当</w:t>
      </w:r>
      <w:r w:rsidRPr="00C91120">
        <w:rPr>
          <w:rFonts w:hint="eastAsia"/>
        </w:rPr>
        <w:t>IPv4</w:t>
      </w:r>
      <w:r w:rsidRPr="00C91120">
        <w:rPr>
          <w:rFonts w:hint="eastAsia"/>
        </w:rPr>
        <w:t>和</w:t>
      </w:r>
      <w:r w:rsidRPr="00C91120">
        <w:rPr>
          <w:rFonts w:hint="eastAsia"/>
        </w:rPr>
        <w:t>IPv6</w:t>
      </w:r>
      <w:r w:rsidRPr="00C91120">
        <w:rPr>
          <w:rFonts w:hint="eastAsia"/>
        </w:rPr>
        <w:t>节点互相访问时，</w:t>
      </w:r>
      <w:r w:rsidRPr="00C91120">
        <w:rPr>
          <w:rFonts w:hint="eastAsia"/>
        </w:rPr>
        <w:t>NAT</w:t>
      </w:r>
      <w:r w:rsidRPr="00C91120">
        <w:rPr>
          <w:rFonts w:hint="eastAsia"/>
        </w:rPr>
        <w:t>－</w:t>
      </w:r>
      <w:r w:rsidRPr="00C91120">
        <w:rPr>
          <w:rFonts w:hint="eastAsia"/>
        </w:rPr>
        <w:t>PT</w:t>
      </w:r>
      <w:r w:rsidRPr="00C91120">
        <w:rPr>
          <w:rFonts w:hint="eastAsia"/>
        </w:rPr>
        <w:t>网关实现两种协议的转换翻译和地址的映射。</w:t>
      </w:r>
    </w:p>
    <w:p w14:paraId="2FE33E0C" w14:textId="77777777" w:rsidR="00E033F5" w:rsidRPr="00C91120" w:rsidRDefault="00E033F5" w:rsidP="007F5CE8">
      <w:pPr>
        <w:ind w:firstLine="422"/>
      </w:pPr>
      <w:r w:rsidRPr="00C91120">
        <w:rPr>
          <w:rFonts w:hint="eastAsia"/>
          <w:b/>
          <w:bCs/>
        </w:rPr>
        <w:t>IPv6</w:t>
      </w:r>
      <w:r w:rsidRPr="00C91120">
        <w:rPr>
          <w:rFonts w:hint="eastAsia"/>
          <w:b/>
          <w:bCs/>
        </w:rPr>
        <w:t>地址压缩</w:t>
      </w:r>
      <w:r w:rsidRPr="00C91120">
        <w:rPr>
          <w:rFonts w:hint="eastAsia"/>
        </w:rPr>
        <w:t>：高位</w:t>
      </w:r>
      <w:r w:rsidRPr="00C91120">
        <w:rPr>
          <w:rFonts w:hint="eastAsia"/>
        </w:rPr>
        <w:t>0</w:t>
      </w:r>
      <w:r w:rsidRPr="00C91120">
        <w:rPr>
          <w:rFonts w:hint="eastAsia"/>
        </w:rPr>
        <w:t>可省略（多次）；整段</w:t>
      </w:r>
      <w:r w:rsidRPr="00C91120">
        <w:rPr>
          <w:rFonts w:hint="eastAsia"/>
        </w:rPr>
        <w:t>0</w:t>
      </w:r>
      <w:r w:rsidRPr="00C91120">
        <w:rPr>
          <w:rFonts w:hint="eastAsia"/>
        </w:rPr>
        <w:t>可缩写为</w:t>
      </w:r>
      <w:r w:rsidRPr="00C91120">
        <w:rPr>
          <w:rFonts w:hint="eastAsia"/>
        </w:rPr>
        <w:t>1</w:t>
      </w:r>
      <w:r w:rsidRPr="00C91120">
        <w:rPr>
          <w:rFonts w:hint="eastAsia"/>
        </w:rPr>
        <w:t>个</w:t>
      </w:r>
      <w:r w:rsidRPr="00C91120">
        <w:rPr>
          <w:rFonts w:hint="eastAsia"/>
        </w:rPr>
        <w:t>0</w:t>
      </w:r>
      <w:r w:rsidRPr="00C91120">
        <w:rPr>
          <w:rFonts w:hint="eastAsia"/>
        </w:rPr>
        <w:t>（多次）；连续多段</w:t>
      </w:r>
      <w:r w:rsidRPr="00C91120">
        <w:rPr>
          <w:rFonts w:hint="eastAsia"/>
        </w:rPr>
        <w:t>0</w:t>
      </w:r>
      <w:r w:rsidRPr="00C91120">
        <w:rPr>
          <w:rFonts w:hint="eastAsia"/>
        </w:rPr>
        <w:t>可缩写为双冒号（一次）。</w:t>
      </w:r>
    </w:p>
    <w:p w14:paraId="3BD019B1" w14:textId="684DC01A" w:rsidR="00E033F5" w:rsidRPr="00C91120" w:rsidRDefault="00D80682" w:rsidP="007F5CE8">
      <w:pPr>
        <w:ind w:firstLine="420"/>
      </w:pPr>
      <w:r w:rsidRPr="00C91120">
        <w:rPr>
          <w:rFonts w:hint="eastAsia"/>
        </w:rPr>
        <w:t>【备考点拨】</w:t>
      </w:r>
    </w:p>
    <w:p w14:paraId="39767225" w14:textId="77777777" w:rsidR="00E033F5" w:rsidRPr="00C91120" w:rsidRDefault="00E033F5" w:rsidP="007F5CE8">
      <w:pPr>
        <w:ind w:firstLine="420"/>
      </w:pPr>
      <w:r w:rsidRPr="00C91120">
        <w:rPr>
          <w:rFonts w:hint="eastAsia"/>
        </w:rPr>
        <w:t>1</w:t>
      </w:r>
      <w:r w:rsidRPr="00C91120">
        <w:rPr>
          <w:rFonts w:hint="eastAsia"/>
        </w:rPr>
        <w:t>、掌握</w:t>
      </w:r>
      <w:r w:rsidRPr="00C91120">
        <w:rPr>
          <w:rFonts w:hint="eastAsia"/>
        </w:rPr>
        <w:t>IP</w:t>
      </w:r>
      <w:r w:rsidRPr="00C91120">
        <w:rPr>
          <w:rFonts w:hint="eastAsia"/>
        </w:rPr>
        <w:t>地址分类；</w:t>
      </w:r>
    </w:p>
    <w:p w14:paraId="1005BCED" w14:textId="77777777" w:rsidR="00E033F5" w:rsidRPr="00C91120" w:rsidRDefault="00E033F5" w:rsidP="007F5CE8">
      <w:pPr>
        <w:ind w:firstLine="420"/>
      </w:pPr>
      <w:r w:rsidRPr="00C91120">
        <w:rPr>
          <w:rFonts w:hint="eastAsia"/>
        </w:rPr>
        <w:t>2</w:t>
      </w:r>
      <w:r w:rsidRPr="00C91120">
        <w:rPr>
          <w:rFonts w:hint="eastAsia"/>
        </w:rPr>
        <w:t>、掌握子网划分和路由汇聚的计算。</w:t>
      </w:r>
    </w:p>
    <w:p w14:paraId="472D8E83" w14:textId="77777777" w:rsidR="00E033F5" w:rsidRPr="00C91120" w:rsidRDefault="00E033F5" w:rsidP="007F5CE8">
      <w:pPr>
        <w:ind w:firstLine="420"/>
      </w:pPr>
      <w:r w:rsidRPr="00C91120">
        <w:rPr>
          <w:rFonts w:hint="eastAsia"/>
        </w:rPr>
        <w:t>3</w:t>
      </w:r>
      <w:r w:rsidRPr="00C91120">
        <w:rPr>
          <w:rFonts w:hint="eastAsia"/>
        </w:rPr>
        <w:t>、了解</w:t>
      </w:r>
      <w:r w:rsidRPr="00C91120">
        <w:rPr>
          <w:rFonts w:hint="eastAsia"/>
        </w:rPr>
        <w:t>IPv6</w:t>
      </w:r>
      <w:r w:rsidRPr="00C91120">
        <w:rPr>
          <w:rFonts w:hint="eastAsia"/>
        </w:rPr>
        <w:t>地址的特点、分类、合法地址判定、过渡技术。</w:t>
      </w:r>
    </w:p>
    <w:p w14:paraId="39C11D31" w14:textId="77777777" w:rsidR="00E033F5" w:rsidRPr="00C91120" w:rsidRDefault="00E033F5" w:rsidP="008D2842">
      <w:pPr>
        <w:pStyle w:val="3"/>
      </w:pPr>
      <w:bookmarkStart w:id="355" w:name="_Toc74672589"/>
      <w:r w:rsidRPr="00C91120">
        <w:rPr>
          <w:rStyle w:val="3Char"/>
          <w:rFonts w:ascii="宋体" w:hAnsi="宋体"/>
        </w:rPr>
        <w:t xml:space="preserve">2.4 </w:t>
      </w:r>
      <w:r w:rsidRPr="00C91120">
        <w:rPr>
          <w:rFonts w:hint="eastAsia"/>
        </w:rPr>
        <w:t>网络规划与设计（★）</w:t>
      </w:r>
      <w:bookmarkEnd w:id="355"/>
    </w:p>
    <w:p w14:paraId="4089C654" w14:textId="77777777" w:rsidR="00E033F5" w:rsidRPr="00C91120" w:rsidRDefault="00E033F5" w:rsidP="007F5CE8">
      <w:pPr>
        <w:ind w:firstLine="420"/>
      </w:pPr>
      <w:r w:rsidRPr="00C91120">
        <w:rPr>
          <w:rFonts w:hint="eastAsia"/>
        </w:rPr>
        <w:t>【考法分析】</w:t>
      </w:r>
    </w:p>
    <w:p w14:paraId="008A6314" w14:textId="77777777" w:rsidR="00E033F5" w:rsidRPr="00C91120" w:rsidRDefault="00E033F5" w:rsidP="007F5CE8">
      <w:pPr>
        <w:ind w:firstLine="420"/>
      </w:pPr>
      <w:r w:rsidRPr="00C91120">
        <w:rPr>
          <w:rFonts w:hint="eastAsia"/>
        </w:rPr>
        <w:t>本知识点的考查形式有：给定一些描述，判断所属设计原则；或给定一些描述，判断所属的设计层次，或给定层次，判断其功能描述正误。</w:t>
      </w:r>
    </w:p>
    <w:p w14:paraId="5807B295" w14:textId="7F0CB508" w:rsidR="00E033F5" w:rsidRPr="00C91120" w:rsidRDefault="00D80682" w:rsidP="007F5CE8">
      <w:pPr>
        <w:ind w:firstLine="420"/>
      </w:pPr>
      <w:r w:rsidRPr="00C91120">
        <w:rPr>
          <w:rFonts w:hint="eastAsia"/>
        </w:rPr>
        <w:t>【要点分析】</w:t>
      </w:r>
    </w:p>
    <w:p w14:paraId="3A5AE070" w14:textId="77777777" w:rsidR="00E033F5" w:rsidRPr="00C91120" w:rsidRDefault="00E033F5" w:rsidP="007F5CE8">
      <w:pPr>
        <w:ind w:firstLine="420"/>
      </w:pPr>
      <w:r w:rsidRPr="00C91120">
        <w:rPr>
          <w:rFonts w:hint="eastAsia"/>
        </w:rPr>
        <w:t>1</w:t>
      </w:r>
      <w:r w:rsidRPr="00C91120">
        <w:rPr>
          <w:rFonts w:hint="eastAsia"/>
        </w:rPr>
        <w:t>、需求分析：网络功能要求；网路的性能要求；网络运行环境的要求；网络的可扩充性和可维护性要求。</w:t>
      </w:r>
    </w:p>
    <w:p w14:paraId="4B60F39E" w14:textId="77777777" w:rsidR="00E033F5" w:rsidRPr="00C91120" w:rsidRDefault="00E033F5" w:rsidP="007F5CE8">
      <w:pPr>
        <w:ind w:firstLine="420"/>
      </w:pPr>
      <w:r w:rsidRPr="00C91120">
        <w:rPr>
          <w:rFonts w:hint="eastAsia"/>
        </w:rPr>
        <w:t>2</w:t>
      </w:r>
      <w:r w:rsidRPr="00C91120">
        <w:rPr>
          <w:rFonts w:hint="eastAsia"/>
        </w:rPr>
        <w:t>、网络规划原则：实用性原则、开放性原则、先进性原则。</w:t>
      </w:r>
    </w:p>
    <w:p w14:paraId="616EC073" w14:textId="77777777" w:rsidR="00E033F5" w:rsidRPr="00C91120" w:rsidRDefault="00E033F5" w:rsidP="007F5CE8">
      <w:pPr>
        <w:ind w:firstLine="420"/>
      </w:pPr>
      <w:r w:rsidRPr="00C91120">
        <w:rPr>
          <w:rFonts w:hint="eastAsia"/>
        </w:rPr>
        <w:t>3</w:t>
      </w:r>
      <w:r w:rsidRPr="00C91120">
        <w:rPr>
          <w:rFonts w:hint="eastAsia"/>
        </w:rPr>
        <w:t>、网络设计与实施原则：可靠性原则、安全性原则、高效性原则、可扩展原则。</w:t>
      </w:r>
    </w:p>
    <w:p w14:paraId="70D9E3A0" w14:textId="77777777" w:rsidR="00E033F5" w:rsidRPr="00C91120" w:rsidRDefault="00E033F5" w:rsidP="007F5CE8">
      <w:pPr>
        <w:ind w:firstLine="420"/>
      </w:pPr>
      <w:r w:rsidRPr="00C91120">
        <w:rPr>
          <w:rFonts w:hint="eastAsia"/>
        </w:rPr>
        <w:t>4</w:t>
      </w:r>
      <w:r w:rsidRPr="00C91120">
        <w:rPr>
          <w:rFonts w:hint="eastAsia"/>
        </w:rPr>
        <w:t>、层次化网络设计</w:t>
      </w:r>
    </w:p>
    <w:p w14:paraId="71FE67E2" w14:textId="4D5782DE" w:rsidR="00E033F5" w:rsidRPr="00C91120" w:rsidRDefault="00E033F5" w:rsidP="007F5CE8">
      <w:pPr>
        <w:ind w:firstLine="420"/>
      </w:pPr>
      <w:r w:rsidRPr="00C91120">
        <w:rPr>
          <w:rFonts w:hint="eastAsia"/>
        </w:rPr>
        <w:tab/>
      </w:r>
      <w:r w:rsidR="00F60903" w:rsidRPr="00EB747F">
        <w:object w:dxaOrig="6109" w:dyaOrig="3445" w14:anchorId="43BF1C3E">
          <v:shape id="_x0000_i1035" type="#_x0000_t75" style="width:302.25pt;height:171.75pt" o:ole="">
            <v:imagedata r:id="rId60" o:title="" blacklevel="-.5"/>
          </v:shape>
          <o:OLEObject Type="Embed" ProgID="Visio.Drawing.15" ShapeID="_x0000_i1035" DrawAspect="Content" ObjectID="_1685428972" r:id="rId61"/>
        </w:object>
      </w:r>
    </w:p>
    <w:p w14:paraId="47E4458F" w14:textId="77777777" w:rsidR="00E033F5" w:rsidRPr="00C91120" w:rsidRDefault="00E033F5" w:rsidP="007F5CE8">
      <w:pPr>
        <w:ind w:firstLine="422"/>
      </w:pPr>
      <w:r w:rsidRPr="00C91120">
        <w:rPr>
          <w:rFonts w:hint="eastAsia"/>
          <w:b/>
          <w:bCs/>
        </w:rPr>
        <w:t>核心层：</w:t>
      </w:r>
      <w:r w:rsidRPr="00C91120">
        <w:rPr>
          <w:rFonts w:hint="eastAsia"/>
        </w:rPr>
        <w:t>主要是高速数据交换，实现高速数据传输、出口路由，常用冗余机制。</w:t>
      </w:r>
    </w:p>
    <w:p w14:paraId="1B4D4D8D" w14:textId="77777777" w:rsidR="00E033F5" w:rsidRPr="00C91120" w:rsidRDefault="00E033F5" w:rsidP="007F5CE8">
      <w:pPr>
        <w:ind w:firstLine="422"/>
        <w:rPr>
          <w:b/>
          <w:bCs/>
        </w:rPr>
      </w:pPr>
      <w:r w:rsidRPr="00C91120">
        <w:rPr>
          <w:rFonts w:hint="eastAsia"/>
          <w:b/>
          <w:bCs/>
        </w:rPr>
        <w:t>接入层：</w:t>
      </w:r>
      <w:r w:rsidRPr="00C91120">
        <w:rPr>
          <w:rFonts w:hint="eastAsia"/>
        </w:rPr>
        <w:t>主要是针对用户端，实现用户接入、计费管理、</w:t>
      </w:r>
      <w:r w:rsidRPr="00C91120">
        <w:rPr>
          <w:rFonts w:hint="eastAsia"/>
        </w:rPr>
        <w:t>MAC</w:t>
      </w:r>
      <w:r w:rsidRPr="00C91120">
        <w:rPr>
          <w:rFonts w:hint="eastAsia"/>
        </w:rPr>
        <w:t>地址认证、</w:t>
      </w:r>
      <w:r w:rsidRPr="00C91120">
        <w:rPr>
          <w:rFonts w:hint="eastAsia"/>
        </w:rPr>
        <w:t>MAC</w:t>
      </w:r>
      <w:r w:rsidRPr="00C91120">
        <w:rPr>
          <w:rFonts w:hint="eastAsia"/>
        </w:rPr>
        <w:t>地址过滤、收集用户信息，可以使用集线器代替交换机。</w:t>
      </w:r>
    </w:p>
    <w:p w14:paraId="7FA4E273" w14:textId="77777777" w:rsidR="00E033F5" w:rsidRPr="00C91120" w:rsidRDefault="00E033F5" w:rsidP="007F5CE8">
      <w:pPr>
        <w:ind w:firstLine="422"/>
      </w:pPr>
      <w:r w:rsidRPr="00C91120">
        <w:rPr>
          <w:rFonts w:hint="eastAsia"/>
          <w:b/>
          <w:bCs/>
        </w:rPr>
        <w:t>汇聚层</w:t>
      </w:r>
      <w:r w:rsidRPr="00C91120">
        <w:rPr>
          <w:rFonts w:hint="eastAsia"/>
          <w:b/>
          <w:bCs/>
        </w:rPr>
        <w:t xml:space="preserve"> </w:t>
      </w:r>
      <w:r w:rsidRPr="00C91120">
        <w:rPr>
          <w:rFonts w:hint="eastAsia"/>
          <w:b/>
          <w:bCs/>
        </w:rPr>
        <w:t>：</w:t>
      </w:r>
      <w:r w:rsidRPr="00C91120">
        <w:rPr>
          <w:rFonts w:hint="eastAsia"/>
        </w:rPr>
        <w:t>网络访问策略控制、数据包处理和过滤、策略路由、广播域定义</w:t>
      </w:r>
      <w:r w:rsidRPr="00C91120">
        <w:rPr>
          <w:rFonts w:hint="eastAsia"/>
        </w:rPr>
        <w:t xml:space="preserve"> </w:t>
      </w:r>
      <w:r w:rsidRPr="00C91120">
        <w:rPr>
          <w:rFonts w:hint="eastAsia"/>
        </w:rPr>
        <w:t>、寻址。</w:t>
      </w:r>
    </w:p>
    <w:p w14:paraId="739059E0" w14:textId="7CAB5324" w:rsidR="00E033F5" w:rsidRPr="00C91120" w:rsidRDefault="00D80682" w:rsidP="007F5CE8">
      <w:pPr>
        <w:ind w:firstLine="420"/>
      </w:pPr>
      <w:r w:rsidRPr="00C91120">
        <w:rPr>
          <w:rFonts w:hint="eastAsia"/>
        </w:rPr>
        <w:t>【备考点拨】</w:t>
      </w:r>
    </w:p>
    <w:p w14:paraId="03D4C936" w14:textId="77777777" w:rsidR="00E033F5" w:rsidRPr="00C91120" w:rsidRDefault="00E033F5" w:rsidP="007F5CE8">
      <w:pPr>
        <w:ind w:firstLine="420"/>
      </w:pPr>
      <w:r w:rsidRPr="00C91120">
        <w:rPr>
          <w:rFonts w:hint="eastAsia"/>
        </w:rPr>
        <w:t>1</w:t>
      </w:r>
      <w:r w:rsidRPr="00C91120">
        <w:rPr>
          <w:rFonts w:hint="eastAsia"/>
        </w:rPr>
        <w:t>、了解网络规划原则；</w:t>
      </w:r>
    </w:p>
    <w:p w14:paraId="1537C036" w14:textId="77777777" w:rsidR="00E033F5" w:rsidRPr="00C91120" w:rsidRDefault="00E033F5" w:rsidP="007F5CE8">
      <w:pPr>
        <w:ind w:firstLine="420"/>
      </w:pPr>
      <w:r w:rsidRPr="00C91120">
        <w:rPr>
          <w:rFonts w:hint="eastAsia"/>
        </w:rPr>
        <w:t>2</w:t>
      </w:r>
      <w:r w:rsidRPr="00C91120">
        <w:rPr>
          <w:rFonts w:hint="eastAsia"/>
        </w:rPr>
        <w:t>、掌握核心层、接入层、汇聚层的功能和区别。</w:t>
      </w:r>
    </w:p>
    <w:p w14:paraId="16D595CF" w14:textId="77777777" w:rsidR="00E033F5" w:rsidRPr="00C91120" w:rsidRDefault="00E033F5" w:rsidP="008D2842">
      <w:pPr>
        <w:pStyle w:val="3"/>
      </w:pPr>
      <w:bookmarkStart w:id="356" w:name="_Toc74672590"/>
      <w:r w:rsidRPr="00C91120">
        <w:rPr>
          <w:rFonts w:hint="eastAsia"/>
        </w:rPr>
        <w:t xml:space="preserve">2.5 </w:t>
      </w:r>
      <w:r w:rsidRPr="00C91120">
        <w:rPr>
          <w:rFonts w:hint="eastAsia"/>
        </w:rPr>
        <w:t>网络接入技术（★★）</w:t>
      </w:r>
      <w:bookmarkEnd w:id="356"/>
    </w:p>
    <w:p w14:paraId="1AE0F6E6" w14:textId="77777777" w:rsidR="00E033F5" w:rsidRPr="00C91120" w:rsidRDefault="00E033F5" w:rsidP="007F5CE8">
      <w:pPr>
        <w:ind w:firstLine="420"/>
      </w:pPr>
      <w:r w:rsidRPr="00C91120">
        <w:rPr>
          <w:rFonts w:hint="eastAsia"/>
        </w:rPr>
        <w:t>【考法分析】</w:t>
      </w:r>
    </w:p>
    <w:p w14:paraId="436CA115" w14:textId="77777777" w:rsidR="00E033F5" w:rsidRPr="00C91120" w:rsidRDefault="00E033F5" w:rsidP="007F5CE8">
      <w:pPr>
        <w:ind w:firstLine="420"/>
      </w:pPr>
      <w:r w:rsidRPr="00C91120">
        <w:rPr>
          <w:rFonts w:hint="eastAsia"/>
        </w:rPr>
        <w:t>本知识点的考查形式有：对</w:t>
      </w:r>
      <w:r w:rsidRPr="00C91120">
        <w:rPr>
          <w:rFonts w:hint="eastAsia"/>
        </w:rPr>
        <w:t>3G/4G</w:t>
      </w:r>
      <w:r w:rsidRPr="00C91120">
        <w:rPr>
          <w:rFonts w:hint="eastAsia"/>
        </w:rPr>
        <w:t>标准的分类，给定场景描述找到所属的协议。</w:t>
      </w:r>
    </w:p>
    <w:p w14:paraId="396C8011" w14:textId="38162B8A" w:rsidR="00E033F5" w:rsidRPr="00C91120" w:rsidRDefault="00D80682" w:rsidP="007F5CE8">
      <w:pPr>
        <w:ind w:firstLine="420"/>
      </w:pPr>
      <w:r w:rsidRPr="00C91120">
        <w:rPr>
          <w:rFonts w:hint="eastAsia"/>
        </w:rPr>
        <w:t>【要点分析】</w:t>
      </w:r>
    </w:p>
    <w:p w14:paraId="1279D310" w14:textId="77777777" w:rsidR="00E033F5" w:rsidRPr="00C91120" w:rsidRDefault="00E033F5" w:rsidP="007F5CE8">
      <w:pPr>
        <w:ind w:firstLine="420"/>
      </w:pPr>
      <w:r w:rsidRPr="00C91120">
        <w:rPr>
          <w:rFonts w:hint="eastAsia"/>
        </w:rPr>
        <w:t>1</w:t>
      </w:r>
      <w:r w:rsidRPr="00C91120">
        <w:rPr>
          <w:rFonts w:hint="eastAsia"/>
        </w:rPr>
        <w:t>、有线接入</w:t>
      </w:r>
    </w:p>
    <w:p w14:paraId="66A2B9D8" w14:textId="77777777" w:rsidR="00E033F5" w:rsidRPr="00C91120" w:rsidRDefault="00E033F5" w:rsidP="007F5CE8">
      <w:pPr>
        <w:ind w:firstLine="420"/>
      </w:pPr>
      <w:r w:rsidRPr="00C91120">
        <w:rPr>
          <w:rFonts w:hint="eastAsia"/>
        </w:rPr>
        <w:t>公共交换电话网络</w:t>
      </w:r>
      <w:r w:rsidRPr="00C91120">
        <w:rPr>
          <w:rFonts w:hint="eastAsia"/>
        </w:rPr>
        <w:t>PSTN</w:t>
      </w:r>
    </w:p>
    <w:p w14:paraId="0BC073AE" w14:textId="77777777" w:rsidR="00E033F5" w:rsidRPr="00C91120" w:rsidRDefault="00E033F5" w:rsidP="007F5CE8">
      <w:pPr>
        <w:ind w:firstLine="420"/>
      </w:pPr>
      <w:r w:rsidRPr="00C91120">
        <w:rPr>
          <w:rFonts w:hint="eastAsia"/>
        </w:rPr>
        <w:t>数字数据网</w:t>
      </w:r>
      <w:r w:rsidRPr="00C91120">
        <w:rPr>
          <w:rFonts w:hint="eastAsia"/>
        </w:rPr>
        <w:t>DDN</w:t>
      </w:r>
      <w:r w:rsidRPr="00C91120">
        <w:rPr>
          <w:rFonts w:hint="eastAsia"/>
        </w:rPr>
        <w:t>：采用数字传输信道传输数据信号的通信网，优势是网络传输速率高、时延小、质量好、网络透明度高、可支持任何规程、安全可靠，但成本高。</w:t>
      </w:r>
    </w:p>
    <w:p w14:paraId="71229660" w14:textId="77777777" w:rsidR="00E033F5" w:rsidRPr="00C91120" w:rsidRDefault="00E033F5" w:rsidP="007F5CE8">
      <w:pPr>
        <w:ind w:firstLine="420"/>
      </w:pPr>
      <w:r w:rsidRPr="00C91120">
        <w:rPr>
          <w:rFonts w:hint="eastAsia"/>
        </w:rPr>
        <w:t>综合业务数字网</w:t>
      </w:r>
      <w:r w:rsidRPr="00C91120">
        <w:rPr>
          <w:rFonts w:hint="eastAsia"/>
        </w:rPr>
        <w:t>ISDN</w:t>
      </w:r>
      <w:r w:rsidRPr="00C91120">
        <w:rPr>
          <w:rFonts w:hint="eastAsia"/>
        </w:rPr>
        <w:t>：一线通</w:t>
      </w:r>
    </w:p>
    <w:p w14:paraId="56EFDB9B" w14:textId="77777777" w:rsidR="00E033F5" w:rsidRPr="00C91120" w:rsidRDefault="00E033F5" w:rsidP="007F5CE8">
      <w:pPr>
        <w:ind w:firstLine="420"/>
      </w:pPr>
      <w:r w:rsidRPr="00C91120">
        <w:rPr>
          <w:rFonts w:hint="eastAsia"/>
        </w:rPr>
        <w:t>非对称数字用户线路</w:t>
      </w:r>
      <w:r w:rsidRPr="00C91120">
        <w:rPr>
          <w:rFonts w:hint="eastAsia"/>
        </w:rPr>
        <w:t>ADSL</w:t>
      </w:r>
      <w:r w:rsidRPr="00C91120">
        <w:rPr>
          <w:rFonts w:hint="eastAsia"/>
        </w:rPr>
        <w:t>：在一对铜双绞线基础上为用户提供上、下行非对称的传输速率。（三种方式：基于以太网</w:t>
      </w:r>
      <w:r w:rsidRPr="00C91120">
        <w:rPr>
          <w:rFonts w:hint="eastAsia"/>
        </w:rPr>
        <w:t>--PPPoE</w:t>
      </w:r>
      <w:r w:rsidRPr="00C91120">
        <w:rPr>
          <w:rFonts w:hint="eastAsia"/>
        </w:rPr>
        <w:t>，基于</w:t>
      </w:r>
      <w:r w:rsidRPr="00C91120">
        <w:rPr>
          <w:rFonts w:hint="eastAsia"/>
        </w:rPr>
        <w:t>ATM</w:t>
      </w:r>
      <w:r w:rsidRPr="00C91120">
        <w:rPr>
          <w:rFonts w:hint="eastAsia"/>
        </w:rPr>
        <w:t>—</w:t>
      </w:r>
      <w:r w:rsidRPr="00C91120">
        <w:rPr>
          <w:rFonts w:hint="eastAsia"/>
        </w:rPr>
        <w:t>PPPoA</w:t>
      </w:r>
      <w:r w:rsidRPr="00C91120">
        <w:rPr>
          <w:rFonts w:hint="eastAsia"/>
        </w:rPr>
        <w:t>，静态</w:t>
      </w:r>
      <w:r w:rsidRPr="00C91120">
        <w:rPr>
          <w:rFonts w:hint="eastAsia"/>
        </w:rPr>
        <w:t>IP</w:t>
      </w:r>
      <w:r w:rsidRPr="00C91120">
        <w:rPr>
          <w:rFonts w:hint="eastAsia"/>
        </w:rPr>
        <w:t>）</w:t>
      </w:r>
    </w:p>
    <w:p w14:paraId="4AC8B787" w14:textId="77777777" w:rsidR="00E033F5" w:rsidRPr="00C91120" w:rsidRDefault="00E033F5" w:rsidP="007F5CE8">
      <w:pPr>
        <w:ind w:firstLine="420"/>
      </w:pPr>
      <w:r w:rsidRPr="00C91120">
        <w:rPr>
          <w:rFonts w:hint="eastAsia"/>
        </w:rPr>
        <w:t>同轴光纤技术</w:t>
      </w:r>
      <w:r w:rsidRPr="00C91120">
        <w:rPr>
          <w:rFonts w:hint="eastAsia"/>
        </w:rPr>
        <w:t>HFC</w:t>
      </w:r>
    </w:p>
    <w:p w14:paraId="1135974E" w14:textId="77777777" w:rsidR="00E033F5" w:rsidRPr="00C91120" w:rsidRDefault="00E033F5" w:rsidP="007F5CE8">
      <w:pPr>
        <w:ind w:firstLine="420"/>
      </w:pPr>
      <w:r w:rsidRPr="00C91120">
        <w:rPr>
          <w:rFonts w:hint="eastAsia"/>
        </w:rPr>
        <w:t>2</w:t>
      </w:r>
      <w:r w:rsidRPr="00C91120">
        <w:rPr>
          <w:rFonts w:hint="eastAsia"/>
        </w:rPr>
        <w:t>、无线接入：</w:t>
      </w:r>
      <w:r w:rsidRPr="00C91120">
        <w:rPr>
          <w:rFonts w:hint="eastAsia"/>
        </w:rPr>
        <w:t>WiFi</w:t>
      </w:r>
      <w:r w:rsidRPr="00C91120">
        <w:rPr>
          <w:rFonts w:hint="eastAsia"/>
        </w:rPr>
        <w:t>、蓝牙、红外、</w:t>
      </w:r>
      <w:r w:rsidRPr="00C91120">
        <w:rPr>
          <w:rFonts w:hint="eastAsia"/>
        </w:rPr>
        <w:t>WAPI</w:t>
      </w:r>
    </w:p>
    <w:p w14:paraId="4FFA35F8" w14:textId="77777777" w:rsidR="00E033F5" w:rsidRPr="00C91120" w:rsidRDefault="00E033F5" w:rsidP="007F5CE8">
      <w:pPr>
        <w:ind w:firstLine="420"/>
      </w:pPr>
      <w:r w:rsidRPr="00C91120">
        <w:rPr>
          <w:rFonts w:hint="eastAsia"/>
        </w:rPr>
        <w:t>3</w:t>
      </w:r>
      <w:r w:rsidRPr="00C91120">
        <w:rPr>
          <w:rFonts w:hint="eastAsia"/>
        </w:rPr>
        <w:t>、</w:t>
      </w:r>
      <w:r w:rsidRPr="00C91120">
        <w:rPr>
          <w:rFonts w:hint="eastAsia"/>
        </w:rPr>
        <w:t>3G</w:t>
      </w:r>
      <w:r w:rsidRPr="00C91120">
        <w:rPr>
          <w:rFonts w:hint="eastAsia"/>
        </w:rPr>
        <w:t>：</w:t>
      </w:r>
      <w:r w:rsidRPr="00C91120">
        <w:rPr>
          <w:rFonts w:hint="eastAsia"/>
        </w:rPr>
        <w:t>WCDMA</w:t>
      </w:r>
      <w:r w:rsidRPr="00C91120">
        <w:rPr>
          <w:rFonts w:hint="eastAsia"/>
        </w:rPr>
        <w:t>、</w:t>
      </w:r>
      <w:r w:rsidRPr="00C91120">
        <w:rPr>
          <w:rFonts w:hint="eastAsia"/>
        </w:rPr>
        <w:t>CMDA2000</w:t>
      </w:r>
      <w:r w:rsidRPr="00C91120">
        <w:rPr>
          <w:rFonts w:hint="eastAsia"/>
        </w:rPr>
        <w:t>、</w:t>
      </w:r>
      <w:r w:rsidRPr="00C91120">
        <w:rPr>
          <w:rFonts w:hint="eastAsia"/>
        </w:rPr>
        <w:t>TD-SCDMA</w:t>
      </w:r>
    </w:p>
    <w:p w14:paraId="4CF5527F" w14:textId="77777777" w:rsidR="00E033F5" w:rsidRPr="00C91120" w:rsidRDefault="00E033F5" w:rsidP="007F5CE8">
      <w:pPr>
        <w:ind w:firstLine="420"/>
      </w:pPr>
      <w:r w:rsidRPr="00C91120">
        <w:rPr>
          <w:rFonts w:hint="eastAsia"/>
        </w:rPr>
        <w:t>4</w:t>
      </w:r>
      <w:r w:rsidRPr="00C91120">
        <w:rPr>
          <w:rFonts w:hint="eastAsia"/>
        </w:rPr>
        <w:t>、</w:t>
      </w:r>
      <w:r w:rsidRPr="00C91120">
        <w:rPr>
          <w:rFonts w:hint="eastAsia"/>
        </w:rPr>
        <w:t>4G</w:t>
      </w:r>
      <w:r w:rsidRPr="00C91120">
        <w:rPr>
          <w:rFonts w:hint="eastAsia"/>
        </w:rPr>
        <w:t>：</w:t>
      </w:r>
      <w:r w:rsidRPr="00C91120">
        <w:rPr>
          <w:rFonts w:hint="eastAsia"/>
        </w:rPr>
        <w:t>FDD-LTE--</w:t>
      </w:r>
      <w:r w:rsidRPr="00C91120">
        <w:rPr>
          <w:rFonts w:hint="eastAsia"/>
        </w:rPr>
        <w:t>频分、</w:t>
      </w:r>
      <w:r w:rsidRPr="00C91120">
        <w:rPr>
          <w:rFonts w:hint="eastAsia"/>
        </w:rPr>
        <w:t>TD-LTE--</w:t>
      </w:r>
      <w:r w:rsidRPr="00C91120">
        <w:rPr>
          <w:rFonts w:hint="eastAsia"/>
        </w:rPr>
        <w:t>时分</w:t>
      </w:r>
    </w:p>
    <w:p w14:paraId="7A6A9F16" w14:textId="77777777" w:rsidR="00E033F5" w:rsidRPr="00C91120" w:rsidRDefault="00E033F5" w:rsidP="007F5CE8">
      <w:pPr>
        <w:ind w:firstLine="420"/>
      </w:pPr>
      <w:r w:rsidRPr="00C91120">
        <w:rPr>
          <w:rFonts w:hint="eastAsia"/>
        </w:rPr>
        <w:t>5</w:t>
      </w:r>
      <w:r w:rsidRPr="00C91120">
        <w:rPr>
          <w:rFonts w:hint="eastAsia"/>
        </w:rPr>
        <w:t>、</w:t>
      </w:r>
      <w:r w:rsidRPr="00C91120">
        <w:rPr>
          <w:rFonts w:hint="eastAsia"/>
        </w:rPr>
        <w:t>5G</w:t>
      </w:r>
      <w:r w:rsidRPr="00C91120">
        <w:rPr>
          <w:rFonts w:hint="eastAsia"/>
        </w:rPr>
        <w:t>：理论峰值</w:t>
      </w:r>
      <w:r w:rsidRPr="00C91120">
        <w:rPr>
          <w:rFonts w:hint="eastAsia"/>
        </w:rPr>
        <w:t>1G</w:t>
      </w:r>
    </w:p>
    <w:p w14:paraId="6765FDBC" w14:textId="7433FE7E" w:rsidR="00E033F5" w:rsidRPr="00C91120" w:rsidRDefault="00D80682" w:rsidP="007F5CE8">
      <w:pPr>
        <w:ind w:firstLine="420"/>
      </w:pPr>
      <w:r w:rsidRPr="00C91120">
        <w:rPr>
          <w:rFonts w:hint="eastAsia"/>
        </w:rPr>
        <w:t>【备考点拨】</w:t>
      </w:r>
    </w:p>
    <w:p w14:paraId="4EC4011E" w14:textId="77777777" w:rsidR="00E033F5" w:rsidRPr="00C91120" w:rsidRDefault="00E033F5" w:rsidP="007F5CE8">
      <w:pPr>
        <w:ind w:firstLine="420"/>
      </w:pPr>
      <w:r w:rsidRPr="00C91120">
        <w:rPr>
          <w:rFonts w:hint="eastAsia"/>
        </w:rPr>
        <w:t>了解相关协议标准的应用场景。</w:t>
      </w:r>
    </w:p>
    <w:p w14:paraId="506BC459" w14:textId="77777777" w:rsidR="00E033F5" w:rsidRPr="00C91120" w:rsidRDefault="00E033F5" w:rsidP="008D2842">
      <w:pPr>
        <w:pStyle w:val="3"/>
      </w:pPr>
      <w:bookmarkStart w:id="357" w:name="_Toc74672591"/>
      <w:r w:rsidRPr="00C91120">
        <w:rPr>
          <w:rFonts w:hint="eastAsia"/>
        </w:rPr>
        <w:t>2.6 HTML</w:t>
      </w:r>
      <w:r w:rsidRPr="00C91120">
        <w:rPr>
          <w:rFonts w:hint="eastAsia"/>
        </w:rPr>
        <w:t>语言（★★）</w:t>
      </w:r>
      <w:bookmarkEnd w:id="357"/>
    </w:p>
    <w:p w14:paraId="51586C1D" w14:textId="77777777" w:rsidR="00E033F5" w:rsidRPr="00C91120" w:rsidRDefault="00E033F5" w:rsidP="007F5CE8">
      <w:pPr>
        <w:ind w:firstLine="420"/>
      </w:pPr>
      <w:r w:rsidRPr="00C91120">
        <w:rPr>
          <w:rFonts w:hint="eastAsia"/>
        </w:rPr>
        <w:t>【考法分析】</w:t>
      </w:r>
    </w:p>
    <w:p w14:paraId="48386FF3" w14:textId="77777777" w:rsidR="00E033F5" w:rsidRPr="00C91120" w:rsidRDefault="00E033F5" w:rsidP="007F5CE8">
      <w:pPr>
        <w:ind w:firstLine="420"/>
      </w:pPr>
      <w:r w:rsidRPr="00C91120">
        <w:rPr>
          <w:rFonts w:hint="eastAsia"/>
        </w:rPr>
        <w:t>本知识点的考查形式主要是给定一些要求，选择使用的标签，或给定标签，选择对应的描述。</w:t>
      </w:r>
    </w:p>
    <w:p w14:paraId="382B87D5" w14:textId="6D96845C" w:rsidR="00E033F5" w:rsidRPr="00C91120" w:rsidRDefault="00D80682" w:rsidP="007F5CE8">
      <w:pPr>
        <w:ind w:firstLine="420"/>
      </w:pPr>
      <w:r w:rsidRPr="00C91120">
        <w:rPr>
          <w:rFonts w:hint="eastAsia"/>
        </w:rPr>
        <w:t>【要点分析】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560"/>
        <w:gridCol w:w="6367"/>
      </w:tblGrid>
      <w:tr w:rsidR="002D386F" w:rsidRPr="002D386F" w14:paraId="59CCA0A4"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416F9268" w14:textId="77777777" w:rsidR="002D386F" w:rsidRPr="002D386F" w:rsidRDefault="002D386F" w:rsidP="008D6D9D">
            <w:pPr>
              <w:pStyle w:val="aa"/>
            </w:pPr>
            <w:r w:rsidRPr="002D386F">
              <w:rPr>
                <w:rFonts w:hint="eastAsia"/>
              </w:rPr>
              <w:t>&lt;a&gt;</w:t>
            </w:r>
          </w:p>
        </w:tc>
        <w:tc>
          <w:tcPr>
            <w:tcW w:w="4016" w:type="pct"/>
            <w:shd w:val="clear" w:color="auto" w:fill="auto"/>
            <w:tcMar>
              <w:top w:w="15" w:type="dxa"/>
              <w:left w:w="67" w:type="dxa"/>
              <w:bottom w:w="0" w:type="dxa"/>
              <w:right w:w="67" w:type="dxa"/>
            </w:tcMar>
            <w:hideMark/>
          </w:tcPr>
          <w:p w14:paraId="70507605" w14:textId="77777777" w:rsidR="002D386F" w:rsidRPr="002D386F" w:rsidRDefault="002D386F" w:rsidP="007F5CE8">
            <w:pPr>
              <w:ind w:firstLine="420"/>
            </w:pPr>
            <w:r w:rsidRPr="002D386F">
              <w:rPr>
                <w:rFonts w:hint="eastAsia"/>
              </w:rPr>
              <w:t>定义锚</w:t>
            </w:r>
          </w:p>
        </w:tc>
      </w:tr>
      <w:tr w:rsidR="002D386F" w:rsidRPr="002D386F" w14:paraId="3CBB0494"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1A3B931D" w14:textId="77777777" w:rsidR="002D386F" w:rsidRPr="002D386F" w:rsidRDefault="002D386F" w:rsidP="008D6D9D">
            <w:pPr>
              <w:pStyle w:val="aa"/>
            </w:pPr>
            <w:r w:rsidRPr="002D386F">
              <w:rPr>
                <w:rFonts w:hint="eastAsia"/>
              </w:rPr>
              <w:t>&lt;b&gt;</w:t>
            </w:r>
          </w:p>
        </w:tc>
        <w:tc>
          <w:tcPr>
            <w:tcW w:w="4016" w:type="pct"/>
            <w:shd w:val="clear" w:color="auto" w:fill="auto"/>
            <w:tcMar>
              <w:top w:w="15" w:type="dxa"/>
              <w:left w:w="67" w:type="dxa"/>
              <w:bottom w:w="0" w:type="dxa"/>
              <w:right w:w="67" w:type="dxa"/>
            </w:tcMar>
            <w:hideMark/>
          </w:tcPr>
          <w:p w14:paraId="7A8789B6" w14:textId="77777777" w:rsidR="002D386F" w:rsidRPr="002D386F" w:rsidRDefault="002D386F" w:rsidP="007F5CE8">
            <w:pPr>
              <w:ind w:firstLine="420"/>
            </w:pPr>
            <w:r w:rsidRPr="002D386F">
              <w:rPr>
                <w:rFonts w:hint="eastAsia"/>
              </w:rPr>
              <w:t>定义粗体字</w:t>
            </w:r>
          </w:p>
        </w:tc>
      </w:tr>
      <w:tr w:rsidR="002D386F" w:rsidRPr="002D386F" w14:paraId="18B4BBD9"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6DAB662C" w14:textId="77777777" w:rsidR="002D386F" w:rsidRPr="002D386F" w:rsidRDefault="002D386F" w:rsidP="008D6D9D">
            <w:pPr>
              <w:pStyle w:val="aa"/>
            </w:pPr>
            <w:r w:rsidRPr="002D386F">
              <w:rPr>
                <w:rFonts w:hint="eastAsia"/>
              </w:rPr>
              <w:t>&lt;body&gt;</w:t>
            </w:r>
          </w:p>
        </w:tc>
        <w:tc>
          <w:tcPr>
            <w:tcW w:w="4016" w:type="pct"/>
            <w:shd w:val="clear" w:color="auto" w:fill="auto"/>
            <w:tcMar>
              <w:top w:w="15" w:type="dxa"/>
              <w:left w:w="67" w:type="dxa"/>
              <w:bottom w:w="0" w:type="dxa"/>
              <w:right w:w="67" w:type="dxa"/>
            </w:tcMar>
            <w:hideMark/>
          </w:tcPr>
          <w:p w14:paraId="637B9FF7" w14:textId="77777777" w:rsidR="002D386F" w:rsidRPr="002D386F" w:rsidRDefault="002D386F" w:rsidP="007F5CE8">
            <w:pPr>
              <w:ind w:firstLine="420"/>
            </w:pPr>
            <w:r w:rsidRPr="002D386F">
              <w:rPr>
                <w:rFonts w:hint="eastAsia"/>
              </w:rPr>
              <w:t>定义文档的主体</w:t>
            </w:r>
          </w:p>
        </w:tc>
      </w:tr>
      <w:tr w:rsidR="002D386F" w:rsidRPr="002D386F" w14:paraId="4FFE7842"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689723A2" w14:textId="77777777" w:rsidR="002D386F" w:rsidRPr="002D386F" w:rsidRDefault="002D386F" w:rsidP="008D6D9D">
            <w:pPr>
              <w:pStyle w:val="aa"/>
            </w:pPr>
            <w:r w:rsidRPr="002D386F">
              <w:rPr>
                <w:rFonts w:hint="eastAsia"/>
              </w:rPr>
              <w:t>&lt;button&gt;</w:t>
            </w:r>
          </w:p>
        </w:tc>
        <w:tc>
          <w:tcPr>
            <w:tcW w:w="4016" w:type="pct"/>
            <w:shd w:val="clear" w:color="auto" w:fill="auto"/>
            <w:tcMar>
              <w:top w:w="15" w:type="dxa"/>
              <w:left w:w="67" w:type="dxa"/>
              <w:bottom w:w="0" w:type="dxa"/>
              <w:right w:w="67" w:type="dxa"/>
            </w:tcMar>
            <w:hideMark/>
          </w:tcPr>
          <w:p w14:paraId="093EF9B6" w14:textId="77777777" w:rsidR="002D386F" w:rsidRPr="002D386F" w:rsidRDefault="002D386F" w:rsidP="007F5CE8">
            <w:pPr>
              <w:ind w:firstLine="420"/>
            </w:pPr>
            <w:r w:rsidRPr="002D386F">
              <w:rPr>
                <w:rFonts w:hint="eastAsia"/>
              </w:rPr>
              <w:t>定义按钮</w:t>
            </w:r>
          </w:p>
        </w:tc>
      </w:tr>
      <w:tr w:rsidR="002D386F" w:rsidRPr="002D386F" w14:paraId="1D488EE1"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70585E34" w14:textId="77777777" w:rsidR="002D386F" w:rsidRPr="002D386F" w:rsidRDefault="002D386F" w:rsidP="008D6D9D">
            <w:pPr>
              <w:pStyle w:val="aa"/>
            </w:pPr>
            <w:r w:rsidRPr="002D386F">
              <w:rPr>
                <w:rFonts w:hint="eastAsia"/>
              </w:rPr>
              <w:t>&lt;center&gt;</w:t>
            </w:r>
          </w:p>
        </w:tc>
        <w:tc>
          <w:tcPr>
            <w:tcW w:w="4016" w:type="pct"/>
            <w:shd w:val="clear" w:color="auto" w:fill="auto"/>
            <w:tcMar>
              <w:top w:w="15" w:type="dxa"/>
              <w:left w:w="67" w:type="dxa"/>
              <w:bottom w:w="0" w:type="dxa"/>
              <w:right w:w="67" w:type="dxa"/>
            </w:tcMar>
            <w:hideMark/>
          </w:tcPr>
          <w:p w14:paraId="0922F61E" w14:textId="77777777" w:rsidR="002D386F" w:rsidRPr="002D386F" w:rsidRDefault="002D386F" w:rsidP="007F5CE8">
            <w:pPr>
              <w:ind w:firstLine="420"/>
            </w:pPr>
            <w:r w:rsidRPr="002D386F">
              <w:rPr>
                <w:rFonts w:hint="eastAsia"/>
              </w:rPr>
              <w:t>定义居中文本</w:t>
            </w:r>
          </w:p>
        </w:tc>
      </w:tr>
      <w:tr w:rsidR="002D386F" w:rsidRPr="002D386F" w14:paraId="568CC96B"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039E0723" w14:textId="77777777" w:rsidR="002D386F" w:rsidRPr="002D386F" w:rsidRDefault="002D386F" w:rsidP="008D6D9D">
            <w:pPr>
              <w:pStyle w:val="aa"/>
            </w:pPr>
            <w:r w:rsidRPr="002D386F">
              <w:rPr>
                <w:rFonts w:hint="eastAsia"/>
              </w:rPr>
              <w:t>&lt;col&gt;</w:t>
            </w:r>
          </w:p>
        </w:tc>
        <w:tc>
          <w:tcPr>
            <w:tcW w:w="4016" w:type="pct"/>
            <w:shd w:val="clear" w:color="auto" w:fill="auto"/>
            <w:tcMar>
              <w:top w:w="15" w:type="dxa"/>
              <w:left w:w="67" w:type="dxa"/>
              <w:bottom w:w="0" w:type="dxa"/>
              <w:right w:w="67" w:type="dxa"/>
            </w:tcMar>
            <w:hideMark/>
          </w:tcPr>
          <w:p w14:paraId="6084826F" w14:textId="77777777" w:rsidR="002D386F" w:rsidRPr="002D386F" w:rsidRDefault="002D386F" w:rsidP="007F5CE8">
            <w:pPr>
              <w:ind w:firstLine="420"/>
            </w:pPr>
            <w:r w:rsidRPr="002D386F">
              <w:rPr>
                <w:rFonts w:hint="eastAsia"/>
              </w:rPr>
              <w:t>定义表格中一个或多个列的属性值</w:t>
            </w:r>
          </w:p>
        </w:tc>
      </w:tr>
      <w:tr w:rsidR="002D386F" w:rsidRPr="002D386F" w14:paraId="61781EAE"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7217F9B1" w14:textId="77777777" w:rsidR="002D386F" w:rsidRPr="002D386F" w:rsidRDefault="002D386F" w:rsidP="008D6D9D">
            <w:pPr>
              <w:pStyle w:val="aa"/>
            </w:pPr>
            <w:r w:rsidRPr="002D386F">
              <w:rPr>
                <w:rFonts w:hint="eastAsia"/>
              </w:rPr>
              <w:t>&lt;font&gt;</w:t>
            </w:r>
          </w:p>
        </w:tc>
        <w:tc>
          <w:tcPr>
            <w:tcW w:w="4016" w:type="pct"/>
            <w:shd w:val="clear" w:color="auto" w:fill="auto"/>
            <w:tcMar>
              <w:top w:w="15" w:type="dxa"/>
              <w:left w:w="67" w:type="dxa"/>
              <w:bottom w:w="0" w:type="dxa"/>
              <w:right w:w="67" w:type="dxa"/>
            </w:tcMar>
            <w:hideMark/>
          </w:tcPr>
          <w:p w14:paraId="1CD2E3C1" w14:textId="77777777" w:rsidR="002D386F" w:rsidRPr="002D386F" w:rsidRDefault="002D386F" w:rsidP="007F5CE8">
            <w:pPr>
              <w:ind w:firstLine="420"/>
            </w:pPr>
            <w:r w:rsidRPr="002D386F">
              <w:rPr>
                <w:rFonts w:hint="eastAsia"/>
              </w:rPr>
              <w:t>定义文字的字体、尺寸和颜色</w:t>
            </w:r>
          </w:p>
        </w:tc>
      </w:tr>
      <w:tr w:rsidR="002D386F" w:rsidRPr="002D386F" w14:paraId="25D27A73"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583DE28F" w14:textId="77777777" w:rsidR="002D386F" w:rsidRPr="002D386F" w:rsidRDefault="002D386F" w:rsidP="008D6D9D">
            <w:pPr>
              <w:pStyle w:val="aa"/>
            </w:pPr>
            <w:r w:rsidRPr="002D386F">
              <w:rPr>
                <w:rFonts w:hint="eastAsia"/>
              </w:rPr>
              <w:t>&lt;form&gt;</w:t>
            </w:r>
          </w:p>
        </w:tc>
        <w:tc>
          <w:tcPr>
            <w:tcW w:w="4016" w:type="pct"/>
            <w:shd w:val="clear" w:color="auto" w:fill="auto"/>
            <w:tcMar>
              <w:top w:w="15" w:type="dxa"/>
              <w:left w:w="67" w:type="dxa"/>
              <w:bottom w:w="0" w:type="dxa"/>
              <w:right w:w="67" w:type="dxa"/>
            </w:tcMar>
            <w:hideMark/>
          </w:tcPr>
          <w:p w14:paraId="5929709F" w14:textId="77777777" w:rsidR="002D386F" w:rsidRPr="002D386F" w:rsidRDefault="002D386F" w:rsidP="007F5CE8">
            <w:pPr>
              <w:ind w:firstLine="420"/>
            </w:pPr>
            <w:r w:rsidRPr="002D386F">
              <w:rPr>
                <w:rFonts w:hint="eastAsia"/>
              </w:rPr>
              <w:t>定义供用户输入的</w:t>
            </w:r>
            <w:r w:rsidRPr="002D386F">
              <w:rPr>
                <w:rFonts w:hint="eastAsia"/>
              </w:rPr>
              <w:t>HTML</w:t>
            </w:r>
            <w:r w:rsidRPr="002D386F">
              <w:rPr>
                <w:rFonts w:hint="eastAsia"/>
              </w:rPr>
              <w:t>表单</w:t>
            </w:r>
          </w:p>
        </w:tc>
      </w:tr>
      <w:tr w:rsidR="002D386F" w:rsidRPr="002D386F" w14:paraId="401BFDAC"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16B05CD4" w14:textId="77777777" w:rsidR="002D386F" w:rsidRPr="002D386F" w:rsidRDefault="002D386F" w:rsidP="008D6D9D">
            <w:pPr>
              <w:pStyle w:val="aa"/>
            </w:pPr>
            <w:r w:rsidRPr="002D386F">
              <w:rPr>
                <w:rFonts w:hint="eastAsia"/>
              </w:rPr>
              <w:t>&lt;frame&gt;</w:t>
            </w:r>
          </w:p>
        </w:tc>
        <w:tc>
          <w:tcPr>
            <w:tcW w:w="4016" w:type="pct"/>
            <w:shd w:val="clear" w:color="auto" w:fill="auto"/>
            <w:tcMar>
              <w:top w:w="15" w:type="dxa"/>
              <w:left w:w="67" w:type="dxa"/>
              <w:bottom w:w="0" w:type="dxa"/>
              <w:right w:w="67" w:type="dxa"/>
            </w:tcMar>
            <w:hideMark/>
          </w:tcPr>
          <w:p w14:paraId="06E5FCB2" w14:textId="77777777" w:rsidR="002D386F" w:rsidRPr="002D386F" w:rsidRDefault="002D386F" w:rsidP="007F5CE8">
            <w:pPr>
              <w:ind w:firstLine="420"/>
            </w:pPr>
            <w:r w:rsidRPr="002D386F">
              <w:rPr>
                <w:rFonts w:hint="eastAsia"/>
              </w:rPr>
              <w:t>定义框架集的窗口或框架</w:t>
            </w:r>
          </w:p>
        </w:tc>
      </w:tr>
      <w:tr w:rsidR="002D386F" w:rsidRPr="002D386F" w14:paraId="3CA247C0"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0CDF947E" w14:textId="77777777" w:rsidR="002D386F" w:rsidRPr="002D386F" w:rsidRDefault="002D386F" w:rsidP="008D6D9D">
            <w:pPr>
              <w:pStyle w:val="aa"/>
            </w:pPr>
            <w:r w:rsidRPr="002D386F">
              <w:rPr>
                <w:rFonts w:hint="eastAsia"/>
              </w:rPr>
              <w:t>&lt;h1&gt;</w:t>
            </w:r>
          </w:p>
        </w:tc>
        <w:tc>
          <w:tcPr>
            <w:tcW w:w="4016" w:type="pct"/>
            <w:shd w:val="clear" w:color="auto" w:fill="auto"/>
            <w:tcMar>
              <w:top w:w="15" w:type="dxa"/>
              <w:left w:w="67" w:type="dxa"/>
              <w:bottom w:w="0" w:type="dxa"/>
              <w:right w:w="67" w:type="dxa"/>
            </w:tcMar>
            <w:hideMark/>
          </w:tcPr>
          <w:p w14:paraId="7850538D" w14:textId="77777777" w:rsidR="002D386F" w:rsidRPr="002D386F" w:rsidRDefault="002D386F" w:rsidP="007F5CE8">
            <w:pPr>
              <w:ind w:firstLine="420"/>
            </w:pPr>
            <w:r w:rsidRPr="002D386F">
              <w:rPr>
                <w:rFonts w:hint="eastAsia"/>
              </w:rPr>
              <w:t>定义</w:t>
            </w:r>
            <w:r w:rsidRPr="002D386F">
              <w:rPr>
                <w:rFonts w:hint="eastAsia"/>
              </w:rPr>
              <w:t>HTML</w:t>
            </w:r>
            <w:r w:rsidRPr="002D386F">
              <w:rPr>
                <w:rFonts w:hint="eastAsia"/>
              </w:rPr>
              <w:t>标题</w:t>
            </w:r>
          </w:p>
        </w:tc>
      </w:tr>
      <w:tr w:rsidR="002D386F" w:rsidRPr="002D386F" w14:paraId="5AA2CFAF"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38A77096" w14:textId="77777777" w:rsidR="002D386F" w:rsidRPr="002D386F" w:rsidRDefault="002D386F" w:rsidP="008D6D9D">
            <w:pPr>
              <w:pStyle w:val="aa"/>
            </w:pPr>
            <w:r w:rsidRPr="002D386F">
              <w:rPr>
                <w:rFonts w:hint="eastAsia"/>
              </w:rPr>
              <w:t>&lt;hr&gt;</w:t>
            </w:r>
          </w:p>
        </w:tc>
        <w:tc>
          <w:tcPr>
            <w:tcW w:w="4016" w:type="pct"/>
            <w:shd w:val="clear" w:color="auto" w:fill="auto"/>
            <w:tcMar>
              <w:top w:w="15" w:type="dxa"/>
              <w:left w:w="67" w:type="dxa"/>
              <w:bottom w:w="0" w:type="dxa"/>
              <w:right w:w="67" w:type="dxa"/>
            </w:tcMar>
            <w:hideMark/>
          </w:tcPr>
          <w:p w14:paraId="0A96EA2F" w14:textId="77777777" w:rsidR="002D386F" w:rsidRPr="002D386F" w:rsidRDefault="002D386F" w:rsidP="007F5CE8">
            <w:pPr>
              <w:ind w:firstLine="420"/>
            </w:pPr>
            <w:r w:rsidRPr="002D386F">
              <w:rPr>
                <w:rFonts w:hint="eastAsia"/>
              </w:rPr>
              <w:t>定义水平线</w:t>
            </w:r>
          </w:p>
        </w:tc>
      </w:tr>
      <w:tr w:rsidR="002D386F" w:rsidRPr="002D386F" w14:paraId="2C376F50"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330658C6" w14:textId="77777777" w:rsidR="002D386F" w:rsidRPr="002D386F" w:rsidRDefault="002D386F" w:rsidP="008D6D9D">
            <w:pPr>
              <w:pStyle w:val="aa"/>
            </w:pPr>
            <w:r w:rsidRPr="002D386F">
              <w:rPr>
                <w:rFonts w:hint="eastAsia"/>
              </w:rPr>
              <w:t>&lt;html&gt;</w:t>
            </w:r>
          </w:p>
        </w:tc>
        <w:tc>
          <w:tcPr>
            <w:tcW w:w="4016" w:type="pct"/>
            <w:shd w:val="clear" w:color="auto" w:fill="auto"/>
            <w:tcMar>
              <w:top w:w="15" w:type="dxa"/>
              <w:left w:w="67" w:type="dxa"/>
              <w:bottom w:w="0" w:type="dxa"/>
              <w:right w:w="67" w:type="dxa"/>
            </w:tcMar>
            <w:hideMark/>
          </w:tcPr>
          <w:p w14:paraId="1588627F" w14:textId="77777777" w:rsidR="002D386F" w:rsidRPr="002D386F" w:rsidRDefault="002D386F" w:rsidP="007F5CE8">
            <w:pPr>
              <w:ind w:firstLine="420"/>
            </w:pPr>
            <w:r w:rsidRPr="002D386F">
              <w:rPr>
                <w:rFonts w:hint="eastAsia"/>
              </w:rPr>
              <w:t>定义</w:t>
            </w:r>
            <w:r w:rsidRPr="002D386F">
              <w:rPr>
                <w:rFonts w:hint="eastAsia"/>
              </w:rPr>
              <w:t>HTML</w:t>
            </w:r>
            <w:r w:rsidRPr="002D386F">
              <w:rPr>
                <w:rFonts w:hint="eastAsia"/>
              </w:rPr>
              <w:t>文档</w:t>
            </w:r>
          </w:p>
        </w:tc>
      </w:tr>
      <w:tr w:rsidR="002D386F" w:rsidRPr="002D386F" w14:paraId="45CB0537"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65B62D59" w14:textId="77777777" w:rsidR="002D386F" w:rsidRPr="002D386F" w:rsidRDefault="002D386F" w:rsidP="008D6D9D">
            <w:pPr>
              <w:pStyle w:val="aa"/>
            </w:pPr>
            <w:r w:rsidRPr="002D386F">
              <w:rPr>
                <w:rFonts w:hint="eastAsia"/>
              </w:rPr>
              <w:t>&lt;img&gt;</w:t>
            </w:r>
          </w:p>
        </w:tc>
        <w:tc>
          <w:tcPr>
            <w:tcW w:w="4016" w:type="pct"/>
            <w:shd w:val="clear" w:color="auto" w:fill="auto"/>
            <w:tcMar>
              <w:top w:w="15" w:type="dxa"/>
              <w:left w:w="67" w:type="dxa"/>
              <w:bottom w:w="0" w:type="dxa"/>
              <w:right w:w="67" w:type="dxa"/>
            </w:tcMar>
            <w:hideMark/>
          </w:tcPr>
          <w:p w14:paraId="18F68EA5" w14:textId="77777777" w:rsidR="002D386F" w:rsidRPr="002D386F" w:rsidRDefault="002D386F" w:rsidP="007F5CE8">
            <w:pPr>
              <w:ind w:firstLine="420"/>
            </w:pPr>
            <w:r w:rsidRPr="002D386F">
              <w:rPr>
                <w:rFonts w:hint="eastAsia"/>
              </w:rPr>
              <w:t>定义图像</w:t>
            </w:r>
          </w:p>
        </w:tc>
      </w:tr>
      <w:tr w:rsidR="002D386F" w:rsidRPr="002D386F" w14:paraId="7228698E"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1893EE71" w14:textId="77777777" w:rsidR="002D386F" w:rsidRPr="002D386F" w:rsidRDefault="002D386F" w:rsidP="008D6D9D">
            <w:pPr>
              <w:pStyle w:val="aa"/>
            </w:pPr>
            <w:r w:rsidRPr="002D386F">
              <w:rPr>
                <w:rFonts w:hint="eastAsia"/>
              </w:rPr>
              <w:t>&lt;p&gt;</w:t>
            </w:r>
          </w:p>
        </w:tc>
        <w:tc>
          <w:tcPr>
            <w:tcW w:w="4016" w:type="pct"/>
            <w:shd w:val="clear" w:color="auto" w:fill="auto"/>
            <w:tcMar>
              <w:top w:w="15" w:type="dxa"/>
              <w:left w:w="67" w:type="dxa"/>
              <w:bottom w:w="0" w:type="dxa"/>
              <w:right w:w="67" w:type="dxa"/>
            </w:tcMar>
            <w:hideMark/>
          </w:tcPr>
          <w:p w14:paraId="7E2F2842" w14:textId="77777777" w:rsidR="002D386F" w:rsidRPr="002D386F" w:rsidRDefault="002D386F" w:rsidP="007F5CE8">
            <w:pPr>
              <w:ind w:firstLine="420"/>
            </w:pPr>
            <w:r w:rsidRPr="002D386F">
              <w:rPr>
                <w:rFonts w:hint="eastAsia"/>
              </w:rPr>
              <w:t>定义段落</w:t>
            </w:r>
          </w:p>
        </w:tc>
      </w:tr>
      <w:tr w:rsidR="002D386F" w:rsidRPr="002D386F" w14:paraId="03F93147"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136656EA" w14:textId="77777777" w:rsidR="002D386F" w:rsidRPr="002D386F" w:rsidRDefault="002D386F" w:rsidP="008D6D9D">
            <w:pPr>
              <w:pStyle w:val="aa"/>
            </w:pPr>
            <w:r w:rsidRPr="002D386F">
              <w:rPr>
                <w:rFonts w:hint="eastAsia"/>
              </w:rPr>
              <w:t>&lt;script&gt;</w:t>
            </w:r>
          </w:p>
        </w:tc>
        <w:tc>
          <w:tcPr>
            <w:tcW w:w="4016" w:type="pct"/>
            <w:shd w:val="clear" w:color="auto" w:fill="auto"/>
            <w:tcMar>
              <w:top w:w="15" w:type="dxa"/>
              <w:left w:w="67" w:type="dxa"/>
              <w:bottom w:w="0" w:type="dxa"/>
              <w:right w:w="67" w:type="dxa"/>
            </w:tcMar>
            <w:hideMark/>
          </w:tcPr>
          <w:p w14:paraId="5820F8E4" w14:textId="77777777" w:rsidR="002D386F" w:rsidRPr="002D386F" w:rsidRDefault="002D386F" w:rsidP="007F5CE8">
            <w:pPr>
              <w:ind w:firstLine="420"/>
            </w:pPr>
            <w:r w:rsidRPr="002D386F">
              <w:rPr>
                <w:rFonts w:hint="eastAsia"/>
              </w:rPr>
              <w:t>定义客户端脚本</w:t>
            </w:r>
          </w:p>
        </w:tc>
      </w:tr>
      <w:tr w:rsidR="002D386F" w:rsidRPr="002D386F" w14:paraId="385B8AB4"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09E41A3B" w14:textId="77777777" w:rsidR="002D386F" w:rsidRPr="002D386F" w:rsidRDefault="002D386F" w:rsidP="008D6D9D">
            <w:pPr>
              <w:pStyle w:val="aa"/>
            </w:pPr>
            <w:r w:rsidRPr="002D386F">
              <w:rPr>
                <w:rFonts w:hint="eastAsia"/>
              </w:rPr>
              <w:t>&lt;strong&gt;</w:t>
            </w:r>
          </w:p>
        </w:tc>
        <w:tc>
          <w:tcPr>
            <w:tcW w:w="4016" w:type="pct"/>
            <w:shd w:val="clear" w:color="auto" w:fill="auto"/>
            <w:tcMar>
              <w:top w:w="15" w:type="dxa"/>
              <w:left w:w="67" w:type="dxa"/>
              <w:bottom w:w="0" w:type="dxa"/>
              <w:right w:w="67" w:type="dxa"/>
            </w:tcMar>
            <w:hideMark/>
          </w:tcPr>
          <w:p w14:paraId="0ECF0E12" w14:textId="77777777" w:rsidR="002D386F" w:rsidRPr="002D386F" w:rsidRDefault="002D386F" w:rsidP="007F5CE8">
            <w:pPr>
              <w:ind w:firstLine="420"/>
            </w:pPr>
            <w:r w:rsidRPr="002D386F">
              <w:rPr>
                <w:rFonts w:hint="eastAsia"/>
              </w:rPr>
              <w:t>定义强调文本</w:t>
            </w:r>
          </w:p>
        </w:tc>
      </w:tr>
      <w:tr w:rsidR="002D386F" w:rsidRPr="002D386F" w14:paraId="56932F6B"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2AE4DDC7" w14:textId="77777777" w:rsidR="002D386F" w:rsidRPr="002D386F" w:rsidRDefault="002D386F" w:rsidP="008D6D9D">
            <w:pPr>
              <w:pStyle w:val="aa"/>
            </w:pPr>
            <w:r w:rsidRPr="002D386F">
              <w:rPr>
                <w:rFonts w:hint="eastAsia"/>
              </w:rPr>
              <w:t>&lt;table&gt;</w:t>
            </w:r>
          </w:p>
        </w:tc>
        <w:tc>
          <w:tcPr>
            <w:tcW w:w="4016" w:type="pct"/>
            <w:shd w:val="clear" w:color="auto" w:fill="auto"/>
            <w:tcMar>
              <w:top w:w="15" w:type="dxa"/>
              <w:left w:w="67" w:type="dxa"/>
              <w:bottom w:w="0" w:type="dxa"/>
              <w:right w:w="67" w:type="dxa"/>
            </w:tcMar>
            <w:hideMark/>
          </w:tcPr>
          <w:p w14:paraId="291CF296" w14:textId="77777777" w:rsidR="002D386F" w:rsidRPr="002D386F" w:rsidRDefault="002D386F" w:rsidP="007F5CE8">
            <w:pPr>
              <w:ind w:firstLine="420"/>
            </w:pPr>
            <w:r w:rsidRPr="002D386F">
              <w:rPr>
                <w:rFonts w:hint="eastAsia"/>
              </w:rPr>
              <w:t>定义表格</w:t>
            </w:r>
          </w:p>
        </w:tc>
      </w:tr>
      <w:tr w:rsidR="002D386F" w:rsidRPr="002D386F" w14:paraId="5B7C82E9"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678F0E49" w14:textId="77777777" w:rsidR="002D386F" w:rsidRPr="002D386F" w:rsidRDefault="002D386F" w:rsidP="008D6D9D">
            <w:pPr>
              <w:pStyle w:val="aa"/>
            </w:pPr>
            <w:r w:rsidRPr="002D386F">
              <w:rPr>
                <w:rFonts w:hint="eastAsia"/>
              </w:rPr>
              <w:t>&lt;td&gt;</w:t>
            </w:r>
          </w:p>
        </w:tc>
        <w:tc>
          <w:tcPr>
            <w:tcW w:w="4016" w:type="pct"/>
            <w:shd w:val="clear" w:color="auto" w:fill="auto"/>
            <w:tcMar>
              <w:top w:w="15" w:type="dxa"/>
              <w:left w:w="67" w:type="dxa"/>
              <w:bottom w:w="0" w:type="dxa"/>
              <w:right w:w="67" w:type="dxa"/>
            </w:tcMar>
            <w:hideMark/>
          </w:tcPr>
          <w:p w14:paraId="7623EE5E" w14:textId="77777777" w:rsidR="002D386F" w:rsidRPr="002D386F" w:rsidRDefault="002D386F" w:rsidP="007F5CE8">
            <w:pPr>
              <w:ind w:firstLine="420"/>
            </w:pPr>
            <w:r w:rsidRPr="002D386F">
              <w:rPr>
                <w:rFonts w:hint="eastAsia"/>
              </w:rPr>
              <w:t>定义表格中的单元</w:t>
            </w:r>
          </w:p>
        </w:tc>
      </w:tr>
      <w:tr w:rsidR="002D386F" w:rsidRPr="002D386F" w14:paraId="222739B4"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52B6FABC" w14:textId="77777777" w:rsidR="002D386F" w:rsidRPr="002D386F" w:rsidRDefault="002D386F" w:rsidP="008D6D9D">
            <w:pPr>
              <w:pStyle w:val="aa"/>
            </w:pPr>
            <w:r w:rsidRPr="002D386F">
              <w:rPr>
                <w:rFonts w:hint="eastAsia"/>
              </w:rPr>
              <w:t>&lt;tr&gt;</w:t>
            </w:r>
          </w:p>
        </w:tc>
        <w:tc>
          <w:tcPr>
            <w:tcW w:w="4016" w:type="pct"/>
            <w:shd w:val="clear" w:color="auto" w:fill="auto"/>
            <w:tcMar>
              <w:top w:w="15" w:type="dxa"/>
              <w:left w:w="67" w:type="dxa"/>
              <w:bottom w:w="0" w:type="dxa"/>
              <w:right w:w="67" w:type="dxa"/>
            </w:tcMar>
            <w:hideMark/>
          </w:tcPr>
          <w:p w14:paraId="50BDF32F" w14:textId="77777777" w:rsidR="002D386F" w:rsidRPr="002D386F" w:rsidRDefault="002D386F" w:rsidP="007F5CE8">
            <w:pPr>
              <w:ind w:firstLine="420"/>
            </w:pPr>
            <w:r w:rsidRPr="002D386F">
              <w:rPr>
                <w:rFonts w:hint="eastAsia"/>
              </w:rPr>
              <w:t>定义表格中的行</w:t>
            </w:r>
          </w:p>
        </w:tc>
      </w:tr>
      <w:tr w:rsidR="002D386F" w:rsidRPr="002D386F" w14:paraId="23F78C7B" w14:textId="77777777" w:rsidTr="008D6D9D">
        <w:trPr>
          <w:trHeight w:val="23"/>
          <w:jc w:val="center"/>
        </w:trPr>
        <w:tc>
          <w:tcPr>
            <w:tcW w:w="984" w:type="pct"/>
            <w:shd w:val="clear" w:color="auto" w:fill="auto"/>
            <w:tcMar>
              <w:top w:w="15" w:type="dxa"/>
              <w:left w:w="67" w:type="dxa"/>
              <w:bottom w:w="0" w:type="dxa"/>
              <w:right w:w="67" w:type="dxa"/>
            </w:tcMar>
            <w:vAlign w:val="center"/>
            <w:hideMark/>
          </w:tcPr>
          <w:p w14:paraId="55DD69E2" w14:textId="77777777" w:rsidR="002D386F" w:rsidRPr="002D386F" w:rsidRDefault="002D386F" w:rsidP="008D6D9D">
            <w:pPr>
              <w:pStyle w:val="aa"/>
            </w:pPr>
            <w:r w:rsidRPr="002D386F">
              <w:rPr>
                <w:rFonts w:hint="eastAsia"/>
              </w:rPr>
              <w:t>&lt;title&gt;</w:t>
            </w:r>
          </w:p>
        </w:tc>
        <w:tc>
          <w:tcPr>
            <w:tcW w:w="4016" w:type="pct"/>
            <w:shd w:val="clear" w:color="auto" w:fill="auto"/>
            <w:tcMar>
              <w:top w:w="15" w:type="dxa"/>
              <w:left w:w="67" w:type="dxa"/>
              <w:bottom w:w="0" w:type="dxa"/>
              <w:right w:w="67" w:type="dxa"/>
            </w:tcMar>
            <w:hideMark/>
          </w:tcPr>
          <w:p w14:paraId="2A33E57C" w14:textId="77777777" w:rsidR="002D386F" w:rsidRPr="002D386F" w:rsidRDefault="002D386F" w:rsidP="007F5CE8">
            <w:pPr>
              <w:ind w:firstLine="420"/>
            </w:pPr>
            <w:r w:rsidRPr="002D386F">
              <w:rPr>
                <w:rFonts w:hint="eastAsia"/>
              </w:rPr>
              <w:t>定义文档的标题</w:t>
            </w:r>
          </w:p>
        </w:tc>
      </w:tr>
    </w:tbl>
    <w:p w14:paraId="13E4F7BC" w14:textId="53238C87" w:rsidR="00E033F5" w:rsidRPr="00C91120" w:rsidRDefault="00D80682" w:rsidP="007F5CE8">
      <w:pPr>
        <w:ind w:firstLine="420"/>
      </w:pPr>
      <w:r w:rsidRPr="00C91120">
        <w:rPr>
          <w:rFonts w:hint="eastAsia"/>
        </w:rPr>
        <w:t>【备考点拨】</w:t>
      </w:r>
    </w:p>
    <w:p w14:paraId="5200B5E5" w14:textId="77777777" w:rsidR="00E033F5" w:rsidRPr="00C91120" w:rsidRDefault="00E033F5" w:rsidP="007F5CE8">
      <w:pPr>
        <w:ind w:firstLine="420"/>
      </w:pPr>
      <w:r w:rsidRPr="00C91120">
        <w:rPr>
          <w:rFonts w:hint="eastAsia"/>
        </w:rPr>
        <w:t>1</w:t>
      </w:r>
      <w:r w:rsidRPr="00C91120">
        <w:rPr>
          <w:rFonts w:hint="eastAsia"/>
        </w:rPr>
        <w:t>、了解常用的</w:t>
      </w:r>
      <w:r w:rsidRPr="00C91120">
        <w:rPr>
          <w:rFonts w:hint="eastAsia"/>
        </w:rPr>
        <w:t>HTML</w:t>
      </w:r>
      <w:r w:rsidRPr="00C91120">
        <w:rPr>
          <w:rFonts w:hint="eastAsia"/>
        </w:rPr>
        <w:t>标签。</w:t>
      </w:r>
    </w:p>
    <w:p w14:paraId="004F00CA" w14:textId="77777777" w:rsidR="00E033F5" w:rsidRPr="00C91120" w:rsidRDefault="00E033F5" w:rsidP="008D2842">
      <w:pPr>
        <w:pStyle w:val="3"/>
      </w:pPr>
      <w:bookmarkStart w:id="358" w:name="_Toc74672592"/>
      <w:r w:rsidRPr="00C91120">
        <w:rPr>
          <w:rFonts w:hint="eastAsia"/>
        </w:rPr>
        <w:t>2.7 URL</w:t>
      </w:r>
      <w:r w:rsidRPr="00C91120">
        <w:rPr>
          <w:rFonts w:hint="eastAsia"/>
        </w:rPr>
        <w:t>（★）</w:t>
      </w:r>
      <w:bookmarkEnd w:id="358"/>
    </w:p>
    <w:p w14:paraId="71DDFCC1" w14:textId="77777777" w:rsidR="00E033F5" w:rsidRPr="00C91120" w:rsidRDefault="00E033F5" w:rsidP="005D2E16">
      <w:pPr>
        <w:pStyle w:val="a9"/>
      </w:pPr>
      <w:r w:rsidRPr="00C91120">
        <w:rPr>
          <w:rFonts w:hint="eastAsia"/>
        </w:rPr>
        <w:t>【考法分析】</w:t>
      </w:r>
    </w:p>
    <w:p w14:paraId="6C365ADE" w14:textId="77777777" w:rsidR="00E033F5" w:rsidRPr="00C91120" w:rsidRDefault="00E033F5" w:rsidP="008D6D9D">
      <w:pPr>
        <w:ind w:firstLine="420"/>
      </w:pPr>
      <w:r w:rsidRPr="00C91120">
        <w:rPr>
          <w:rFonts w:hint="eastAsia"/>
        </w:rPr>
        <w:t>本知识点的考查形式有：区分</w:t>
      </w:r>
      <w:r w:rsidRPr="00C91120">
        <w:t>URL</w:t>
      </w:r>
      <w:r w:rsidRPr="00C91120">
        <w:rPr>
          <w:rFonts w:hint="eastAsia"/>
        </w:rPr>
        <w:t>各部分含义或判定使用的相应协议，判定域名等级。</w:t>
      </w:r>
    </w:p>
    <w:p w14:paraId="7C48EE4E" w14:textId="0FD108EB" w:rsidR="00E033F5" w:rsidRPr="00C91120" w:rsidRDefault="00D80682" w:rsidP="005D2E16">
      <w:pPr>
        <w:pStyle w:val="a9"/>
      </w:pPr>
      <w:r w:rsidRPr="00C91120">
        <w:rPr>
          <w:rFonts w:hint="eastAsia"/>
        </w:rPr>
        <w:t>【要点分析】</w:t>
      </w:r>
    </w:p>
    <w:p w14:paraId="14EB29B0" w14:textId="77777777" w:rsidR="00E033F5" w:rsidRPr="00C91120" w:rsidRDefault="00E033F5" w:rsidP="001B054F">
      <w:pPr>
        <w:pStyle w:val="a9"/>
      </w:pPr>
      <w:r w:rsidRPr="00C91120">
        <w:t>1</w:t>
      </w:r>
      <w:r w:rsidRPr="00C91120">
        <w:rPr>
          <w:rFonts w:hint="eastAsia"/>
        </w:rPr>
        <w:t>、</w:t>
      </w:r>
      <w:r w:rsidRPr="00C91120">
        <w:t>URL</w:t>
      </w:r>
      <w:r w:rsidRPr="00C91120">
        <w:rPr>
          <w:rFonts w:hint="eastAsia"/>
        </w:rPr>
        <w:t>格式：</w:t>
      </w:r>
      <w:r w:rsidRPr="00C91120">
        <w:rPr>
          <w:rFonts w:hint="eastAsia"/>
          <w:b/>
          <w:bCs/>
        </w:rPr>
        <w:t>协议名</w:t>
      </w:r>
      <w:r w:rsidRPr="00C91120">
        <w:rPr>
          <w:b/>
          <w:bCs/>
        </w:rPr>
        <w:t>://</w:t>
      </w:r>
      <w:r w:rsidRPr="00C91120">
        <w:rPr>
          <w:rFonts w:hint="eastAsia"/>
          <w:b/>
          <w:bCs/>
        </w:rPr>
        <w:t>主机名</w:t>
      </w:r>
      <w:r w:rsidRPr="00C91120">
        <w:rPr>
          <w:b/>
          <w:bCs/>
        </w:rPr>
        <w:t>.</w:t>
      </w:r>
      <w:r w:rsidRPr="00C91120">
        <w:rPr>
          <w:rFonts w:hint="eastAsia"/>
          <w:b/>
          <w:bCs/>
        </w:rPr>
        <w:t>组名</w:t>
      </w:r>
      <w:r w:rsidRPr="00C91120">
        <w:rPr>
          <w:b/>
          <w:bCs/>
        </w:rPr>
        <w:t>.</w:t>
      </w:r>
      <w:r w:rsidRPr="00C91120">
        <w:rPr>
          <w:rFonts w:hint="eastAsia"/>
          <w:b/>
          <w:bCs/>
        </w:rPr>
        <w:t>最高层域名</w:t>
      </w:r>
      <w:r w:rsidRPr="00C91120">
        <w:rPr>
          <w:rFonts w:hint="eastAsia"/>
        </w:rPr>
        <w:t>。例</w:t>
      </w:r>
      <w:r w:rsidRPr="00C91120">
        <w:t>:http://www.baidu.com</w:t>
      </w:r>
    </w:p>
    <w:p w14:paraId="1CAB0873" w14:textId="77777777" w:rsidR="00E033F5" w:rsidRPr="00C91120" w:rsidRDefault="00E033F5" w:rsidP="006F0450">
      <w:pPr>
        <w:pStyle w:val="a9"/>
      </w:pPr>
      <w:r w:rsidRPr="008D6D9D">
        <w:t>2</w:t>
      </w:r>
      <w:r w:rsidRPr="00C91120">
        <w:rPr>
          <w:rFonts w:hint="eastAsia"/>
        </w:rPr>
        <w:t>、域名</w:t>
      </w:r>
    </w:p>
    <w:tbl>
      <w:tblPr>
        <w:tblStyle w:val="a7"/>
        <w:tblW w:w="5000" w:type="pct"/>
        <w:tblLook w:val="0420" w:firstRow="1" w:lastRow="0" w:firstColumn="0" w:lastColumn="0" w:noHBand="0" w:noVBand="1"/>
      </w:tblPr>
      <w:tblGrid>
        <w:gridCol w:w="1653"/>
        <w:gridCol w:w="2968"/>
        <w:gridCol w:w="1654"/>
        <w:gridCol w:w="1652"/>
      </w:tblGrid>
      <w:tr w:rsidR="002D386F" w:rsidRPr="002D386F" w14:paraId="3603B632" w14:textId="77777777" w:rsidTr="008D6D9D">
        <w:trPr>
          <w:trHeight w:val="23"/>
        </w:trPr>
        <w:tc>
          <w:tcPr>
            <w:tcW w:w="1043" w:type="pct"/>
            <w:vAlign w:val="center"/>
            <w:hideMark/>
          </w:tcPr>
          <w:p w14:paraId="56E085A2" w14:textId="77777777" w:rsidR="002D386F" w:rsidRPr="002D386F" w:rsidRDefault="002D386F" w:rsidP="008D6D9D">
            <w:pPr>
              <w:pStyle w:val="aa"/>
            </w:pPr>
            <w:r w:rsidRPr="002D386F">
              <w:rPr>
                <w:rFonts w:hint="eastAsia"/>
              </w:rPr>
              <w:t>组织模式</w:t>
            </w:r>
          </w:p>
        </w:tc>
        <w:tc>
          <w:tcPr>
            <w:tcW w:w="1872" w:type="pct"/>
            <w:vAlign w:val="center"/>
            <w:hideMark/>
          </w:tcPr>
          <w:p w14:paraId="7E738744" w14:textId="77777777" w:rsidR="002D386F" w:rsidRPr="002D386F" w:rsidRDefault="002D386F" w:rsidP="008D6D9D">
            <w:pPr>
              <w:pStyle w:val="aa"/>
            </w:pPr>
            <w:r w:rsidRPr="002D386F">
              <w:rPr>
                <w:rFonts w:hint="eastAsia"/>
              </w:rPr>
              <w:t>含义</w:t>
            </w:r>
          </w:p>
        </w:tc>
        <w:tc>
          <w:tcPr>
            <w:tcW w:w="1043" w:type="pct"/>
            <w:vAlign w:val="center"/>
            <w:hideMark/>
          </w:tcPr>
          <w:p w14:paraId="31193FBA" w14:textId="77777777" w:rsidR="002D386F" w:rsidRPr="002D386F" w:rsidRDefault="002D386F" w:rsidP="008D6D9D">
            <w:pPr>
              <w:pStyle w:val="aa"/>
            </w:pPr>
            <w:r w:rsidRPr="002D386F">
              <w:rPr>
                <w:rFonts w:hint="eastAsia"/>
              </w:rPr>
              <w:t>地理模式</w:t>
            </w:r>
          </w:p>
        </w:tc>
        <w:tc>
          <w:tcPr>
            <w:tcW w:w="1043" w:type="pct"/>
            <w:vAlign w:val="center"/>
            <w:hideMark/>
          </w:tcPr>
          <w:p w14:paraId="30AE9E82" w14:textId="77777777" w:rsidR="002D386F" w:rsidRPr="002D386F" w:rsidRDefault="002D386F" w:rsidP="008D6D9D">
            <w:pPr>
              <w:pStyle w:val="aa"/>
            </w:pPr>
            <w:r w:rsidRPr="002D386F">
              <w:rPr>
                <w:rFonts w:hint="eastAsia"/>
              </w:rPr>
              <w:t>含义</w:t>
            </w:r>
          </w:p>
        </w:tc>
      </w:tr>
      <w:tr w:rsidR="002D386F" w:rsidRPr="002D386F" w14:paraId="30C7A2FA" w14:textId="77777777" w:rsidTr="008D6D9D">
        <w:trPr>
          <w:trHeight w:val="23"/>
        </w:trPr>
        <w:tc>
          <w:tcPr>
            <w:tcW w:w="1043" w:type="pct"/>
            <w:vAlign w:val="center"/>
            <w:hideMark/>
          </w:tcPr>
          <w:p w14:paraId="47717541" w14:textId="77777777" w:rsidR="002D386F" w:rsidRPr="002D386F" w:rsidRDefault="002D386F" w:rsidP="008D6D9D">
            <w:pPr>
              <w:pStyle w:val="aa"/>
            </w:pPr>
            <w:r w:rsidRPr="002D386F">
              <w:rPr>
                <w:rFonts w:hint="eastAsia"/>
              </w:rPr>
              <w:t>com</w:t>
            </w:r>
          </w:p>
        </w:tc>
        <w:tc>
          <w:tcPr>
            <w:tcW w:w="1872" w:type="pct"/>
            <w:vAlign w:val="center"/>
            <w:hideMark/>
          </w:tcPr>
          <w:p w14:paraId="66AC1754" w14:textId="77777777" w:rsidR="002D386F" w:rsidRPr="002D386F" w:rsidRDefault="002D386F" w:rsidP="008D6D9D">
            <w:pPr>
              <w:pStyle w:val="aa"/>
            </w:pPr>
            <w:r w:rsidRPr="002D386F">
              <w:rPr>
                <w:rFonts w:hint="eastAsia"/>
              </w:rPr>
              <w:t>商业组织</w:t>
            </w:r>
          </w:p>
        </w:tc>
        <w:tc>
          <w:tcPr>
            <w:tcW w:w="1043" w:type="pct"/>
            <w:vAlign w:val="center"/>
            <w:hideMark/>
          </w:tcPr>
          <w:p w14:paraId="7307CDC0" w14:textId="77777777" w:rsidR="002D386F" w:rsidRPr="002D386F" w:rsidRDefault="002D386F" w:rsidP="008D6D9D">
            <w:pPr>
              <w:pStyle w:val="aa"/>
            </w:pPr>
            <w:r w:rsidRPr="002D386F">
              <w:rPr>
                <w:rFonts w:hint="eastAsia"/>
              </w:rPr>
              <w:t>cn</w:t>
            </w:r>
          </w:p>
        </w:tc>
        <w:tc>
          <w:tcPr>
            <w:tcW w:w="1043" w:type="pct"/>
            <w:vAlign w:val="center"/>
            <w:hideMark/>
          </w:tcPr>
          <w:p w14:paraId="0D6D2F98" w14:textId="77777777" w:rsidR="002D386F" w:rsidRPr="002D386F" w:rsidRDefault="002D386F" w:rsidP="008D6D9D">
            <w:pPr>
              <w:pStyle w:val="aa"/>
            </w:pPr>
            <w:r w:rsidRPr="002D386F">
              <w:rPr>
                <w:rFonts w:hint="eastAsia"/>
              </w:rPr>
              <w:t>中国</w:t>
            </w:r>
          </w:p>
        </w:tc>
      </w:tr>
      <w:tr w:rsidR="002D386F" w:rsidRPr="002D386F" w14:paraId="52E05E0F" w14:textId="77777777" w:rsidTr="008D6D9D">
        <w:trPr>
          <w:trHeight w:val="23"/>
        </w:trPr>
        <w:tc>
          <w:tcPr>
            <w:tcW w:w="1043" w:type="pct"/>
            <w:vAlign w:val="center"/>
            <w:hideMark/>
          </w:tcPr>
          <w:p w14:paraId="75C4129B" w14:textId="77777777" w:rsidR="002D386F" w:rsidRPr="002D386F" w:rsidRDefault="002D386F" w:rsidP="008D6D9D">
            <w:pPr>
              <w:pStyle w:val="aa"/>
            </w:pPr>
            <w:r w:rsidRPr="002D386F">
              <w:rPr>
                <w:rFonts w:hint="eastAsia"/>
              </w:rPr>
              <w:t>edu</w:t>
            </w:r>
          </w:p>
        </w:tc>
        <w:tc>
          <w:tcPr>
            <w:tcW w:w="1872" w:type="pct"/>
            <w:vAlign w:val="center"/>
            <w:hideMark/>
          </w:tcPr>
          <w:p w14:paraId="7E0AB094" w14:textId="77777777" w:rsidR="002D386F" w:rsidRPr="002D386F" w:rsidRDefault="002D386F" w:rsidP="008D6D9D">
            <w:pPr>
              <w:pStyle w:val="aa"/>
            </w:pPr>
            <w:r w:rsidRPr="002D386F">
              <w:rPr>
                <w:rFonts w:hint="eastAsia"/>
              </w:rPr>
              <w:t>教育机构</w:t>
            </w:r>
          </w:p>
        </w:tc>
        <w:tc>
          <w:tcPr>
            <w:tcW w:w="1043" w:type="pct"/>
            <w:vAlign w:val="center"/>
            <w:hideMark/>
          </w:tcPr>
          <w:p w14:paraId="7B2509BC" w14:textId="77777777" w:rsidR="002D386F" w:rsidRPr="002D386F" w:rsidRDefault="002D386F" w:rsidP="008D6D9D">
            <w:pPr>
              <w:pStyle w:val="aa"/>
            </w:pPr>
            <w:r w:rsidRPr="002D386F">
              <w:rPr>
                <w:rFonts w:hint="eastAsia"/>
              </w:rPr>
              <w:t>hk</w:t>
            </w:r>
          </w:p>
        </w:tc>
        <w:tc>
          <w:tcPr>
            <w:tcW w:w="1043" w:type="pct"/>
            <w:vAlign w:val="center"/>
            <w:hideMark/>
          </w:tcPr>
          <w:p w14:paraId="56F367C2" w14:textId="77777777" w:rsidR="002D386F" w:rsidRPr="002D386F" w:rsidRDefault="002D386F" w:rsidP="008D6D9D">
            <w:pPr>
              <w:pStyle w:val="aa"/>
            </w:pPr>
            <w:r w:rsidRPr="002D386F">
              <w:rPr>
                <w:rFonts w:hint="eastAsia"/>
              </w:rPr>
              <w:t>中国香港</w:t>
            </w:r>
          </w:p>
        </w:tc>
      </w:tr>
      <w:tr w:rsidR="002D386F" w:rsidRPr="002D386F" w14:paraId="352DCC93" w14:textId="77777777" w:rsidTr="008D6D9D">
        <w:trPr>
          <w:trHeight w:val="23"/>
        </w:trPr>
        <w:tc>
          <w:tcPr>
            <w:tcW w:w="1043" w:type="pct"/>
            <w:vAlign w:val="center"/>
            <w:hideMark/>
          </w:tcPr>
          <w:p w14:paraId="04854476" w14:textId="77777777" w:rsidR="002D386F" w:rsidRPr="002D386F" w:rsidRDefault="002D386F" w:rsidP="008D6D9D">
            <w:pPr>
              <w:pStyle w:val="aa"/>
            </w:pPr>
            <w:r w:rsidRPr="002D386F">
              <w:rPr>
                <w:rFonts w:hint="eastAsia"/>
              </w:rPr>
              <w:t>gov</w:t>
            </w:r>
          </w:p>
        </w:tc>
        <w:tc>
          <w:tcPr>
            <w:tcW w:w="1872" w:type="pct"/>
            <w:vAlign w:val="center"/>
            <w:hideMark/>
          </w:tcPr>
          <w:p w14:paraId="07A022A3" w14:textId="77777777" w:rsidR="002D386F" w:rsidRPr="002D386F" w:rsidRDefault="002D386F" w:rsidP="008D6D9D">
            <w:pPr>
              <w:pStyle w:val="aa"/>
            </w:pPr>
            <w:r w:rsidRPr="002D386F">
              <w:rPr>
                <w:rFonts w:hint="eastAsia"/>
              </w:rPr>
              <w:t>政府机构</w:t>
            </w:r>
          </w:p>
        </w:tc>
        <w:tc>
          <w:tcPr>
            <w:tcW w:w="1043" w:type="pct"/>
            <w:vAlign w:val="center"/>
            <w:hideMark/>
          </w:tcPr>
          <w:p w14:paraId="255D6A6F" w14:textId="77777777" w:rsidR="002D386F" w:rsidRPr="002D386F" w:rsidRDefault="002D386F" w:rsidP="008D6D9D">
            <w:pPr>
              <w:pStyle w:val="aa"/>
            </w:pPr>
            <w:r w:rsidRPr="002D386F">
              <w:rPr>
                <w:rFonts w:hint="eastAsia"/>
              </w:rPr>
              <w:t>mo</w:t>
            </w:r>
          </w:p>
        </w:tc>
        <w:tc>
          <w:tcPr>
            <w:tcW w:w="1043" w:type="pct"/>
            <w:vAlign w:val="center"/>
            <w:hideMark/>
          </w:tcPr>
          <w:p w14:paraId="0BC8E60A" w14:textId="77777777" w:rsidR="002D386F" w:rsidRPr="002D386F" w:rsidRDefault="002D386F" w:rsidP="008D6D9D">
            <w:pPr>
              <w:pStyle w:val="aa"/>
            </w:pPr>
            <w:r w:rsidRPr="002D386F">
              <w:rPr>
                <w:rFonts w:hint="eastAsia"/>
              </w:rPr>
              <w:t>中国澳门</w:t>
            </w:r>
          </w:p>
        </w:tc>
      </w:tr>
      <w:tr w:rsidR="002D386F" w:rsidRPr="002D386F" w14:paraId="54AE489C" w14:textId="77777777" w:rsidTr="008D6D9D">
        <w:trPr>
          <w:trHeight w:val="23"/>
        </w:trPr>
        <w:tc>
          <w:tcPr>
            <w:tcW w:w="1043" w:type="pct"/>
            <w:vAlign w:val="center"/>
            <w:hideMark/>
          </w:tcPr>
          <w:p w14:paraId="390DED0F" w14:textId="77777777" w:rsidR="002D386F" w:rsidRPr="002D386F" w:rsidRDefault="002D386F" w:rsidP="008D6D9D">
            <w:pPr>
              <w:pStyle w:val="aa"/>
            </w:pPr>
            <w:r w:rsidRPr="002D386F">
              <w:rPr>
                <w:rFonts w:hint="eastAsia"/>
              </w:rPr>
              <w:t>mil</w:t>
            </w:r>
          </w:p>
        </w:tc>
        <w:tc>
          <w:tcPr>
            <w:tcW w:w="1872" w:type="pct"/>
            <w:vAlign w:val="center"/>
            <w:hideMark/>
          </w:tcPr>
          <w:p w14:paraId="664C2121" w14:textId="77777777" w:rsidR="002D386F" w:rsidRPr="002D386F" w:rsidRDefault="002D386F" w:rsidP="008D6D9D">
            <w:pPr>
              <w:pStyle w:val="aa"/>
            </w:pPr>
            <w:r w:rsidRPr="002D386F">
              <w:rPr>
                <w:rFonts w:hint="eastAsia"/>
              </w:rPr>
              <w:t>军事部门</w:t>
            </w:r>
          </w:p>
        </w:tc>
        <w:tc>
          <w:tcPr>
            <w:tcW w:w="1043" w:type="pct"/>
            <w:vAlign w:val="center"/>
            <w:hideMark/>
          </w:tcPr>
          <w:p w14:paraId="119FD02C" w14:textId="77777777" w:rsidR="002D386F" w:rsidRPr="002D386F" w:rsidRDefault="002D386F" w:rsidP="008D6D9D">
            <w:pPr>
              <w:pStyle w:val="aa"/>
            </w:pPr>
            <w:r w:rsidRPr="002D386F">
              <w:rPr>
                <w:rFonts w:hint="eastAsia"/>
              </w:rPr>
              <w:t>tw</w:t>
            </w:r>
          </w:p>
        </w:tc>
        <w:tc>
          <w:tcPr>
            <w:tcW w:w="1043" w:type="pct"/>
            <w:vAlign w:val="center"/>
            <w:hideMark/>
          </w:tcPr>
          <w:p w14:paraId="3B01F204" w14:textId="77777777" w:rsidR="002D386F" w:rsidRPr="002D386F" w:rsidRDefault="002D386F" w:rsidP="008D6D9D">
            <w:pPr>
              <w:pStyle w:val="aa"/>
            </w:pPr>
            <w:r w:rsidRPr="002D386F">
              <w:rPr>
                <w:rFonts w:hint="eastAsia"/>
              </w:rPr>
              <w:t>中国台湾</w:t>
            </w:r>
          </w:p>
        </w:tc>
      </w:tr>
      <w:tr w:rsidR="002D386F" w:rsidRPr="002D386F" w14:paraId="35054543" w14:textId="77777777" w:rsidTr="008D6D9D">
        <w:trPr>
          <w:trHeight w:val="23"/>
        </w:trPr>
        <w:tc>
          <w:tcPr>
            <w:tcW w:w="1043" w:type="pct"/>
            <w:vAlign w:val="center"/>
            <w:hideMark/>
          </w:tcPr>
          <w:p w14:paraId="3D247B9D" w14:textId="77777777" w:rsidR="002D386F" w:rsidRPr="002D386F" w:rsidRDefault="002D386F" w:rsidP="008D6D9D">
            <w:pPr>
              <w:pStyle w:val="aa"/>
            </w:pPr>
            <w:r w:rsidRPr="002D386F">
              <w:rPr>
                <w:rFonts w:hint="eastAsia"/>
              </w:rPr>
              <w:t>net</w:t>
            </w:r>
          </w:p>
        </w:tc>
        <w:tc>
          <w:tcPr>
            <w:tcW w:w="1872" w:type="pct"/>
            <w:vAlign w:val="center"/>
            <w:hideMark/>
          </w:tcPr>
          <w:p w14:paraId="3BA701F0" w14:textId="77777777" w:rsidR="002D386F" w:rsidRPr="002D386F" w:rsidRDefault="002D386F" w:rsidP="008D6D9D">
            <w:pPr>
              <w:pStyle w:val="aa"/>
            </w:pPr>
            <w:r w:rsidRPr="002D386F">
              <w:rPr>
                <w:rFonts w:hint="eastAsia"/>
              </w:rPr>
              <w:t>主要网络支持中心</w:t>
            </w:r>
          </w:p>
        </w:tc>
        <w:tc>
          <w:tcPr>
            <w:tcW w:w="1043" w:type="pct"/>
            <w:vAlign w:val="center"/>
            <w:hideMark/>
          </w:tcPr>
          <w:p w14:paraId="11022E1B" w14:textId="77777777" w:rsidR="002D386F" w:rsidRPr="002D386F" w:rsidRDefault="002D386F" w:rsidP="008D6D9D">
            <w:pPr>
              <w:pStyle w:val="aa"/>
            </w:pPr>
            <w:r w:rsidRPr="002D386F">
              <w:rPr>
                <w:rFonts w:hint="eastAsia"/>
              </w:rPr>
              <w:t>us</w:t>
            </w:r>
          </w:p>
        </w:tc>
        <w:tc>
          <w:tcPr>
            <w:tcW w:w="1043" w:type="pct"/>
            <w:vAlign w:val="center"/>
            <w:hideMark/>
          </w:tcPr>
          <w:p w14:paraId="1BAF7417" w14:textId="77777777" w:rsidR="002D386F" w:rsidRPr="002D386F" w:rsidRDefault="002D386F" w:rsidP="008D6D9D">
            <w:pPr>
              <w:pStyle w:val="aa"/>
            </w:pPr>
            <w:r w:rsidRPr="002D386F">
              <w:rPr>
                <w:rFonts w:hint="eastAsia"/>
              </w:rPr>
              <w:t>美国</w:t>
            </w:r>
          </w:p>
        </w:tc>
      </w:tr>
      <w:tr w:rsidR="002D386F" w:rsidRPr="002D386F" w14:paraId="58E1C9E7" w14:textId="77777777" w:rsidTr="008D6D9D">
        <w:trPr>
          <w:trHeight w:val="23"/>
        </w:trPr>
        <w:tc>
          <w:tcPr>
            <w:tcW w:w="1043" w:type="pct"/>
            <w:vAlign w:val="center"/>
            <w:hideMark/>
          </w:tcPr>
          <w:p w14:paraId="263EE9F1" w14:textId="77777777" w:rsidR="002D386F" w:rsidRPr="002D386F" w:rsidRDefault="002D386F" w:rsidP="008D6D9D">
            <w:pPr>
              <w:pStyle w:val="aa"/>
            </w:pPr>
            <w:r w:rsidRPr="002D386F">
              <w:rPr>
                <w:rFonts w:hint="eastAsia"/>
              </w:rPr>
              <w:t>org</w:t>
            </w:r>
          </w:p>
        </w:tc>
        <w:tc>
          <w:tcPr>
            <w:tcW w:w="1872" w:type="pct"/>
            <w:vAlign w:val="center"/>
            <w:hideMark/>
          </w:tcPr>
          <w:p w14:paraId="56A18AC8" w14:textId="77777777" w:rsidR="002D386F" w:rsidRPr="002D386F" w:rsidRDefault="002D386F" w:rsidP="008D6D9D">
            <w:pPr>
              <w:pStyle w:val="aa"/>
            </w:pPr>
            <w:r w:rsidRPr="002D386F">
              <w:rPr>
                <w:rFonts w:hint="eastAsia"/>
              </w:rPr>
              <w:t>上述以外组织</w:t>
            </w:r>
          </w:p>
        </w:tc>
        <w:tc>
          <w:tcPr>
            <w:tcW w:w="1043" w:type="pct"/>
            <w:vAlign w:val="center"/>
            <w:hideMark/>
          </w:tcPr>
          <w:p w14:paraId="0E55F865" w14:textId="77777777" w:rsidR="002D386F" w:rsidRPr="002D386F" w:rsidRDefault="002D386F" w:rsidP="008D6D9D">
            <w:pPr>
              <w:pStyle w:val="aa"/>
            </w:pPr>
            <w:r w:rsidRPr="002D386F">
              <w:rPr>
                <w:rFonts w:hint="eastAsia"/>
              </w:rPr>
              <w:t>uk</w:t>
            </w:r>
          </w:p>
        </w:tc>
        <w:tc>
          <w:tcPr>
            <w:tcW w:w="1043" w:type="pct"/>
            <w:vAlign w:val="center"/>
            <w:hideMark/>
          </w:tcPr>
          <w:p w14:paraId="1326F716" w14:textId="77777777" w:rsidR="002D386F" w:rsidRPr="002D386F" w:rsidRDefault="002D386F" w:rsidP="008D6D9D">
            <w:pPr>
              <w:pStyle w:val="aa"/>
            </w:pPr>
            <w:r w:rsidRPr="002D386F">
              <w:rPr>
                <w:rFonts w:hint="eastAsia"/>
              </w:rPr>
              <w:t>英国</w:t>
            </w:r>
          </w:p>
        </w:tc>
      </w:tr>
      <w:tr w:rsidR="002D386F" w:rsidRPr="002D386F" w14:paraId="63254C91" w14:textId="77777777" w:rsidTr="008D6D9D">
        <w:trPr>
          <w:trHeight w:val="23"/>
        </w:trPr>
        <w:tc>
          <w:tcPr>
            <w:tcW w:w="1043" w:type="pct"/>
            <w:vAlign w:val="center"/>
            <w:hideMark/>
          </w:tcPr>
          <w:p w14:paraId="690B849F" w14:textId="77777777" w:rsidR="002D386F" w:rsidRPr="002D386F" w:rsidRDefault="002D386F" w:rsidP="008D6D9D">
            <w:pPr>
              <w:pStyle w:val="aa"/>
            </w:pPr>
            <w:r w:rsidRPr="002D386F">
              <w:rPr>
                <w:rFonts w:hint="eastAsia"/>
              </w:rPr>
              <w:t>int</w:t>
            </w:r>
          </w:p>
        </w:tc>
        <w:tc>
          <w:tcPr>
            <w:tcW w:w="1872" w:type="pct"/>
            <w:vAlign w:val="center"/>
            <w:hideMark/>
          </w:tcPr>
          <w:p w14:paraId="79EBC291" w14:textId="77777777" w:rsidR="002D386F" w:rsidRPr="002D386F" w:rsidRDefault="002D386F" w:rsidP="008D6D9D">
            <w:pPr>
              <w:pStyle w:val="aa"/>
            </w:pPr>
            <w:r w:rsidRPr="002D386F">
              <w:rPr>
                <w:rFonts w:hint="eastAsia"/>
              </w:rPr>
              <w:t>国际组织</w:t>
            </w:r>
          </w:p>
        </w:tc>
        <w:tc>
          <w:tcPr>
            <w:tcW w:w="1043" w:type="pct"/>
            <w:vAlign w:val="center"/>
            <w:hideMark/>
          </w:tcPr>
          <w:p w14:paraId="649429B6" w14:textId="77777777" w:rsidR="002D386F" w:rsidRPr="002D386F" w:rsidRDefault="002D386F" w:rsidP="008D6D9D">
            <w:pPr>
              <w:pStyle w:val="aa"/>
            </w:pPr>
            <w:r w:rsidRPr="002D386F">
              <w:rPr>
                <w:rFonts w:hint="eastAsia"/>
              </w:rPr>
              <w:t>jp</w:t>
            </w:r>
          </w:p>
        </w:tc>
        <w:tc>
          <w:tcPr>
            <w:tcW w:w="1043" w:type="pct"/>
            <w:vAlign w:val="center"/>
            <w:hideMark/>
          </w:tcPr>
          <w:p w14:paraId="231120D5" w14:textId="77777777" w:rsidR="002D386F" w:rsidRPr="002D386F" w:rsidRDefault="002D386F" w:rsidP="008D6D9D">
            <w:pPr>
              <w:pStyle w:val="aa"/>
            </w:pPr>
            <w:r w:rsidRPr="002D386F">
              <w:rPr>
                <w:rFonts w:hint="eastAsia"/>
              </w:rPr>
              <w:t>日本</w:t>
            </w:r>
          </w:p>
        </w:tc>
      </w:tr>
    </w:tbl>
    <w:p w14:paraId="686FF080" w14:textId="721EF06B" w:rsidR="00E033F5" w:rsidRPr="00C91120" w:rsidRDefault="00E033F5" w:rsidP="005D2E16">
      <w:pPr>
        <w:pStyle w:val="a9"/>
      </w:pPr>
    </w:p>
    <w:p w14:paraId="296A5EB4" w14:textId="77777777" w:rsidR="00E033F5" w:rsidRPr="00C91120" w:rsidRDefault="00E033F5" w:rsidP="007F5CE8">
      <w:pPr>
        <w:ind w:firstLine="420"/>
      </w:pPr>
      <w:r w:rsidRPr="00C91120">
        <w:rPr>
          <w:rFonts w:hint="eastAsia"/>
        </w:rPr>
        <w:t>【信息安全】</w:t>
      </w:r>
    </w:p>
    <w:p w14:paraId="70BFF10F" w14:textId="77777777" w:rsidR="00E033F5" w:rsidRPr="00C91120" w:rsidRDefault="00E033F5" w:rsidP="008D2842">
      <w:pPr>
        <w:pStyle w:val="3"/>
      </w:pPr>
      <w:bookmarkStart w:id="359" w:name="_Toc74672593"/>
      <w:r w:rsidRPr="00C91120">
        <w:rPr>
          <w:rFonts w:hint="eastAsia"/>
        </w:rPr>
        <w:t xml:space="preserve">2.8 </w:t>
      </w:r>
      <w:r w:rsidRPr="00C91120">
        <w:rPr>
          <w:rFonts w:hint="eastAsia"/>
        </w:rPr>
        <w:t>对称加密与非对称加密（★★★）</w:t>
      </w:r>
      <w:bookmarkEnd w:id="359"/>
    </w:p>
    <w:p w14:paraId="0E8FCC35" w14:textId="77777777" w:rsidR="00E033F5" w:rsidRPr="00C91120" w:rsidRDefault="00E033F5" w:rsidP="007F5CE8">
      <w:pPr>
        <w:ind w:firstLine="420"/>
      </w:pPr>
      <w:r w:rsidRPr="00C91120">
        <w:rPr>
          <w:rFonts w:hint="eastAsia"/>
        </w:rPr>
        <w:t>【考法分析】</w:t>
      </w:r>
    </w:p>
    <w:p w14:paraId="3D99B531" w14:textId="77777777" w:rsidR="00E033F5" w:rsidRPr="00C91120" w:rsidRDefault="00E033F5" w:rsidP="007F5CE8">
      <w:pPr>
        <w:ind w:firstLine="420"/>
      </w:pPr>
      <w:r w:rsidRPr="00C91120">
        <w:rPr>
          <w:rFonts w:hint="eastAsia"/>
        </w:rPr>
        <w:t>本知识点的考查形式有：区分对称加密和非对称加密算法；根据给出的描述判断正误；根据对称加密和非对称加密算法的特点区分选择算法；或根据情景描述，确定在某个阶段使用的秘钥。</w:t>
      </w:r>
    </w:p>
    <w:p w14:paraId="4CC8EB85" w14:textId="4FF3AE02" w:rsidR="00E033F5" w:rsidRPr="00C91120" w:rsidRDefault="00D80682" w:rsidP="007F5CE8">
      <w:pPr>
        <w:ind w:firstLine="420"/>
      </w:pPr>
      <w:r w:rsidRPr="00C91120">
        <w:rPr>
          <w:rFonts w:hint="eastAsia"/>
        </w:rPr>
        <w:t>【要点分析】</w:t>
      </w:r>
    </w:p>
    <w:p w14:paraId="53003B89" w14:textId="77777777" w:rsidR="00E033F5" w:rsidRPr="00C91120" w:rsidRDefault="00E033F5" w:rsidP="007F5CE8">
      <w:pPr>
        <w:ind w:firstLine="420"/>
      </w:pPr>
      <w:r w:rsidRPr="00C91120">
        <w:rPr>
          <w:rFonts w:hint="eastAsia"/>
        </w:rPr>
        <w:t>1</w:t>
      </w:r>
      <w:r w:rsidRPr="00C91120">
        <w:rPr>
          <w:rFonts w:hint="eastAsia"/>
        </w:rPr>
        <w:t>、对称加密（又称为私人秘钥加密</w:t>
      </w:r>
      <w:r w:rsidRPr="00C91120">
        <w:rPr>
          <w:rFonts w:hint="eastAsia"/>
        </w:rPr>
        <w:t>/</w:t>
      </w:r>
      <w:r w:rsidRPr="00C91120">
        <w:rPr>
          <w:rFonts w:hint="eastAsia"/>
        </w:rPr>
        <w:t>共享秘钥加密）：加密与解密使用同一秘钥。</w:t>
      </w:r>
    </w:p>
    <w:p w14:paraId="4AF8D807" w14:textId="77777777" w:rsidR="00E033F5" w:rsidRPr="00C91120" w:rsidRDefault="00E033F5" w:rsidP="007F5CE8">
      <w:pPr>
        <w:ind w:firstLine="420"/>
      </w:pPr>
      <w:r w:rsidRPr="00C91120">
        <w:rPr>
          <w:rFonts w:hint="eastAsia"/>
        </w:rPr>
        <w:t>特点：</w:t>
      </w:r>
      <w:r w:rsidRPr="00C91120">
        <w:rPr>
          <w:rFonts w:hint="eastAsia"/>
        </w:rPr>
        <w:t xml:space="preserve"> 1</w:t>
      </w:r>
      <w:r w:rsidRPr="00C91120">
        <w:rPr>
          <w:rFonts w:hint="eastAsia"/>
        </w:rPr>
        <w:t>、加密强度不高，但效率高；</w:t>
      </w:r>
      <w:r w:rsidRPr="00C91120">
        <w:rPr>
          <w:rFonts w:hint="eastAsia"/>
        </w:rPr>
        <w:t xml:space="preserve"> 2</w:t>
      </w:r>
      <w:r w:rsidRPr="00C91120">
        <w:rPr>
          <w:rFonts w:hint="eastAsia"/>
        </w:rPr>
        <w:t>、密钥分发困难。</w:t>
      </w:r>
    </w:p>
    <w:p w14:paraId="4784558A" w14:textId="77777777" w:rsidR="00E033F5" w:rsidRPr="00C91120" w:rsidRDefault="00E033F5" w:rsidP="007F5CE8">
      <w:pPr>
        <w:ind w:firstLine="420"/>
      </w:pPr>
      <w:r w:rsidRPr="00C91120">
        <w:rPr>
          <w:rFonts w:hint="eastAsia"/>
        </w:rPr>
        <w:t>（大量明文为了保证加密效率一般使用对称加密）</w:t>
      </w:r>
    </w:p>
    <w:p w14:paraId="3AD27689" w14:textId="636B9740" w:rsidR="00E033F5" w:rsidRPr="00C91120" w:rsidRDefault="00E033F5" w:rsidP="007F5CE8">
      <w:pPr>
        <w:ind w:firstLine="420"/>
      </w:pPr>
      <w:r w:rsidRPr="00C91120">
        <w:rPr>
          <w:rFonts w:hint="eastAsia"/>
        </w:rPr>
        <w:t>常见对称密钥加密算法：</w:t>
      </w:r>
      <w:r w:rsidRPr="00C91120">
        <w:rPr>
          <w:rFonts w:hint="eastAsia"/>
        </w:rPr>
        <w:t>DES</w:t>
      </w:r>
      <w:r w:rsidRPr="00C91120">
        <w:rPr>
          <w:rFonts w:hint="eastAsia"/>
        </w:rPr>
        <w:t>、</w:t>
      </w:r>
      <w:del w:id="360" w:author="Administrator" w:date="2021-06-15T14:47:00Z">
        <w:r w:rsidRPr="00C91120" w:rsidDel="001F4818">
          <w:rPr>
            <w:rFonts w:hint="eastAsia"/>
          </w:rPr>
          <w:delText xml:space="preserve"> </w:delText>
        </w:r>
      </w:del>
      <w:r w:rsidRPr="00C91120">
        <w:rPr>
          <w:rFonts w:hint="eastAsia"/>
        </w:rPr>
        <w:t>3DES</w:t>
      </w:r>
      <w:del w:id="361" w:author="Administrator" w:date="2021-06-15T10:34:00Z">
        <w:r w:rsidRPr="00C91120" w:rsidDel="00D43D95">
          <w:rPr>
            <w:rFonts w:hint="eastAsia"/>
          </w:rPr>
          <w:delText>(</w:delText>
        </w:r>
      </w:del>
      <w:ins w:id="362" w:author="Administrator" w:date="2021-06-15T10:34:00Z">
        <w:r w:rsidR="00D43D95">
          <w:rPr>
            <w:rFonts w:hint="eastAsia"/>
          </w:rPr>
          <w:t>（</w:t>
        </w:r>
      </w:ins>
      <w:r w:rsidRPr="00C91120">
        <w:rPr>
          <w:rFonts w:hint="eastAsia"/>
        </w:rPr>
        <w:t>三重</w:t>
      </w:r>
      <w:r w:rsidRPr="00C91120">
        <w:rPr>
          <w:rFonts w:hint="eastAsia"/>
        </w:rPr>
        <w:t>DES</w:t>
      </w:r>
      <w:del w:id="363" w:author="Administrator" w:date="2021-06-15T10:34:00Z">
        <w:r w:rsidRPr="00C91120" w:rsidDel="00D43D95">
          <w:rPr>
            <w:rFonts w:hint="eastAsia"/>
          </w:rPr>
          <w:delText>)</w:delText>
        </w:r>
      </w:del>
      <w:ins w:id="364" w:author="Administrator" w:date="2021-06-15T10:34:00Z">
        <w:r w:rsidR="00D43D95">
          <w:rPr>
            <w:rFonts w:hint="eastAsia"/>
          </w:rPr>
          <w:t>）</w:t>
        </w:r>
      </w:ins>
      <w:r w:rsidRPr="00C91120">
        <w:rPr>
          <w:rFonts w:hint="eastAsia"/>
        </w:rPr>
        <w:t>、</w:t>
      </w:r>
      <w:r w:rsidRPr="00C91120">
        <w:rPr>
          <w:rFonts w:hint="eastAsia"/>
        </w:rPr>
        <w:t xml:space="preserve"> RC-5</w:t>
      </w:r>
      <w:r w:rsidRPr="00C91120">
        <w:rPr>
          <w:rFonts w:hint="eastAsia"/>
        </w:rPr>
        <w:t>、</w:t>
      </w:r>
      <w:r w:rsidRPr="00C91120">
        <w:rPr>
          <w:rFonts w:hint="eastAsia"/>
        </w:rPr>
        <w:t>IDEA</w:t>
      </w:r>
      <w:r w:rsidRPr="00C91120">
        <w:rPr>
          <w:rFonts w:hint="eastAsia"/>
        </w:rPr>
        <w:t>、</w:t>
      </w:r>
      <w:r w:rsidRPr="00C91120">
        <w:rPr>
          <w:rFonts w:hint="eastAsia"/>
        </w:rPr>
        <w:t>AES</w:t>
      </w:r>
      <w:r w:rsidRPr="00C91120">
        <w:rPr>
          <w:rFonts w:hint="eastAsia"/>
        </w:rPr>
        <w:t>算法。</w:t>
      </w:r>
    </w:p>
    <w:p w14:paraId="371A32B9" w14:textId="77777777" w:rsidR="00E033F5" w:rsidRPr="00C91120" w:rsidRDefault="00E033F5" w:rsidP="007F5CE8">
      <w:pPr>
        <w:ind w:firstLine="420"/>
      </w:pPr>
      <w:r w:rsidRPr="00C91120">
        <w:rPr>
          <w:rFonts w:hint="eastAsia"/>
        </w:rPr>
        <w:t>2</w:t>
      </w:r>
      <w:r w:rsidRPr="00C91120">
        <w:rPr>
          <w:rFonts w:hint="eastAsia"/>
        </w:rPr>
        <w:t>、非对称加密（又称为公开密钥加密）：密钥必须成对使用（公钥加密，相应的私钥解密）。</w:t>
      </w:r>
    </w:p>
    <w:p w14:paraId="0318AB98" w14:textId="77777777" w:rsidR="00E033F5" w:rsidRPr="00C91120" w:rsidRDefault="00E033F5" w:rsidP="007F5CE8">
      <w:pPr>
        <w:ind w:firstLine="420"/>
      </w:pPr>
      <w:r w:rsidRPr="00C91120">
        <w:rPr>
          <w:rFonts w:hint="eastAsia"/>
        </w:rPr>
        <w:t>特点：加密速度慢，但强度高。</w:t>
      </w:r>
    </w:p>
    <w:p w14:paraId="647B852A" w14:textId="77777777" w:rsidR="00E033F5" w:rsidRPr="00C91120" w:rsidRDefault="00E033F5" w:rsidP="007F5CE8">
      <w:pPr>
        <w:ind w:firstLine="420"/>
      </w:pPr>
      <w:r w:rsidRPr="00C91120">
        <w:rPr>
          <w:rFonts w:hint="eastAsia"/>
        </w:rPr>
        <w:t>常见非对称密钥加密算法：</w:t>
      </w:r>
      <w:r w:rsidRPr="00C91120">
        <w:rPr>
          <w:rFonts w:hint="eastAsia"/>
        </w:rPr>
        <w:t xml:space="preserve"> RSA</w:t>
      </w:r>
      <w:r w:rsidRPr="00C91120">
        <w:rPr>
          <w:rFonts w:hint="eastAsia"/>
        </w:rPr>
        <w:t>、</w:t>
      </w:r>
      <w:r w:rsidRPr="00C91120">
        <w:rPr>
          <w:rFonts w:hint="eastAsia"/>
        </w:rPr>
        <w:t>ECC</w:t>
      </w:r>
    </w:p>
    <w:p w14:paraId="71B076C5" w14:textId="5AFC626A" w:rsidR="00E033F5" w:rsidRPr="00C91120" w:rsidRDefault="00D80682" w:rsidP="007F5CE8">
      <w:pPr>
        <w:ind w:firstLine="420"/>
      </w:pPr>
      <w:r w:rsidRPr="00C91120">
        <w:rPr>
          <w:rFonts w:hint="eastAsia"/>
        </w:rPr>
        <w:t>【备考点拨】</w:t>
      </w:r>
    </w:p>
    <w:p w14:paraId="19C96498" w14:textId="77777777" w:rsidR="00E033F5" w:rsidRPr="00C91120" w:rsidRDefault="00E033F5" w:rsidP="007F5CE8">
      <w:pPr>
        <w:ind w:firstLine="420"/>
      </w:pPr>
      <w:r w:rsidRPr="00C91120">
        <w:rPr>
          <w:rFonts w:hint="eastAsia"/>
        </w:rPr>
        <w:t>1</w:t>
      </w:r>
      <w:r w:rsidRPr="00C91120">
        <w:rPr>
          <w:rFonts w:hint="eastAsia"/>
        </w:rPr>
        <w:t>、掌握对称加密和非对称加密机制的加密过程。</w:t>
      </w:r>
    </w:p>
    <w:p w14:paraId="5E24ECF7" w14:textId="77777777" w:rsidR="00E033F5" w:rsidRPr="00C91120" w:rsidRDefault="00E033F5" w:rsidP="007F5CE8">
      <w:pPr>
        <w:ind w:firstLine="420"/>
      </w:pPr>
      <w:r w:rsidRPr="00C91120">
        <w:rPr>
          <w:rFonts w:hint="eastAsia"/>
        </w:rPr>
        <w:t>2</w:t>
      </w:r>
      <w:r w:rsidRPr="00C91120">
        <w:rPr>
          <w:rFonts w:hint="eastAsia"/>
        </w:rPr>
        <w:t>、记住对称加密和非对称加密的加密算法。</w:t>
      </w:r>
    </w:p>
    <w:p w14:paraId="49A3A017" w14:textId="77777777" w:rsidR="00E033F5" w:rsidRPr="00C91120" w:rsidRDefault="00E033F5" w:rsidP="007F5CE8">
      <w:pPr>
        <w:ind w:firstLine="420"/>
      </w:pPr>
      <w:r w:rsidRPr="00C91120">
        <w:rPr>
          <w:rFonts w:hint="eastAsia"/>
        </w:rPr>
        <w:t>3</w:t>
      </w:r>
      <w:r w:rsidRPr="00C91120">
        <w:rPr>
          <w:rFonts w:hint="eastAsia"/>
        </w:rPr>
        <w:t>、了解对称加密和非对称加密的特点和适用情景。</w:t>
      </w:r>
    </w:p>
    <w:p w14:paraId="25415C76" w14:textId="77777777" w:rsidR="00E033F5" w:rsidRPr="00C91120" w:rsidRDefault="00E033F5" w:rsidP="008D2842">
      <w:pPr>
        <w:pStyle w:val="3"/>
      </w:pPr>
      <w:bookmarkStart w:id="365" w:name="_Toc74672594"/>
      <w:r w:rsidRPr="00C91120">
        <w:rPr>
          <w:rFonts w:hint="eastAsia"/>
        </w:rPr>
        <w:t xml:space="preserve">2.9 </w:t>
      </w:r>
      <w:r w:rsidRPr="00C91120">
        <w:rPr>
          <w:rFonts w:hint="eastAsia"/>
        </w:rPr>
        <w:t>信息摘要与数字签名（★★）</w:t>
      </w:r>
      <w:bookmarkEnd w:id="365"/>
    </w:p>
    <w:p w14:paraId="5784E6FE" w14:textId="77777777" w:rsidR="00E033F5" w:rsidRPr="00C91120" w:rsidRDefault="00E033F5" w:rsidP="007F5CE8">
      <w:pPr>
        <w:ind w:firstLine="420"/>
      </w:pPr>
      <w:r w:rsidRPr="00C91120">
        <w:rPr>
          <w:rFonts w:hint="eastAsia"/>
        </w:rPr>
        <w:t>【考法分析】</w:t>
      </w:r>
    </w:p>
    <w:p w14:paraId="209E8D18" w14:textId="77777777" w:rsidR="00E033F5" w:rsidRPr="00C91120" w:rsidRDefault="00E033F5" w:rsidP="007F5CE8">
      <w:pPr>
        <w:ind w:firstLine="420"/>
      </w:pPr>
      <w:r w:rsidRPr="00C91120">
        <w:rPr>
          <w:rFonts w:hint="eastAsia"/>
        </w:rPr>
        <w:t>本知识点的考查形式主要有：根据情景描述，判断某个阶段所使用的秘钥及其所属的对象；或签名、认证相关的概念描述判断正误；或信息摘要相关的概念和算法识别。</w:t>
      </w:r>
    </w:p>
    <w:p w14:paraId="7D979DFE" w14:textId="65F1AED5" w:rsidR="00E033F5" w:rsidRPr="00C91120" w:rsidRDefault="00D80682" w:rsidP="007F5CE8">
      <w:pPr>
        <w:ind w:firstLine="420"/>
      </w:pPr>
      <w:r w:rsidRPr="00C91120">
        <w:rPr>
          <w:rFonts w:hint="eastAsia"/>
        </w:rPr>
        <w:t>【要点分析】</w:t>
      </w:r>
    </w:p>
    <w:p w14:paraId="3C951608" w14:textId="77777777" w:rsidR="00E033F5" w:rsidRPr="00C91120" w:rsidRDefault="00E033F5" w:rsidP="007F5CE8">
      <w:pPr>
        <w:ind w:firstLine="420"/>
      </w:pPr>
      <w:r w:rsidRPr="00C91120">
        <w:rPr>
          <w:rFonts w:hint="eastAsia"/>
        </w:rPr>
        <w:t>1</w:t>
      </w:r>
      <w:r w:rsidRPr="00C91120">
        <w:rPr>
          <w:rFonts w:hint="eastAsia"/>
        </w:rPr>
        <w:t>、数字签名的过程如下图所示（发送者使用自己的私钥对摘要签名，接收者利用发送者的公钥对接收到的摘要进行验证）：</w:t>
      </w:r>
    </w:p>
    <w:p w14:paraId="3E7AF504" w14:textId="183C858A" w:rsidR="00E033F5" w:rsidRPr="00C91120" w:rsidRDefault="00E033F5" w:rsidP="001F4818">
      <w:pPr>
        <w:pStyle w:val="aa"/>
      </w:pPr>
      <w:r w:rsidRPr="00C91120">
        <w:rPr>
          <w:noProof/>
        </w:rPr>
        <w:drawing>
          <wp:inline distT="0" distB="0" distL="0" distR="0" wp14:anchorId="5CA8B59E" wp14:editId="78FD209E">
            <wp:extent cx="3331029" cy="2216415"/>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35994" cy="2219718"/>
                    </a:xfrm>
                    <a:prstGeom prst="rect">
                      <a:avLst/>
                    </a:prstGeom>
                    <a:noFill/>
                    <a:ln>
                      <a:noFill/>
                    </a:ln>
                  </pic:spPr>
                </pic:pic>
              </a:graphicData>
            </a:graphic>
          </wp:inline>
        </w:drawing>
      </w:r>
    </w:p>
    <w:p w14:paraId="0E167891" w14:textId="3A13F4D3" w:rsidR="00E033F5" w:rsidRPr="00C91120" w:rsidRDefault="00E033F5" w:rsidP="007F5CE8">
      <w:pPr>
        <w:ind w:firstLine="420"/>
      </w:pPr>
      <w:r w:rsidRPr="00C91120">
        <w:rPr>
          <w:rFonts w:hint="eastAsia"/>
        </w:rPr>
        <w:t>2</w:t>
      </w:r>
      <w:r w:rsidRPr="00C91120">
        <w:rPr>
          <w:rFonts w:hint="eastAsia"/>
        </w:rPr>
        <w:t>、常见的摘要算法：</w:t>
      </w:r>
      <w:r w:rsidRPr="00C91120">
        <w:rPr>
          <w:rFonts w:hint="eastAsia"/>
        </w:rPr>
        <w:t>MD5(128</w:t>
      </w:r>
      <w:r w:rsidRPr="00C91120">
        <w:rPr>
          <w:rFonts w:hint="eastAsia"/>
        </w:rPr>
        <w:t>位</w:t>
      </w:r>
      <w:r w:rsidRPr="00C91120">
        <w:rPr>
          <w:rFonts w:hint="eastAsia"/>
        </w:rPr>
        <w:t>)</w:t>
      </w:r>
      <w:r w:rsidRPr="00C91120">
        <w:rPr>
          <w:rFonts w:hint="eastAsia"/>
        </w:rPr>
        <w:t>，</w:t>
      </w:r>
      <w:r w:rsidRPr="00C91120">
        <w:rPr>
          <w:rFonts w:hint="eastAsia"/>
        </w:rPr>
        <w:t>SHA(160</w:t>
      </w:r>
      <w:r w:rsidRPr="00C91120">
        <w:rPr>
          <w:rFonts w:hint="eastAsia"/>
        </w:rPr>
        <w:t>位</w:t>
      </w:r>
      <w:r w:rsidRPr="00C91120">
        <w:rPr>
          <w:rFonts w:hint="eastAsia"/>
        </w:rPr>
        <w:t>)</w:t>
      </w:r>
      <w:r w:rsidRPr="00C91120">
        <w:rPr>
          <w:rFonts w:hint="eastAsia"/>
        </w:rPr>
        <w:t>。</w:t>
      </w:r>
    </w:p>
    <w:p w14:paraId="0F1C0B8D" w14:textId="1E6D9E0B" w:rsidR="00E033F5" w:rsidRPr="00C91120" w:rsidRDefault="00D80682" w:rsidP="007F5CE8">
      <w:pPr>
        <w:ind w:firstLine="420"/>
      </w:pPr>
      <w:r w:rsidRPr="00C91120">
        <w:rPr>
          <w:rFonts w:hint="eastAsia"/>
        </w:rPr>
        <w:t>【备考点拨】</w:t>
      </w:r>
    </w:p>
    <w:p w14:paraId="41F3CE87" w14:textId="77777777" w:rsidR="00E033F5" w:rsidRPr="00C91120" w:rsidRDefault="00E033F5" w:rsidP="007F5CE8">
      <w:pPr>
        <w:ind w:firstLine="420"/>
      </w:pPr>
      <w:r w:rsidRPr="00C91120">
        <w:rPr>
          <w:rFonts w:hint="eastAsia"/>
        </w:rPr>
        <w:t>1</w:t>
      </w:r>
      <w:r w:rsidRPr="00C91120">
        <w:rPr>
          <w:rFonts w:hint="eastAsia"/>
        </w:rPr>
        <w:t>、掌握数字签名机制的过程；</w:t>
      </w:r>
    </w:p>
    <w:p w14:paraId="4146F49F" w14:textId="77777777" w:rsidR="00E033F5" w:rsidRPr="00C91120" w:rsidRDefault="00E033F5" w:rsidP="007F5CE8">
      <w:pPr>
        <w:ind w:firstLine="420"/>
      </w:pPr>
      <w:r w:rsidRPr="00C91120">
        <w:rPr>
          <w:rFonts w:hint="eastAsia"/>
        </w:rPr>
        <w:t>2</w:t>
      </w:r>
      <w:r w:rsidRPr="00C91120">
        <w:rPr>
          <w:rFonts w:hint="eastAsia"/>
        </w:rPr>
        <w:t>、了解摘要的机制；</w:t>
      </w:r>
    </w:p>
    <w:p w14:paraId="5A2360F6" w14:textId="77777777" w:rsidR="00E033F5" w:rsidRPr="00C91120" w:rsidRDefault="00E033F5" w:rsidP="007F5CE8">
      <w:pPr>
        <w:ind w:firstLine="420"/>
      </w:pPr>
      <w:r w:rsidRPr="00C91120">
        <w:rPr>
          <w:rFonts w:hint="eastAsia"/>
        </w:rPr>
        <w:t>3</w:t>
      </w:r>
      <w:r w:rsidRPr="00C91120">
        <w:rPr>
          <w:rFonts w:hint="eastAsia"/>
        </w:rPr>
        <w:t>、了解常见的摘要算法。</w:t>
      </w:r>
    </w:p>
    <w:p w14:paraId="1A4B981C" w14:textId="77777777" w:rsidR="00E033F5" w:rsidRPr="00C91120" w:rsidRDefault="00E033F5" w:rsidP="008D2842">
      <w:pPr>
        <w:pStyle w:val="3"/>
      </w:pPr>
      <w:bookmarkStart w:id="366" w:name="_Toc74672595"/>
      <w:r w:rsidRPr="00C91120">
        <w:rPr>
          <w:rFonts w:hint="eastAsia"/>
        </w:rPr>
        <w:t xml:space="preserve">2.10 </w:t>
      </w:r>
      <w:r w:rsidRPr="00C91120">
        <w:rPr>
          <w:rStyle w:val="3Char"/>
          <w:rFonts w:ascii="宋体" w:hAnsi="宋体"/>
        </w:rPr>
        <w:t>数字证书（★★）</w:t>
      </w:r>
      <w:bookmarkEnd w:id="366"/>
    </w:p>
    <w:p w14:paraId="61171C5F" w14:textId="77777777" w:rsidR="00E033F5" w:rsidRPr="00C91120" w:rsidRDefault="00E033F5" w:rsidP="007F5CE8">
      <w:pPr>
        <w:ind w:firstLine="420"/>
      </w:pPr>
      <w:r w:rsidRPr="00C91120">
        <w:rPr>
          <w:rFonts w:hint="eastAsia"/>
        </w:rPr>
        <w:t>【考法分析】</w:t>
      </w:r>
    </w:p>
    <w:p w14:paraId="4EA85D2D" w14:textId="77777777" w:rsidR="00E033F5" w:rsidRPr="00C91120" w:rsidRDefault="00E033F5" w:rsidP="007F5CE8">
      <w:pPr>
        <w:ind w:firstLine="420"/>
      </w:pPr>
      <w:r w:rsidRPr="00C91120">
        <w:rPr>
          <w:rFonts w:hint="eastAsia"/>
        </w:rPr>
        <w:t>本知识点常见的考查形式有：给定情景描述，判断数字证书中</w:t>
      </w:r>
      <w:r w:rsidRPr="00C91120">
        <w:rPr>
          <w:rFonts w:hint="eastAsia"/>
        </w:rPr>
        <w:t>CA</w:t>
      </w:r>
      <w:r w:rsidRPr="00C91120">
        <w:rPr>
          <w:rFonts w:hint="eastAsia"/>
        </w:rPr>
        <w:t>签名的作用；判断数字证书中公钥的作用；数字证书相关的概念描述判断正误。</w:t>
      </w:r>
    </w:p>
    <w:p w14:paraId="2C0B5A12" w14:textId="6CB6E385" w:rsidR="00E033F5" w:rsidRPr="00C91120" w:rsidRDefault="00D80682" w:rsidP="007F5CE8">
      <w:pPr>
        <w:ind w:firstLine="420"/>
      </w:pPr>
      <w:r w:rsidRPr="00C91120">
        <w:rPr>
          <w:rFonts w:hint="eastAsia"/>
        </w:rPr>
        <w:t>【要点分析】</w:t>
      </w:r>
    </w:p>
    <w:p w14:paraId="4A8B2C65" w14:textId="77777777" w:rsidR="00E033F5" w:rsidRPr="00C91120" w:rsidRDefault="00E033F5" w:rsidP="007F5CE8">
      <w:pPr>
        <w:ind w:firstLine="420"/>
      </w:pPr>
      <w:r w:rsidRPr="00C91120">
        <w:rPr>
          <w:rFonts w:hint="eastAsia"/>
        </w:rPr>
        <w:t>1</w:t>
      </w:r>
      <w:r w:rsidRPr="00C91120">
        <w:rPr>
          <w:rFonts w:hint="eastAsia"/>
        </w:rPr>
        <w:t>、数字证书的内容包括：</w:t>
      </w:r>
      <w:r w:rsidRPr="00C91120">
        <w:rPr>
          <w:rFonts w:hint="eastAsia"/>
        </w:rPr>
        <w:t>CA</w:t>
      </w:r>
      <w:r w:rsidRPr="00C91120">
        <w:rPr>
          <w:rFonts w:hint="eastAsia"/>
        </w:rPr>
        <w:t>签名、用户信息（用户名称）、用户公钥等。</w:t>
      </w:r>
    </w:p>
    <w:p w14:paraId="5832FFF2" w14:textId="77777777" w:rsidR="00E033F5" w:rsidRPr="00C91120" w:rsidRDefault="00E033F5" w:rsidP="007F5CE8">
      <w:pPr>
        <w:ind w:firstLine="420"/>
      </w:pPr>
      <w:r w:rsidRPr="00C91120">
        <w:rPr>
          <w:rFonts w:hint="eastAsia"/>
        </w:rPr>
        <w:t>2</w:t>
      </w:r>
      <w:r w:rsidRPr="00C91120">
        <w:rPr>
          <w:rFonts w:hint="eastAsia"/>
        </w:rPr>
        <w:t>、证书中的</w:t>
      </w:r>
      <w:r w:rsidRPr="00C91120">
        <w:rPr>
          <w:rFonts w:hint="eastAsia"/>
        </w:rPr>
        <w:t>CA</w:t>
      </w:r>
      <w:r w:rsidRPr="00C91120">
        <w:rPr>
          <w:rFonts w:hint="eastAsia"/>
        </w:rPr>
        <w:t>签名验证数字证书的可靠性。</w:t>
      </w:r>
    </w:p>
    <w:p w14:paraId="3791DE47" w14:textId="77777777" w:rsidR="00E033F5" w:rsidRPr="00C91120" w:rsidRDefault="00E033F5" w:rsidP="007F5CE8">
      <w:pPr>
        <w:ind w:firstLine="420"/>
      </w:pPr>
      <w:r w:rsidRPr="00C91120">
        <w:rPr>
          <w:rFonts w:hint="eastAsia"/>
        </w:rPr>
        <w:t>3</w:t>
      </w:r>
      <w:r w:rsidRPr="00C91120">
        <w:rPr>
          <w:rFonts w:hint="eastAsia"/>
        </w:rPr>
        <w:t>、用户公钥：客户端利用证书中的公钥加密，服务器利用自己的私钥解密。</w:t>
      </w:r>
    </w:p>
    <w:p w14:paraId="72090AD4" w14:textId="48D441FE" w:rsidR="00E033F5" w:rsidRPr="00C91120" w:rsidRDefault="00D80682" w:rsidP="007F5CE8">
      <w:pPr>
        <w:ind w:firstLine="420"/>
      </w:pPr>
      <w:r w:rsidRPr="00C91120">
        <w:rPr>
          <w:rFonts w:hint="eastAsia"/>
        </w:rPr>
        <w:t>【备考点拨】</w:t>
      </w:r>
    </w:p>
    <w:p w14:paraId="5FF15A54" w14:textId="77777777" w:rsidR="00E033F5" w:rsidRPr="00C91120" w:rsidRDefault="00E033F5" w:rsidP="007F5CE8">
      <w:pPr>
        <w:ind w:firstLine="420"/>
      </w:pPr>
      <w:r w:rsidRPr="00C91120">
        <w:rPr>
          <w:rFonts w:hint="eastAsia"/>
        </w:rPr>
        <w:t>1</w:t>
      </w:r>
      <w:r w:rsidRPr="00C91120">
        <w:rPr>
          <w:rFonts w:hint="eastAsia"/>
        </w:rPr>
        <w:t>、掌握</w:t>
      </w:r>
      <w:r w:rsidRPr="00C91120">
        <w:rPr>
          <w:rFonts w:hint="eastAsia"/>
        </w:rPr>
        <w:t>PKI</w:t>
      </w:r>
      <w:r w:rsidRPr="00C91120">
        <w:rPr>
          <w:rFonts w:hint="eastAsia"/>
        </w:rPr>
        <w:t>的基本机制流程。</w:t>
      </w:r>
    </w:p>
    <w:p w14:paraId="49233756" w14:textId="77777777" w:rsidR="00E033F5" w:rsidRPr="00C91120" w:rsidRDefault="00E033F5" w:rsidP="007F5CE8">
      <w:pPr>
        <w:ind w:firstLine="420"/>
      </w:pPr>
      <w:r w:rsidRPr="00C91120">
        <w:rPr>
          <w:rFonts w:hint="eastAsia"/>
        </w:rPr>
        <w:t>2</w:t>
      </w:r>
      <w:r w:rsidRPr="00C91120">
        <w:rPr>
          <w:rFonts w:hint="eastAsia"/>
        </w:rPr>
        <w:t>、掌握数字证书组成部分的作用。</w:t>
      </w:r>
    </w:p>
    <w:p w14:paraId="670EAA84" w14:textId="77777777" w:rsidR="00E033F5" w:rsidRPr="00C91120" w:rsidRDefault="00E033F5" w:rsidP="008D2842">
      <w:pPr>
        <w:pStyle w:val="3"/>
      </w:pPr>
      <w:bookmarkStart w:id="367" w:name="_Toc74672596"/>
      <w:r w:rsidRPr="00C91120">
        <w:rPr>
          <w:rFonts w:hint="eastAsia"/>
        </w:rPr>
        <w:t xml:space="preserve">2.11 </w:t>
      </w:r>
      <w:r w:rsidRPr="00C91120">
        <w:rPr>
          <w:rFonts w:hint="eastAsia"/>
        </w:rPr>
        <w:t>网络安全协议（★★★）</w:t>
      </w:r>
      <w:bookmarkEnd w:id="367"/>
    </w:p>
    <w:p w14:paraId="38B086B6" w14:textId="77777777" w:rsidR="00E033F5" w:rsidRPr="00C91120" w:rsidRDefault="00E033F5" w:rsidP="007F5CE8">
      <w:pPr>
        <w:ind w:firstLine="420"/>
      </w:pPr>
      <w:r w:rsidRPr="00C91120">
        <w:rPr>
          <w:rFonts w:hint="eastAsia"/>
        </w:rPr>
        <w:t>【考法分析】</w:t>
      </w:r>
    </w:p>
    <w:p w14:paraId="672CB826" w14:textId="77777777" w:rsidR="00E033F5" w:rsidRPr="00C91120" w:rsidRDefault="00E033F5" w:rsidP="007F5CE8">
      <w:pPr>
        <w:ind w:firstLine="420"/>
      </w:pPr>
      <w:r w:rsidRPr="00C91120">
        <w:rPr>
          <w:rFonts w:hint="eastAsia"/>
        </w:rPr>
        <w:t>本知识点的考查形式主要有：判断协议所属的层次；</w:t>
      </w:r>
      <w:r w:rsidRPr="00C91120">
        <w:rPr>
          <w:rFonts w:hint="eastAsia"/>
        </w:rPr>
        <w:t>HTTPS</w:t>
      </w:r>
      <w:r w:rsidRPr="00C91120">
        <w:rPr>
          <w:rFonts w:hint="eastAsia"/>
        </w:rPr>
        <w:t>协议、</w:t>
      </w:r>
      <w:r w:rsidRPr="00C91120">
        <w:rPr>
          <w:rFonts w:hint="eastAsia"/>
        </w:rPr>
        <w:t>PGP</w:t>
      </w:r>
      <w:r w:rsidRPr="00C91120">
        <w:rPr>
          <w:rFonts w:hint="eastAsia"/>
        </w:rPr>
        <w:t>协议、</w:t>
      </w:r>
      <w:r w:rsidRPr="00C91120">
        <w:rPr>
          <w:rFonts w:hint="eastAsia"/>
        </w:rPr>
        <w:t>SET</w:t>
      </w:r>
      <w:r w:rsidRPr="00C91120">
        <w:rPr>
          <w:rFonts w:hint="eastAsia"/>
        </w:rPr>
        <w:t>协议的描述判断正误。</w:t>
      </w:r>
    </w:p>
    <w:p w14:paraId="39A1874F" w14:textId="12CF0837" w:rsidR="00E033F5" w:rsidRPr="00C91120" w:rsidRDefault="00D80682" w:rsidP="007F5CE8">
      <w:pPr>
        <w:ind w:firstLine="420"/>
      </w:pPr>
      <w:r w:rsidRPr="00C91120">
        <w:rPr>
          <w:rFonts w:hint="eastAsia"/>
        </w:rPr>
        <w:t>【要点分析】</w:t>
      </w:r>
    </w:p>
    <w:p w14:paraId="04D0C50F" w14:textId="77777777" w:rsidR="00E033F5" w:rsidRPr="00C91120" w:rsidRDefault="00E033F5" w:rsidP="007F5CE8">
      <w:pPr>
        <w:ind w:firstLine="420"/>
      </w:pPr>
      <w:r w:rsidRPr="00C91120">
        <w:rPr>
          <w:rFonts w:hint="eastAsia"/>
        </w:rPr>
        <w:t>1</w:t>
      </w:r>
      <w:r w:rsidRPr="00C91120">
        <w:rPr>
          <w:rFonts w:hint="eastAsia"/>
        </w:rPr>
        <w:t>、安全协议分层如图所示：</w:t>
      </w:r>
    </w:p>
    <w:p w14:paraId="58247E61" w14:textId="5D1580D1" w:rsidR="00E033F5" w:rsidRPr="00C91120" w:rsidRDefault="00F60903" w:rsidP="001C070B">
      <w:pPr>
        <w:pStyle w:val="aa"/>
      </w:pPr>
      <w:r w:rsidRPr="00EB747F">
        <w:object w:dxaOrig="4525" w:dyaOrig="3709" w14:anchorId="79591327">
          <v:shape id="_x0000_i1036" type="#_x0000_t75" style="width:223.5pt;height:186.75pt" o:ole="">
            <v:imagedata r:id="rId63" o:title="" blacklevel="-.5"/>
          </v:shape>
          <o:OLEObject Type="Embed" ProgID="Visio.Drawing.15" ShapeID="_x0000_i1036" DrawAspect="Content" ObjectID="_1685428973" r:id="rId64"/>
        </w:object>
      </w:r>
    </w:p>
    <w:p w14:paraId="0B113658" w14:textId="77777777" w:rsidR="00E033F5" w:rsidRPr="00C91120" w:rsidRDefault="00E033F5" w:rsidP="007F5CE8">
      <w:pPr>
        <w:ind w:firstLine="420"/>
      </w:pPr>
      <w:r w:rsidRPr="00C91120">
        <w:rPr>
          <w:rFonts w:hint="eastAsia"/>
        </w:rPr>
        <w:t>2</w:t>
      </w:r>
      <w:r w:rsidRPr="00C91120">
        <w:rPr>
          <w:rFonts w:hint="eastAsia"/>
        </w:rPr>
        <w:t>、</w:t>
      </w:r>
      <w:r w:rsidRPr="00C91120">
        <w:rPr>
          <w:rFonts w:hint="eastAsia"/>
        </w:rPr>
        <w:t>HTTPS</w:t>
      </w:r>
      <w:r w:rsidRPr="00C91120">
        <w:rPr>
          <w:rFonts w:hint="eastAsia"/>
        </w:rPr>
        <w:t>协议是</w:t>
      </w:r>
      <w:r w:rsidRPr="00C91120">
        <w:rPr>
          <w:rFonts w:hint="eastAsia"/>
        </w:rPr>
        <w:t>HTTP</w:t>
      </w:r>
      <w:r w:rsidRPr="00C91120">
        <w:rPr>
          <w:rFonts w:hint="eastAsia"/>
        </w:rPr>
        <w:t>协议与</w:t>
      </w:r>
      <w:r w:rsidRPr="00C91120">
        <w:rPr>
          <w:rFonts w:hint="eastAsia"/>
        </w:rPr>
        <w:t>SSL</w:t>
      </w:r>
      <w:r w:rsidRPr="00C91120">
        <w:rPr>
          <w:rFonts w:hint="eastAsia"/>
        </w:rPr>
        <w:t>协议的结合，默认端口号</w:t>
      </w:r>
      <w:r w:rsidRPr="00C91120">
        <w:rPr>
          <w:rFonts w:hint="eastAsia"/>
        </w:rPr>
        <w:t>443</w:t>
      </w:r>
      <w:r w:rsidRPr="00C91120">
        <w:rPr>
          <w:rFonts w:hint="eastAsia"/>
        </w:rPr>
        <w:t>。</w:t>
      </w:r>
    </w:p>
    <w:p w14:paraId="2E5E7F0C" w14:textId="77777777" w:rsidR="00E033F5" w:rsidRPr="00C91120" w:rsidRDefault="00E033F5" w:rsidP="007F5CE8">
      <w:pPr>
        <w:ind w:firstLine="420"/>
      </w:pPr>
      <w:r w:rsidRPr="00C91120">
        <w:rPr>
          <w:rFonts w:hint="eastAsia"/>
        </w:rPr>
        <w:t>3</w:t>
      </w:r>
      <w:r w:rsidRPr="00C91120">
        <w:rPr>
          <w:rFonts w:hint="eastAsia"/>
        </w:rPr>
        <w:t>、</w:t>
      </w:r>
      <w:r w:rsidRPr="00C91120">
        <w:rPr>
          <w:rFonts w:hint="eastAsia"/>
        </w:rPr>
        <w:t>PGP</w:t>
      </w:r>
      <w:r w:rsidRPr="00C91120">
        <w:rPr>
          <w:rFonts w:hint="eastAsia"/>
        </w:rPr>
        <w:t>协议是邮件安全协议。</w:t>
      </w:r>
    </w:p>
    <w:p w14:paraId="7A3CC839" w14:textId="77777777" w:rsidR="00E033F5" w:rsidRPr="00C91120" w:rsidRDefault="00E033F5" w:rsidP="007F5CE8">
      <w:pPr>
        <w:ind w:firstLine="420"/>
      </w:pPr>
      <w:r w:rsidRPr="00C91120">
        <w:rPr>
          <w:rFonts w:hint="eastAsia"/>
        </w:rPr>
        <w:t>4</w:t>
      </w:r>
      <w:r w:rsidRPr="00C91120">
        <w:rPr>
          <w:rFonts w:hint="eastAsia"/>
        </w:rPr>
        <w:t>、</w:t>
      </w:r>
      <w:r w:rsidRPr="00C91120">
        <w:rPr>
          <w:rFonts w:hint="eastAsia"/>
        </w:rPr>
        <w:t>SET</w:t>
      </w:r>
      <w:r w:rsidRPr="00C91120">
        <w:rPr>
          <w:rFonts w:hint="eastAsia"/>
        </w:rPr>
        <w:t>协议是电子商务安全协议，涉及电子交易安全。</w:t>
      </w:r>
    </w:p>
    <w:p w14:paraId="08DA1CE2" w14:textId="77777777" w:rsidR="00E033F5" w:rsidRPr="00C91120" w:rsidRDefault="00E033F5" w:rsidP="007F5CE8">
      <w:pPr>
        <w:ind w:firstLine="420"/>
      </w:pPr>
      <w:r w:rsidRPr="00C91120">
        <w:rPr>
          <w:rFonts w:hint="eastAsia"/>
        </w:rPr>
        <w:t>5</w:t>
      </w:r>
      <w:r w:rsidRPr="00C91120">
        <w:rPr>
          <w:rFonts w:hint="eastAsia"/>
        </w:rPr>
        <w:t>、</w:t>
      </w:r>
      <w:r w:rsidRPr="00C91120">
        <w:rPr>
          <w:rFonts w:hint="eastAsia"/>
        </w:rPr>
        <w:t>SSH</w:t>
      </w:r>
      <w:r w:rsidRPr="00C91120">
        <w:rPr>
          <w:rFonts w:hint="eastAsia"/>
        </w:rPr>
        <w:t>：为建立在应用层基础上的安全协议。</w:t>
      </w:r>
      <w:r w:rsidRPr="00C91120">
        <w:rPr>
          <w:rFonts w:hint="eastAsia"/>
        </w:rPr>
        <w:t xml:space="preserve">SSH </w:t>
      </w:r>
      <w:r w:rsidRPr="00C91120">
        <w:rPr>
          <w:rFonts w:hint="eastAsia"/>
        </w:rPr>
        <w:t>是较可靠，专为远程登录会话和其他网络服务提供安全性的协议。</w:t>
      </w:r>
    </w:p>
    <w:p w14:paraId="3292CC6A" w14:textId="6E7CE35C" w:rsidR="00E033F5" w:rsidRPr="00C91120" w:rsidRDefault="00D80682" w:rsidP="007F5CE8">
      <w:pPr>
        <w:ind w:firstLine="420"/>
      </w:pPr>
      <w:r w:rsidRPr="00C91120">
        <w:rPr>
          <w:rFonts w:hint="eastAsia"/>
        </w:rPr>
        <w:t>【备考点拨】</w:t>
      </w:r>
    </w:p>
    <w:p w14:paraId="44B8CED5" w14:textId="77777777" w:rsidR="00E033F5" w:rsidRPr="00C91120" w:rsidRDefault="00E033F5" w:rsidP="007F5CE8">
      <w:pPr>
        <w:ind w:firstLine="420"/>
      </w:pPr>
      <w:r w:rsidRPr="00C91120">
        <w:rPr>
          <w:rFonts w:hint="eastAsia"/>
        </w:rPr>
        <w:t>1</w:t>
      </w:r>
      <w:r w:rsidRPr="00C91120">
        <w:rPr>
          <w:rFonts w:hint="eastAsia"/>
        </w:rPr>
        <w:t>、掌握协议分层；</w:t>
      </w:r>
    </w:p>
    <w:p w14:paraId="00E3906F" w14:textId="77777777" w:rsidR="00E033F5" w:rsidRPr="00C91120" w:rsidRDefault="00E033F5" w:rsidP="007F5CE8">
      <w:pPr>
        <w:ind w:firstLine="420"/>
      </w:pPr>
      <w:r w:rsidRPr="00C91120">
        <w:rPr>
          <w:rFonts w:hint="eastAsia"/>
        </w:rPr>
        <w:t>2</w:t>
      </w:r>
      <w:r w:rsidRPr="00C91120">
        <w:rPr>
          <w:rFonts w:hint="eastAsia"/>
        </w:rPr>
        <w:t>、了解</w:t>
      </w:r>
      <w:r w:rsidRPr="00C91120">
        <w:rPr>
          <w:rFonts w:hint="eastAsia"/>
        </w:rPr>
        <w:t>HTTPS</w:t>
      </w:r>
      <w:r w:rsidRPr="00C91120">
        <w:rPr>
          <w:rFonts w:hint="eastAsia"/>
        </w:rPr>
        <w:t>、</w:t>
      </w:r>
      <w:r w:rsidRPr="00C91120">
        <w:rPr>
          <w:rFonts w:hint="eastAsia"/>
        </w:rPr>
        <w:t>SSL</w:t>
      </w:r>
      <w:r w:rsidRPr="00C91120">
        <w:rPr>
          <w:rFonts w:hint="eastAsia"/>
        </w:rPr>
        <w:t>、</w:t>
      </w:r>
      <w:r w:rsidRPr="00C91120">
        <w:rPr>
          <w:rFonts w:hint="eastAsia"/>
        </w:rPr>
        <w:t>PGP</w:t>
      </w:r>
      <w:r w:rsidRPr="00C91120">
        <w:rPr>
          <w:rFonts w:hint="eastAsia"/>
        </w:rPr>
        <w:t>、</w:t>
      </w:r>
      <w:r w:rsidRPr="00C91120">
        <w:rPr>
          <w:rFonts w:hint="eastAsia"/>
        </w:rPr>
        <w:t>SET</w:t>
      </w:r>
      <w:r w:rsidRPr="00C91120">
        <w:rPr>
          <w:rFonts w:hint="eastAsia"/>
        </w:rPr>
        <w:t>协议的作用，重点掌握</w:t>
      </w:r>
      <w:r w:rsidRPr="00C91120">
        <w:rPr>
          <w:rFonts w:hint="eastAsia"/>
        </w:rPr>
        <w:t>HTTPS</w:t>
      </w:r>
      <w:r w:rsidRPr="00C91120">
        <w:rPr>
          <w:rFonts w:hint="eastAsia"/>
        </w:rPr>
        <w:t>协议。</w:t>
      </w:r>
    </w:p>
    <w:p w14:paraId="352897A4" w14:textId="77777777" w:rsidR="00E033F5" w:rsidRPr="00C91120" w:rsidRDefault="00E033F5" w:rsidP="008D2842">
      <w:pPr>
        <w:pStyle w:val="3"/>
      </w:pPr>
      <w:bookmarkStart w:id="368" w:name="_Toc74672597"/>
      <w:r w:rsidRPr="00C91120">
        <w:rPr>
          <w:rFonts w:hint="eastAsia"/>
        </w:rPr>
        <w:t xml:space="preserve">2.12 </w:t>
      </w:r>
      <w:r w:rsidRPr="00C91120">
        <w:rPr>
          <w:rFonts w:hint="eastAsia"/>
        </w:rPr>
        <w:t>防火墙技术与网络攻击（★★★）</w:t>
      </w:r>
      <w:bookmarkEnd w:id="368"/>
    </w:p>
    <w:p w14:paraId="714E3396" w14:textId="77777777" w:rsidR="00E033F5" w:rsidRPr="00C91120" w:rsidRDefault="00E033F5" w:rsidP="007F5CE8">
      <w:pPr>
        <w:ind w:firstLine="420"/>
      </w:pPr>
      <w:r w:rsidRPr="00C91120">
        <w:rPr>
          <w:rFonts w:hint="eastAsia"/>
        </w:rPr>
        <w:t>【考法分析】</w:t>
      </w:r>
    </w:p>
    <w:p w14:paraId="601DF1FF" w14:textId="77777777" w:rsidR="00E033F5" w:rsidRPr="00C91120" w:rsidRDefault="00E033F5" w:rsidP="007F5CE8">
      <w:pPr>
        <w:ind w:firstLine="420"/>
      </w:pPr>
      <w:r w:rsidRPr="00C91120">
        <w:rPr>
          <w:rFonts w:hint="eastAsia"/>
        </w:rPr>
        <w:t>本知识点的考查形式主要有：对于防火墙技术的描述判断正误；给定一些描述判断所属的网络攻击分类或具体的网络攻击方式（主要有拒绝服务、流量分析、重放等）。</w:t>
      </w:r>
    </w:p>
    <w:p w14:paraId="77D9A677" w14:textId="2223589E" w:rsidR="00E033F5" w:rsidRPr="00C91120" w:rsidRDefault="00D80682" w:rsidP="007F5CE8">
      <w:pPr>
        <w:ind w:firstLine="420"/>
      </w:pPr>
      <w:r w:rsidRPr="00C91120">
        <w:rPr>
          <w:rFonts w:hint="eastAsia"/>
        </w:rPr>
        <w:t>【要点分析】</w:t>
      </w:r>
    </w:p>
    <w:p w14:paraId="73D41378" w14:textId="77777777" w:rsidR="00E033F5" w:rsidRPr="00C91120" w:rsidRDefault="00E033F5" w:rsidP="007F5CE8">
      <w:pPr>
        <w:ind w:firstLine="420"/>
      </w:pPr>
      <w:r w:rsidRPr="00C91120">
        <w:rPr>
          <w:rFonts w:hint="eastAsia"/>
        </w:rPr>
        <w:t>1</w:t>
      </w:r>
      <w:r w:rsidRPr="00C91120">
        <w:rPr>
          <w:rFonts w:hint="eastAsia"/>
        </w:rPr>
        <w:t>、信息安全</w:t>
      </w:r>
      <w:r w:rsidRPr="00C91120">
        <w:rPr>
          <w:rFonts w:hint="eastAsia"/>
        </w:rPr>
        <w:t>5</w:t>
      </w:r>
      <w:r w:rsidRPr="00C91120">
        <w:rPr>
          <w:rFonts w:hint="eastAsia"/>
        </w:rPr>
        <w:t>个基本要素</w:t>
      </w:r>
    </w:p>
    <w:p w14:paraId="29FBE6B2" w14:textId="77777777" w:rsidR="00E033F5" w:rsidRPr="00C91120" w:rsidRDefault="00E033F5" w:rsidP="007F5CE8">
      <w:pPr>
        <w:ind w:firstLine="420"/>
      </w:pPr>
      <w:r w:rsidRPr="00C91120">
        <w:rPr>
          <w:rFonts w:hint="eastAsia"/>
        </w:rPr>
        <w:t>机密性：确保信息不暴露给未经授权的实体或进程。（加密）</w:t>
      </w:r>
    </w:p>
    <w:p w14:paraId="3FCDF722" w14:textId="77777777" w:rsidR="00E033F5" w:rsidRPr="00C91120" w:rsidRDefault="00E033F5" w:rsidP="007F5CE8">
      <w:pPr>
        <w:ind w:firstLine="420"/>
      </w:pPr>
      <w:r w:rsidRPr="00C91120">
        <w:rPr>
          <w:rFonts w:hint="eastAsia"/>
        </w:rPr>
        <w:t>完整性：只有得到允许的人才能修改数据，并且能够判别出数据是否已经被篡改。（摘要）</w:t>
      </w:r>
    </w:p>
    <w:p w14:paraId="5B8E9D3B" w14:textId="77777777" w:rsidR="00E033F5" w:rsidRPr="00C91120" w:rsidRDefault="00E033F5" w:rsidP="007F5CE8">
      <w:pPr>
        <w:ind w:firstLine="420"/>
      </w:pPr>
      <w:r w:rsidRPr="00C91120">
        <w:rPr>
          <w:rFonts w:hint="eastAsia"/>
        </w:rPr>
        <w:t>可用性：得到授权的实体在需要时可访问数据，即攻击者不能占用所有的资源而阻碍授权者的工作。</w:t>
      </w:r>
    </w:p>
    <w:p w14:paraId="0932BE06" w14:textId="77777777" w:rsidR="00E033F5" w:rsidRPr="00C91120" w:rsidRDefault="00E033F5" w:rsidP="007F5CE8">
      <w:pPr>
        <w:ind w:firstLine="420"/>
      </w:pPr>
      <w:r w:rsidRPr="00C91120">
        <w:rPr>
          <w:rFonts w:hint="eastAsia"/>
        </w:rPr>
        <w:t>可控性：可以控制授权范围内的信息流向及行为方式。（用户权限控制）</w:t>
      </w:r>
    </w:p>
    <w:p w14:paraId="7AB09AA2" w14:textId="77777777" w:rsidR="00E033F5" w:rsidRPr="00C91120" w:rsidRDefault="00E033F5" w:rsidP="007F5CE8">
      <w:pPr>
        <w:ind w:firstLine="420"/>
      </w:pPr>
      <w:r w:rsidRPr="00C91120">
        <w:rPr>
          <w:rFonts w:hint="eastAsia"/>
        </w:rPr>
        <w:t>可审查性：对出现的信息安全问题提供调查的依据和手段。（审计）</w:t>
      </w:r>
    </w:p>
    <w:p w14:paraId="64292A5E" w14:textId="77777777" w:rsidR="00E033F5" w:rsidRPr="00C91120" w:rsidRDefault="00E033F5" w:rsidP="007F5CE8">
      <w:pPr>
        <w:ind w:firstLine="420"/>
      </w:pPr>
      <w:r w:rsidRPr="00C91120">
        <w:rPr>
          <w:rFonts w:hint="eastAsia"/>
        </w:rPr>
        <w:t>2</w:t>
      </w:r>
      <w:r w:rsidRPr="00C91120">
        <w:rPr>
          <w:rFonts w:hint="eastAsia"/>
        </w:rPr>
        <w:t>、常见的攻击行为</w:t>
      </w:r>
    </w:p>
    <w:p w14:paraId="1A4B392F" w14:textId="77777777" w:rsidR="00E033F5" w:rsidRPr="00C91120" w:rsidRDefault="00E033F5" w:rsidP="007F5CE8">
      <w:pPr>
        <w:ind w:firstLine="422"/>
      </w:pPr>
      <w:r w:rsidRPr="00C91120">
        <w:rPr>
          <w:rFonts w:hint="eastAsia"/>
          <w:b/>
          <w:bCs/>
        </w:rPr>
        <w:t>被动攻击</w:t>
      </w:r>
      <w:r w:rsidRPr="00C91120">
        <w:rPr>
          <w:rFonts w:hint="eastAsia"/>
        </w:rPr>
        <w:t>：收集信息为主，破坏保密性。</w:t>
      </w:r>
    </w:p>
    <w:p w14:paraId="52DD7C2A" w14:textId="77777777" w:rsidR="00E033F5" w:rsidRPr="00C91120" w:rsidRDefault="00E033F5" w:rsidP="007F5CE8">
      <w:pPr>
        <w:ind w:firstLine="422"/>
      </w:pPr>
      <w:r w:rsidRPr="00C91120">
        <w:rPr>
          <w:rFonts w:hint="eastAsia"/>
          <w:b/>
          <w:bCs/>
        </w:rPr>
        <w:t>主动攻击</w:t>
      </w:r>
      <w:r w:rsidRPr="00C91120">
        <w:rPr>
          <w:rFonts w:hint="eastAsia"/>
        </w:rPr>
        <w:t>：主动攻击的类别主要有：中断（破坏可用性），篡改（破坏完整性），伪造（破坏真实性）。</w:t>
      </w:r>
    </w:p>
    <w:tbl>
      <w:tblPr>
        <w:tblStyle w:val="a7"/>
        <w:tblW w:w="5000" w:type="pct"/>
        <w:tblLook w:val="04A0" w:firstRow="1" w:lastRow="0" w:firstColumn="1" w:lastColumn="0" w:noHBand="0" w:noVBand="1"/>
      </w:tblPr>
      <w:tblGrid>
        <w:gridCol w:w="1100"/>
        <w:gridCol w:w="1941"/>
        <w:gridCol w:w="4886"/>
      </w:tblGrid>
      <w:tr w:rsidR="00116A74" w:rsidRPr="00E54CC1" w14:paraId="6B24C3B2" w14:textId="77777777" w:rsidTr="001C070B">
        <w:trPr>
          <w:trHeight w:val="23"/>
        </w:trPr>
        <w:tc>
          <w:tcPr>
            <w:tcW w:w="694" w:type="pct"/>
            <w:vAlign w:val="center"/>
            <w:hideMark/>
          </w:tcPr>
          <w:p w14:paraId="3DDBCB84" w14:textId="77777777" w:rsidR="00116A74" w:rsidRPr="00E54CC1" w:rsidRDefault="00116A74" w:rsidP="001C070B">
            <w:pPr>
              <w:pStyle w:val="aa"/>
              <w:rPr>
                <w:shd w:val="clear" w:color="auto" w:fill="FFFFFF"/>
              </w:rPr>
            </w:pPr>
            <w:r w:rsidRPr="00E54CC1">
              <w:rPr>
                <w:rFonts w:hint="eastAsia"/>
                <w:shd w:val="clear" w:color="auto" w:fill="FFFFFF"/>
              </w:rPr>
              <w:t>攻击类型</w:t>
            </w:r>
          </w:p>
        </w:tc>
        <w:tc>
          <w:tcPr>
            <w:tcW w:w="1224" w:type="pct"/>
            <w:vAlign w:val="center"/>
            <w:hideMark/>
          </w:tcPr>
          <w:p w14:paraId="341B607E" w14:textId="77777777" w:rsidR="00116A74" w:rsidRPr="00E54CC1" w:rsidRDefault="00116A74" w:rsidP="001C070B">
            <w:pPr>
              <w:pStyle w:val="aa"/>
              <w:rPr>
                <w:shd w:val="clear" w:color="auto" w:fill="FFFFFF"/>
              </w:rPr>
            </w:pPr>
            <w:r w:rsidRPr="00E54CC1">
              <w:rPr>
                <w:rFonts w:hint="eastAsia"/>
                <w:shd w:val="clear" w:color="auto" w:fill="FFFFFF"/>
              </w:rPr>
              <w:t>攻击名称</w:t>
            </w:r>
          </w:p>
        </w:tc>
        <w:tc>
          <w:tcPr>
            <w:tcW w:w="3081" w:type="pct"/>
            <w:vAlign w:val="center"/>
            <w:hideMark/>
          </w:tcPr>
          <w:p w14:paraId="19519DF0" w14:textId="77777777" w:rsidR="00116A74" w:rsidRPr="00E54CC1" w:rsidRDefault="00116A74" w:rsidP="001C070B">
            <w:pPr>
              <w:pStyle w:val="aa"/>
              <w:rPr>
                <w:shd w:val="clear" w:color="auto" w:fill="FFFFFF"/>
              </w:rPr>
            </w:pPr>
            <w:r w:rsidRPr="00E54CC1">
              <w:rPr>
                <w:rFonts w:hint="eastAsia"/>
                <w:shd w:val="clear" w:color="auto" w:fill="FFFFFF"/>
              </w:rPr>
              <w:t>描述</w:t>
            </w:r>
          </w:p>
        </w:tc>
      </w:tr>
      <w:tr w:rsidR="00116A74" w:rsidRPr="00E54CC1" w14:paraId="224B4B53" w14:textId="77777777" w:rsidTr="001C070B">
        <w:trPr>
          <w:trHeight w:val="23"/>
        </w:trPr>
        <w:tc>
          <w:tcPr>
            <w:tcW w:w="694" w:type="pct"/>
            <w:vMerge w:val="restart"/>
            <w:vAlign w:val="center"/>
            <w:hideMark/>
          </w:tcPr>
          <w:p w14:paraId="7C7476C0" w14:textId="77777777" w:rsidR="00116A74" w:rsidRPr="00E54CC1" w:rsidRDefault="00116A74" w:rsidP="001C070B">
            <w:pPr>
              <w:pStyle w:val="aa"/>
              <w:rPr>
                <w:shd w:val="clear" w:color="auto" w:fill="FFFFFF"/>
              </w:rPr>
            </w:pPr>
            <w:r w:rsidRPr="00E54CC1">
              <w:rPr>
                <w:rFonts w:hint="eastAsia"/>
                <w:shd w:val="clear" w:color="auto" w:fill="FFFFFF"/>
              </w:rPr>
              <w:t>被动攻击</w:t>
            </w:r>
          </w:p>
        </w:tc>
        <w:tc>
          <w:tcPr>
            <w:tcW w:w="1224" w:type="pct"/>
            <w:vAlign w:val="center"/>
            <w:hideMark/>
          </w:tcPr>
          <w:p w14:paraId="1AFCA3F4" w14:textId="77777777" w:rsidR="00116A74" w:rsidRPr="00E54CC1" w:rsidRDefault="00116A74" w:rsidP="001C070B">
            <w:pPr>
              <w:pStyle w:val="aa"/>
              <w:rPr>
                <w:shd w:val="clear" w:color="auto" w:fill="FFFFFF"/>
              </w:rPr>
            </w:pPr>
            <w:r w:rsidRPr="00E54CC1">
              <w:rPr>
                <w:rFonts w:hint="eastAsia"/>
                <w:shd w:val="clear" w:color="auto" w:fill="FFFFFF"/>
              </w:rPr>
              <w:t>窃听（网络监听）</w:t>
            </w:r>
          </w:p>
        </w:tc>
        <w:tc>
          <w:tcPr>
            <w:tcW w:w="3081" w:type="pct"/>
            <w:vAlign w:val="center"/>
            <w:hideMark/>
          </w:tcPr>
          <w:p w14:paraId="692A9963" w14:textId="77777777" w:rsidR="00116A74" w:rsidRPr="00E54CC1" w:rsidRDefault="00116A74" w:rsidP="001C070B">
            <w:pPr>
              <w:pStyle w:val="aa"/>
              <w:rPr>
                <w:shd w:val="clear" w:color="auto" w:fill="FFFFFF"/>
              </w:rPr>
            </w:pPr>
            <w:r w:rsidRPr="00E54CC1">
              <w:rPr>
                <w:rFonts w:hint="eastAsia"/>
                <w:shd w:val="clear" w:color="auto" w:fill="FFFFFF"/>
              </w:rPr>
              <w:t>用各种可能的合法或非法的手段窃取系统中的信息资源和敏感信息。</w:t>
            </w:r>
          </w:p>
        </w:tc>
      </w:tr>
      <w:tr w:rsidR="00116A74" w:rsidRPr="00E54CC1" w14:paraId="79DF8DFA" w14:textId="77777777" w:rsidTr="001C070B">
        <w:trPr>
          <w:trHeight w:val="23"/>
        </w:trPr>
        <w:tc>
          <w:tcPr>
            <w:tcW w:w="694" w:type="pct"/>
            <w:vMerge/>
            <w:vAlign w:val="center"/>
            <w:hideMark/>
          </w:tcPr>
          <w:p w14:paraId="3D957942" w14:textId="77777777" w:rsidR="00116A74" w:rsidRPr="00E54CC1" w:rsidRDefault="00116A74" w:rsidP="001C070B">
            <w:pPr>
              <w:pStyle w:val="aa"/>
              <w:rPr>
                <w:shd w:val="clear" w:color="auto" w:fill="FFFFFF"/>
              </w:rPr>
            </w:pPr>
          </w:p>
        </w:tc>
        <w:tc>
          <w:tcPr>
            <w:tcW w:w="1224" w:type="pct"/>
            <w:vAlign w:val="center"/>
            <w:hideMark/>
          </w:tcPr>
          <w:p w14:paraId="2A59A51B" w14:textId="77777777" w:rsidR="00116A74" w:rsidRPr="00E54CC1" w:rsidRDefault="00116A74" w:rsidP="001C070B">
            <w:pPr>
              <w:pStyle w:val="aa"/>
              <w:rPr>
                <w:shd w:val="clear" w:color="auto" w:fill="FFFFFF"/>
              </w:rPr>
            </w:pPr>
            <w:r w:rsidRPr="00E54CC1">
              <w:rPr>
                <w:rFonts w:hint="eastAsia"/>
                <w:shd w:val="clear" w:color="auto" w:fill="FFFFFF"/>
              </w:rPr>
              <w:t>业务流分析</w:t>
            </w:r>
          </w:p>
        </w:tc>
        <w:tc>
          <w:tcPr>
            <w:tcW w:w="3081" w:type="pct"/>
            <w:vAlign w:val="center"/>
            <w:hideMark/>
          </w:tcPr>
          <w:p w14:paraId="4C1FC544" w14:textId="77777777" w:rsidR="00116A74" w:rsidRPr="00E54CC1" w:rsidRDefault="00116A74" w:rsidP="001C070B">
            <w:pPr>
              <w:pStyle w:val="aa"/>
              <w:rPr>
                <w:shd w:val="clear" w:color="auto" w:fill="FFFFFF"/>
              </w:rPr>
            </w:pPr>
            <w:r w:rsidRPr="00E54CC1">
              <w:rPr>
                <w:rFonts w:hint="eastAsia"/>
                <w:shd w:val="clear" w:color="auto" w:fill="FFFFFF"/>
              </w:rPr>
              <w:t>通过对系统进行长期监听，利用统计分析方法对诸如通信频度、通信的信息流向、通信总量的变化等参数进行研究，从而发现有价值的信息和规律。</w:t>
            </w:r>
          </w:p>
        </w:tc>
      </w:tr>
      <w:tr w:rsidR="00116A74" w:rsidRPr="00E54CC1" w14:paraId="14E55C49" w14:textId="77777777" w:rsidTr="001C070B">
        <w:trPr>
          <w:trHeight w:val="23"/>
        </w:trPr>
        <w:tc>
          <w:tcPr>
            <w:tcW w:w="694" w:type="pct"/>
            <w:vMerge/>
            <w:vAlign w:val="center"/>
            <w:hideMark/>
          </w:tcPr>
          <w:p w14:paraId="1056AC94" w14:textId="77777777" w:rsidR="00116A74" w:rsidRPr="00E54CC1" w:rsidRDefault="00116A74" w:rsidP="001C070B">
            <w:pPr>
              <w:pStyle w:val="aa"/>
              <w:rPr>
                <w:shd w:val="clear" w:color="auto" w:fill="FFFFFF"/>
              </w:rPr>
            </w:pPr>
          </w:p>
        </w:tc>
        <w:tc>
          <w:tcPr>
            <w:tcW w:w="1224" w:type="pct"/>
            <w:vAlign w:val="center"/>
            <w:hideMark/>
          </w:tcPr>
          <w:p w14:paraId="68276DE0" w14:textId="77777777" w:rsidR="00116A74" w:rsidRPr="00E54CC1" w:rsidRDefault="00116A74" w:rsidP="001C070B">
            <w:pPr>
              <w:pStyle w:val="aa"/>
              <w:rPr>
                <w:shd w:val="clear" w:color="auto" w:fill="FFFFFF"/>
              </w:rPr>
            </w:pPr>
            <w:r w:rsidRPr="00E54CC1">
              <w:rPr>
                <w:rFonts w:hint="eastAsia"/>
                <w:shd w:val="clear" w:color="auto" w:fill="FFFFFF"/>
              </w:rPr>
              <w:t>非法登录</w:t>
            </w:r>
          </w:p>
        </w:tc>
        <w:tc>
          <w:tcPr>
            <w:tcW w:w="3081" w:type="pct"/>
            <w:vAlign w:val="center"/>
            <w:hideMark/>
          </w:tcPr>
          <w:p w14:paraId="4BAF087C" w14:textId="77777777" w:rsidR="00116A74" w:rsidRPr="00E54CC1" w:rsidRDefault="00116A74" w:rsidP="001C070B">
            <w:pPr>
              <w:pStyle w:val="aa"/>
              <w:rPr>
                <w:shd w:val="clear" w:color="auto" w:fill="FFFFFF"/>
              </w:rPr>
            </w:pPr>
            <w:r w:rsidRPr="00E54CC1">
              <w:rPr>
                <w:rFonts w:hint="eastAsia"/>
                <w:shd w:val="clear" w:color="auto" w:fill="FFFFFF"/>
              </w:rPr>
              <w:t>有些资料将这种方式归为被动攻击方式。</w:t>
            </w:r>
          </w:p>
        </w:tc>
      </w:tr>
    </w:tbl>
    <w:p w14:paraId="15F14B06" w14:textId="5EDF76C2" w:rsidR="00E033F5" w:rsidRPr="00116A74" w:rsidRDefault="00E033F5" w:rsidP="007F5CE8">
      <w:pPr>
        <w:ind w:firstLine="420"/>
      </w:pPr>
    </w:p>
    <w:tbl>
      <w:tblPr>
        <w:tblStyle w:val="a7"/>
        <w:tblW w:w="5000" w:type="pct"/>
        <w:tblLook w:val="04A0" w:firstRow="1" w:lastRow="0" w:firstColumn="1" w:lastColumn="0" w:noHBand="0" w:noVBand="1"/>
      </w:tblPr>
      <w:tblGrid>
        <w:gridCol w:w="1100"/>
        <w:gridCol w:w="1730"/>
        <w:gridCol w:w="5097"/>
      </w:tblGrid>
      <w:tr w:rsidR="00116A74" w:rsidRPr="00E54CC1" w14:paraId="43ED4B0F" w14:textId="77777777" w:rsidTr="00A21F80">
        <w:trPr>
          <w:trHeight w:val="23"/>
        </w:trPr>
        <w:tc>
          <w:tcPr>
            <w:tcW w:w="694" w:type="pct"/>
            <w:vMerge w:val="restart"/>
            <w:vAlign w:val="center"/>
            <w:hideMark/>
          </w:tcPr>
          <w:p w14:paraId="6A7E976A" w14:textId="77777777" w:rsidR="00116A74" w:rsidRPr="00E54CC1" w:rsidRDefault="00116A74" w:rsidP="00A21F80">
            <w:pPr>
              <w:pStyle w:val="aa"/>
              <w:rPr>
                <w:shd w:val="clear" w:color="auto" w:fill="FFFFFF"/>
              </w:rPr>
            </w:pPr>
            <w:r w:rsidRPr="00E54CC1">
              <w:rPr>
                <w:rFonts w:hint="eastAsia"/>
                <w:shd w:val="clear" w:color="auto" w:fill="FFFFFF"/>
              </w:rPr>
              <w:t>主动攻击</w:t>
            </w:r>
          </w:p>
        </w:tc>
        <w:tc>
          <w:tcPr>
            <w:tcW w:w="1091" w:type="pct"/>
            <w:vAlign w:val="center"/>
            <w:hideMark/>
          </w:tcPr>
          <w:p w14:paraId="1583A8F5" w14:textId="77777777" w:rsidR="00116A74" w:rsidRPr="00E54CC1" w:rsidRDefault="00116A74" w:rsidP="00A21F80">
            <w:pPr>
              <w:pStyle w:val="aa"/>
              <w:rPr>
                <w:shd w:val="clear" w:color="auto" w:fill="FFFFFF"/>
              </w:rPr>
            </w:pPr>
            <w:r w:rsidRPr="00E54CC1">
              <w:rPr>
                <w:rFonts w:hint="eastAsia"/>
                <w:shd w:val="clear" w:color="auto" w:fill="FFFFFF"/>
              </w:rPr>
              <w:t>假冒身份</w:t>
            </w:r>
          </w:p>
        </w:tc>
        <w:tc>
          <w:tcPr>
            <w:tcW w:w="3215" w:type="pct"/>
            <w:vAlign w:val="center"/>
            <w:hideMark/>
          </w:tcPr>
          <w:p w14:paraId="76F5849C" w14:textId="77777777" w:rsidR="00116A74" w:rsidRPr="00E54CC1" w:rsidRDefault="00116A74" w:rsidP="00A21F80">
            <w:pPr>
              <w:pStyle w:val="aa"/>
              <w:rPr>
                <w:shd w:val="clear" w:color="auto" w:fill="FFFFFF"/>
              </w:rPr>
            </w:pPr>
            <w:r w:rsidRPr="00E54CC1">
              <w:rPr>
                <w:rFonts w:hint="eastAsia"/>
                <w:shd w:val="clear" w:color="auto" w:fill="FFFFFF"/>
              </w:rPr>
              <w:t>通过欺骗通信系统（或用户）达到非法用户冒充成为合法用户，或者特权小的用户冒充成为特权大的用户的目的。黑客大多是采用假冒进行攻击。</w:t>
            </w:r>
          </w:p>
        </w:tc>
      </w:tr>
      <w:tr w:rsidR="00116A74" w:rsidRPr="00E54CC1" w14:paraId="39EE8FBD" w14:textId="77777777" w:rsidTr="00A21F80">
        <w:trPr>
          <w:trHeight w:val="23"/>
        </w:trPr>
        <w:tc>
          <w:tcPr>
            <w:tcW w:w="694" w:type="pct"/>
            <w:vMerge/>
            <w:vAlign w:val="center"/>
            <w:hideMark/>
          </w:tcPr>
          <w:p w14:paraId="016557FE" w14:textId="77777777" w:rsidR="00116A74" w:rsidRPr="00E54CC1" w:rsidRDefault="00116A74" w:rsidP="00A21F80">
            <w:pPr>
              <w:pStyle w:val="aa"/>
              <w:rPr>
                <w:shd w:val="clear" w:color="auto" w:fill="FFFFFF"/>
              </w:rPr>
            </w:pPr>
          </w:p>
        </w:tc>
        <w:tc>
          <w:tcPr>
            <w:tcW w:w="1091" w:type="pct"/>
            <w:vAlign w:val="center"/>
            <w:hideMark/>
          </w:tcPr>
          <w:p w14:paraId="27ED6113" w14:textId="77777777" w:rsidR="00116A74" w:rsidRPr="00E54CC1" w:rsidRDefault="00116A74" w:rsidP="00A21F80">
            <w:pPr>
              <w:pStyle w:val="aa"/>
              <w:rPr>
                <w:shd w:val="clear" w:color="auto" w:fill="FFFFFF"/>
              </w:rPr>
            </w:pPr>
            <w:r w:rsidRPr="00E54CC1">
              <w:rPr>
                <w:rFonts w:hint="eastAsia"/>
                <w:shd w:val="clear" w:color="auto" w:fill="FFFFFF"/>
              </w:rPr>
              <w:t>抵赖</w:t>
            </w:r>
          </w:p>
        </w:tc>
        <w:tc>
          <w:tcPr>
            <w:tcW w:w="3215" w:type="pct"/>
            <w:vAlign w:val="center"/>
            <w:hideMark/>
          </w:tcPr>
          <w:p w14:paraId="58B1D96A" w14:textId="77777777" w:rsidR="00116A74" w:rsidRPr="00E54CC1" w:rsidRDefault="00116A74" w:rsidP="00A21F80">
            <w:pPr>
              <w:pStyle w:val="aa"/>
              <w:rPr>
                <w:shd w:val="clear" w:color="auto" w:fill="FFFFFF"/>
              </w:rPr>
            </w:pPr>
            <w:r w:rsidRPr="00E54CC1">
              <w:rPr>
                <w:rFonts w:hint="eastAsia"/>
                <w:shd w:val="clear" w:color="auto" w:fill="FFFFFF"/>
              </w:rPr>
              <w:t>这是一种来自用户的攻击，比如：否认自己曾经发布过的某条消息、伪造一份对方来信等。</w:t>
            </w:r>
          </w:p>
        </w:tc>
      </w:tr>
      <w:tr w:rsidR="00116A74" w:rsidRPr="00E54CC1" w14:paraId="480B88D3" w14:textId="77777777" w:rsidTr="00A21F80">
        <w:trPr>
          <w:trHeight w:val="23"/>
        </w:trPr>
        <w:tc>
          <w:tcPr>
            <w:tcW w:w="694" w:type="pct"/>
            <w:vMerge/>
            <w:vAlign w:val="center"/>
            <w:hideMark/>
          </w:tcPr>
          <w:p w14:paraId="100D07C0" w14:textId="77777777" w:rsidR="00116A74" w:rsidRPr="00E54CC1" w:rsidRDefault="00116A74" w:rsidP="00A21F80">
            <w:pPr>
              <w:pStyle w:val="aa"/>
              <w:rPr>
                <w:shd w:val="clear" w:color="auto" w:fill="FFFFFF"/>
              </w:rPr>
            </w:pPr>
          </w:p>
        </w:tc>
        <w:tc>
          <w:tcPr>
            <w:tcW w:w="1091" w:type="pct"/>
            <w:vAlign w:val="center"/>
            <w:hideMark/>
          </w:tcPr>
          <w:p w14:paraId="5EEF0C2B" w14:textId="77777777" w:rsidR="00116A74" w:rsidRPr="00E54CC1" w:rsidRDefault="00116A74" w:rsidP="00A21F80">
            <w:pPr>
              <w:pStyle w:val="aa"/>
              <w:rPr>
                <w:shd w:val="clear" w:color="auto" w:fill="FFFFFF"/>
              </w:rPr>
            </w:pPr>
            <w:r w:rsidRPr="00E54CC1">
              <w:rPr>
                <w:rFonts w:hint="eastAsia"/>
                <w:shd w:val="clear" w:color="auto" w:fill="FFFFFF"/>
              </w:rPr>
              <w:t>旁路控制</w:t>
            </w:r>
          </w:p>
        </w:tc>
        <w:tc>
          <w:tcPr>
            <w:tcW w:w="3215" w:type="pct"/>
            <w:vAlign w:val="center"/>
            <w:hideMark/>
          </w:tcPr>
          <w:p w14:paraId="13B2A909" w14:textId="77777777" w:rsidR="00116A74" w:rsidRPr="00E54CC1" w:rsidRDefault="00116A74" w:rsidP="00A21F80">
            <w:pPr>
              <w:pStyle w:val="aa"/>
              <w:rPr>
                <w:shd w:val="clear" w:color="auto" w:fill="FFFFFF"/>
              </w:rPr>
            </w:pPr>
            <w:r w:rsidRPr="00E54CC1">
              <w:rPr>
                <w:rFonts w:hint="eastAsia"/>
                <w:shd w:val="clear" w:color="auto" w:fill="FFFFFF"/>
              </w:rPr>
              <w:t>攻击者利用系统的安全缺陷或安全性上的脆弱之处获得非授权的权利或特权。</w:t>
            </w:r>
          </w:p>
        </w:tc>
      </w:tr>
      <w:tr w:rsidR="00116A74" w:rsidRPr="00E54CC1" w14:paraId="05560228" w14:textId="77777777" w:rsidTr="00A21F80">
        <w:trPr>
          <w:trHeight w:val="23"/>
        </w:trPr>
        <w:tc>
          <w:tcPr>
            <w:tcW w:w="694" w:type="pct"/>
            <w:vMerge/>
            <w:vAlign w:val="center"/>
            <w:hideMark/>
          </w:tcPr>
          <w:p w14:paraId="7D8CD639" w14:textId="77777777" w:rsidR="00116A74" w:rsidRPr="00E54CC1" w:rsidRDefault="00116A74" w:rsidP="00A21F80">
            <w:pPr>
              <w:pStyle w:val="aa"/>
              <w:rPr>
                <w:shd w:val="clear" w:color="auto" w:fill="FFFFFF"/>
              </w:rPr>
            </w:pPr>
          </w:p>
        </w:tc>
        <w:tc>
          <w:tcPr>
            <w:tcW w:w="1091" w:type="pct"/>
            <w:vAlign w:val="center"/>
            <w:hideMark/>
          </w:tcPr>
          <w:p w14:paraId="1F03452A" w14:textId="77777777" w:rsidR="00116A74" w:rsidRPr="00E54CC1" w:rsidRDefault="00116A74" w:rsidP="00A21F80">
            <w:pPr>
              <w:pStyle w:val="aa"/>
              <w:rPr>
                <w:shd w:val="clear" w:color="auto" w:fill="FFFFFF"/>
              </w:rPr>
            </w:pPr>
            <w:r w:rsidRPr="00E54CC1">
              <w:rPr>
                <w:rFonts w:hint="eastAsia"/>
                <w:shd w:val="clear" w:color="auto" w:fill="FFFFFF"/>
              </w:rPr>
              <w:t>重放攻击</w:t>
            </w:r>
          </w:p>
        </w:tc>
        <w:tc>
          <w:tcPr>
            <w:tcW w:w="3215" w:type="pct"/>
            <w:vAlign w:val="center"/>
            <w:hideMark/>
          </w:tcPr>
          <w:p w14:paraId="5B812ADB" w14:textId="77777777" w:rsidR="00116A74" w:rsidRPr="00E54CC1" w:rsidRDefault="00116A74" w:rsidP="00A21F80">
            <w:pPr>
              <w:pStyle w:val="aa"/>
              <w:rPr>
                <w:shd w:val="clear" w:color="auto" w:fill="FFFFFF"/>
              </w:rPr>
            </w:pPr>
            <w:r w:rsidRPr="00E54CC1">
              <w:rPr>
                <w:rFonts w:hint="eastAsia"/>
                <w:shd w:val="clear" w:color="auto" w:fill="FFFFFF"/>
              </w:rPr>
              <w:t>所截获的某次合法的通信数据拷贝，出于非法的目的而被重新发送。</w:t>
            </w:r>
          </w:p>
        </w:tc>
      </w:tr>
      <w:tr w:rsidR="00116A74" w:rsidRPr="00E54CC1" w14:paraId="29C8322F" w14:textId="77777777" w:rsidTr="00A21F80">
        <w:trPr>
          <w:trHeight w:val="23"/>
        </w:trPr>
        <w:tc>
          <w:tcPr>
            <w:tcW w:w="694" w:type="pct"/>
            <w:vMerge/>
            <w:vAlign w:val="center"/>
            <w:hideMark/>
          </w:tcPr>
          <w:p w14:paraId="4F9D6FE7" w14:textId="77777777" w:rsidR="00116A74" w:rsidRPr="00E54CC1" w:rsidRDefault="00116A74" w:rsidP="00A21F80">
            <w:pPr>
              <w:pStyle w:val="aa"/>
              <w:rPr>
                <w:shd w:val="clear" w:color="auto" w:fill="FFFFFF"/>
              </w:rPr>
            </w:pPr>
          </w:p>
        </w:tc>
        <w:tc>
          <w:tcPr>
            <w:tcW w:w="1091" w:type="pct"/>
            <w:vAlign w:val="center"/>
            <w:hideMark/>
          </w:tcPr>
          <w:p w14:paraId="65DAD3AC" w14:textId="77777777" w:rsidR="00116A74" w:rsidRPr="00E54CC1" w:rsidRDefault="00116A74" w:rsidP="00A21F80">
            <w:pPr>
              <w:pStyle w:val="aa"/>
              <w:rPr>
                <w:shd w:val="clear" w:color="auto" w:fill="FFFFFF"/>
              </w:rPr>
            </w:pPr>
            <w:r w:rsidRPr="00E54CC1">
              <w:rPr>
                <w:rFonts w:hint="eastAsia"/>
                <w:shd w:val="clear" w:color="auto" w:fill="FFFFFF"/>
              </w:rPr>
              <w:t>拒绝服务（</w:t>
            </w:r>
            <w:r w:rsidRPr="00E54CC1">
              <w:rPr>
                <w:rFonts w:hint="eastAsia"/>
                <w:shd w:val="clear" w:color="auto" w:fill="FFFFFF"/>
              </w:rPr>
              <w:t>DOS</w:t>
            </w:r>
            <w:r w:rsidRPr="00E54CC1">
              <w:rPr>
                <w:rFonts w:hint="eastAsia"/>
                <w:shd w:val="clear" w:color="auto" w:fill="FFFFFF"/>
              </w:rPr>
              <w:t>）</w:t>
            </w:r>
          </w:p>
        </w:tc>
        <w:tc>
          <w:tcPr>
            <w:tcW w:w="3215" w:type="pct"/>
            <w:vAlign w:val="center"/>
            <w:hideMark/>
          </w:tcPr>
          <w:p w14:paraId="16F756C3" w14:textId="1CBFE420" w:rsidR="00116A74" w:rsidRPr="00E54CC1" w:rsidRDefault="00116A74" w:rsidP="00A21F80">
            <w:pPr>
              <w:pStyle w:val="aa"/>
              <w:rPr>
                <w:shd w:val="clear" w:color="auto" w:fill="FFFFFF"/>
              </w:rPr>
            </w:pPr>
            <w:r w:rsidRPr="00E54CC1">
              <w:rPr>
                <w:rFonts w:hint="eastAsia"/>
                <w:shd w:val="clear" w:color="auto" w:fill="FFFFFF"/>
              </w:rPr>
              <w:t>对信息或</w:t>
            </w:r>
            <w:del w:id="369" w:author="Administrator" w:date="2021-06-15T14:54:00Z">
              <w:r w:rsidRPr="00E54CC1" w:rsidDel="00A21F80">
                <w:rPr>
                  <w:rFonts w:hint="eastAsia"/>
                  <w:shd w:val="clear" w:color="auto" w:fill="FFFFFF"/>
                </w:rPr>
                <w:delText>其它</w:delText>
              </w:r>
            </w:del>
            <w:ins w:id="370" w:author="Administrator" w:date="2021-06-15T14:54:00Z">
              <w:r w:rsidR="00A21F80">
                <w:rPr>
                  <w:rFonts w:hint="eastAsia"/>
                  <w:shd w:val="clear" w:color="auto" w:fill="FFFFFF"/>
                </w:rPr>
                <w:t>其他</w:t>
              </w:r>
            </w:ins>
            <w:r w:rsidRPr="00E54CC1">
              <w:rPr>
                <w:rFonts w:hint="eastAsia"/>
                <w:shd w:val="clear" w:color="auto" w:fill="FFFFFF"/>
              </w:rPr>
              <w:t>资源的合法访问被无条件地阻止。</w:t>
            </w:r>
          </w:p>
        </w:tc>
      </w:tr>
    </w:tbl>
    <w:p w14:paraId="4B45ACAC" w14:textId="77777777" w:rsidR="00E033F5" w:rsidRPr="00C91120" w:rsidRDefault="00E033F5" w:rsidP="007F5CE8">
      <w:pPr>
        <w:ind w:firstLine="420"/>
      </w:pPr>
      <w:r w:rsidRPr="00C91120">
        <w:rPr>
          <w:rFonts w:hint="eastAsia"/>
        </w:rPr>
        <w:t>3</w:t>
      </w:r>
      <w:r w:rsidRPr="00C91120">
        <w:rPr>
          <w:rFonts w:hint="eastAsia"/>
        </w:rPr>
        <w:t>、常见的防御手段（可以结合使用）</w:t>
      </w:r>
    </w:p>
    <w:p w14:paraId="4AFE1F3F" w14:textId="77777777" w:rsidR="00E033F5" w:rsidRDefault="00E033F5" w:rsidP="007F5CE8">
      <w:pPr>
        <w:ind w:firstLine="420"/>
      </w:pPr>
      <w:r w:rsidRPr="00C91120">
        <w:rPr>
          <w:rFonts w:hint="eastAsia"/>
        </w:rPr>
        <w:t>（</w:t>
      </w:r>
      <w:r w:rsidRPr="00C91120">
        <w:rPr>
          <w:rFonts w:hint="eastAsia"/>
        </w:rPr>
        <w:t>1</w:t>
      </w:r>
      <w:r w:rsidRPr="00C91120">
        <w:rPr>
          <w:rFonts w:hint="eastAsia"/>
        </w:rPr>
        <w:t>）</w:t>
      </w:r>
      <w:r w:rsidRPr="00C91120">
        <w:rPr>
          <w:rFonts w:hint="eastAsia"/>
          <w:b/>
          <w:bCs/>
        </w:rPr>
        <w:t>防火墙技术</w:t>
      </w:r>
      <w:r w:rsidRPr="00C91120">
        <w:rPr>
          <w:rFonts w:hint="eastAsia"/>
        </w:rPr>
        <w:t>：主要了解它的机制是防外不防内，对于</w:t>
      </w:r>
      <w:r w:rsidRPr="00C91120">
        <w:rPr>
          <w:rFonts w:hint="eastAsia"/>
        </w:rPr>
        <w:t>DMZ</w:t>
      </w:r>
      <w:r w:rsidRPr="00C91120">
        <w:rPr>
          <w:rFonts w:hint="eastAsia"/>
        </w:rPr>
        <w:t>非军事区主要放置应用服务器（如邮件服务器，</w:t>
      </w:r>
      <w:r w:rsidRPr="00C91120">
        <w:rPr>
          <w:rFonts w:hint="eastAsia"/>
        </w:rPr>
        <w:t>WEB</w:t>
      </w:r>
      <w:r w:rsidRPr="00C91120">
        <w:rPr>
          <w:rFonts w:hint="eastAsia"/>
        </w:rPr>
        <w:t>服务器）。</w:t>
      </w:r>
    </w:p>
    <w:p w14:paraId="5CB5AEBF" w14:textId="3DFD7013" w:rsidR="00EB747F" w:rsidRPr="00C91120" w:rsidRDefault="00EB747F" w:rsidP="00A21F80">
      <w:pPr>
        <w:pStyle w:val="aa"/>
      </w:pPr>
      <w:r>
        <w:rPr>
          <w:noProof/>
        </w:rPr>
        <w:drawing>
          <wp:inline distT="0" distB="0" distL="0" distR="0" wp14:anchorId="5F325600" wp14:editId="7308270C">
            <wp:extent cx="5040000" cy="3135952"/>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0000" cy="3135952"/>
                    </a:xfrm>
                    <a:prstGeom prst="rect">
                      <a:avLst/>
                    </a:prstGeom>
                    <a:noFill/>
                  </pic:spPr>
                </pic:pic>
              </a:graphicData>
            </a:graphic>
          </wp:inline>
        </w:drawing>
      </w:r>
    </w:p>
    <w:p w14:paraId="120188C9" w14:textId="77777777" w:rsidR="00E033F5" w:rsidRPr="00C91120" w:rsidRDefault="00E033F5" w:rsidP="007F5CE8">
      <w:pPr>
        <w:ind w:firstLine="420"/>
      </w:pPr>
      <w:r w:rsidRPr="00C91120">
        <w:rPr>
          <w:rFonts w:hint="eastAsia"/>
        </w:rPr>
        <w:t>（</w:t>
      </w:r>
      <w:r w:rsidRPr="00C91120">
        <w:rPr>
          <w:rFonts w:hint="eastAsia"/>
        </w:rPr>
        <w:t>2</w:t>
      </w:r>
      <w:r w:rsidRPr="00C91120">
        <w:rPr>
          <w:rFonts w:hint="eastAsia"/>
        </w:rPr>
        <w:t>）</w:t>
      </w:r>
      <w:r w:rsidRPr="00C91120">
        <w:rPr>
          <w:rFonts w:hint="eastAsia"/>
          <w:b/>
          <w:bCs/>
        </w:rPr>
        <w:t>漏洞扫描</w:t>
      </w:r>
      <w:r w:rsidRPr="00C91120">
        <w:rPr>
          <w:rFonts w:hint="eastAsia"/>
        </w:rPr>
        <w:t>：入侵者可以利用系统漏洞侵入系统，系统管理员可以通过漏洞扫描技术，及时了解系统存在的安全问题，并采取相应措施来提高系统的安全性。</w:t>
      </w:r>
    </w:p>
    <w:p w14:paraId="5FE932C7" w14:textId="158C39BA" w:rsidR="00E033F5" w:rsidRDefault="00E033F5" w:rsidP="007F5CE8">
      <w:pPr>
        <w:ind w:firstLine="420"/>
      </w:pPr>
      <w:r w:rsidRPr="00C91120">
        <w:rPr>
          <w:rFonts w:hint="eastAsia"/>
        </w:rPr>
        <w:t>（</w:t>
      </w:r>
      <w:r w:rsidRPr="00C91120">
        <w:rPr>
          <w:rFonts w:hint="eastAsia"/>
        </w:rPr>
        <w:t>3</w:t>
      </w:r>
      <w:r w:rsidRPr="00C91120">
        <w:rPr>
          <w:rFonts w:hint="eastAsia"/>
        </w:rPr>
        <w:t>）</w:t>
      </w:r>
      <w:r w:rsidRPr="00C91120">
        <w:rPr>
          <w:rFonts w:hint="eastAsia"/>
          <w:b/>
          <w:bCs/>
        </w:rPr>
        <w:t>入侵检测</w:t>
      </w:r>
      <w:r w:rsidRPr="00C91120">
        <w:rPr>
          <w:rFonts w:hint="eastAsia"/>
          <w:b/>
          <w:bCs/>
        </w:rPr>
        <w:t>IDS</w:t>
      </w:r>
      <w:r w:rsidRPr="00C91120">
        <w:rPr>
          <w:rFonts w:hint="eastAsia"/>
        </w:rPr>
        <w:t>：基于数据源的分类</w:t>
      </w:r>
      <w:del w:id="371" w:author="Administrator" w:date="2021-06-15T14:57:00Z">
        <w:r w:rsidRPr="00C91120" w:rsidDel="00C6407D">
          <w:rPr>
            <w:rFonts w:hint="eastAsia"/>
          </w:rPr>
          <w:delText>-</w:delText>
        </w:r>
      </w:del>
      <w:ins w:id="372" w:author="Administrator" w:date="2021-06-15T14:57:00Z">
        <w:r w:rsidR="00C6407D">
          <w:rPr>
            <w:rFonts w:hint="eastAsia"/>
          </w:rPr>
          <w:t>——</w:t>
        </w:r>
      </w:ins>
      <w:r w:rsidRPr="00C91120">
        <w:rPr>
          <w:rFonts w:hint="eastAsia"/>
        </w:rPr>
        <w:t>审计功能、记录安全性日志。基于检测方法</w:t>
      </w:r>
      <w:del w:id="373" w:author="Administrator" w:date="2021-06-15T14:57:00Z">
        <w:r w:rsidRPr="00C91120" w:rsidDel="00C6407D">
          <w:rPr>
            <w:rFonts w:hint="eastAsia"/>
          </w:rPr>
          <w:delText>-</w:delText>
        </w:r>
      </w:del>
      <w:ins w:id="374" w:author="Administrator" w:date="2021-06-15T14:57:00Z">
        <w:r w:rsidR="00C6407D">
          <w:rPr>
            <w:rFonts w:hint="eastAsia"/>
          </w:rPr>
          <w:t>——</w:t>
        </w:r>
      </w:ins>
      <w:r w:rsidRPr="00C91120">
        <w:rPr>
          <w:rFonts w:hint="eastAsia"/>
        </w:rPr>
        <w:t>异常行为检测。</w:t>
      </w:r>
    </w:p>
    <w:p w14:paraId="1ACEDADE" w14:textId="25CA5A82" w:rsidR="00EB747F" w:rsidRPr="00C91120" w:rsidRDefault="00EB747F" w:rsidP="00C6407D">
      <w:pPr>
        <w:pStyle w:val="aa"/>
      </w:pPr>
      <w:r>
        <w:rPr>
          <w:noProof/>
        </w:rPr>
        <w:drawing>
          <wp:inline distT="0" distB="0" distL="0" distR="0" wp14:anchorId="7DA3E580" wp14:editId="7D58571D">
            <wp:extent cx="2160000" cy="1540138"/>
            <wp:effectExtent l="0" t="0" r="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BEBA8EAE-BF5A-486C-A8C5-ECC9F3942E4B}">
                          <a14:imgProps xmlns:a14="http://schemas.microsoft.com/office/drawing/2010/main">
                            <a14:imgLayer r:embed="rId67">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2160000" cy="1540138"/>
                    </a:xfrm>
                    <a:prstGeom prst="rect">
                      <a:avLst/>
                    </a:prstGeom>
                    <a:noFill/>
                  </pic:spPr>
                </pic:pic>
              </a:graphicData>
            </a:graphic>
          </wp:inline>
        </w:drawing>
      </w:r>
    </w:p>
    <w:p w14:paraId="104DD922" w14:textId="398CC339" w:rsidR="00E033F5" w:rsidRPr="00C91120" w:rsidRDefault="00D80682" w:rsidP="007F5CE8">
      <w:pPr>
        <w:ind w:firstLine="420"/>
      </w:pPr>
      <w:r w:rsidRPr="00C91120">
        <w:rPr>
          <w:rFonts w:hint="eastAsia"/>
        </w:rPr>
        <w:t>【备考点拨】</w:t>
      </w:r>
    </w:p>
    <w:p w14:paraId="158FA2DA" w14:textId="77777777" w:rsidR="00E033F5" w:rsidRPr="00C91120" w:rsidRDefault="00E033F5" w:rsidP="007F5CE8">
      <w:pPr>
        <w:ind w:firstLine="420"/>
      </w:pPr>
      <w:r w:rsidRPr="00C91120">
        <w:rPr>
          <w:rFonts w:hint="eastAsia"/>
        </w:rPr>
        <w:t>1</w:t>
      </w:r>
      <w:r w:rsidRPr="00C91120">
        <w:rPr>
          <w:rFonts w:hint="eastAsia"/>
        </w:rPr>
        <w:t>、了解常见的网络攻击手段和其分类；</w:t>
      </w:r>
    </w:p>
    <w:p w14:paraId="42675332" w14:textId="77777777" w:rsidR="00E033F5" w:rsidRPr="00C91120" w:rsidRDefault="00E033F5" w:rsidP="007F5CE8">
      <w:pPr>
        <w:ind w:firstLine="420"/>
      </w:pPr>
      <w:r w:rsidRPr="00C91120">
        <w:rPr>
          <w:rFonts w:hint="eastAsia"/>
        </w:rPr>
        <w:t>2</w:t>
      </w:r>
      <w:r w:rsidRPr="00C91120">
        <w:rPr>
          <w:rFonts w:hint="eastAsia"/>
        </w:rPr>
        <w:t>、了解防火墙技术。</w:t>
      </w:r>
    </w:p>
    <w:p w14:paraId="10EF8261" w14:textId="77777777" w:rsidR="00E033F5" w:rsidRPr="00C91120" w:rsidRDefault="00E033F5" w:rsidP="008D2842">
      <w:pPr>
        <w:pStyle w:val="3"/>
      </w:pPr>
      <w:bookmarkStart w:id="375" w:name="_Toc74672598"/>
      <w:r w:rsidRPr="00C91120">
        <w:rPr>
          <w:rFonts w:hint="eastAsia"/>
        </w:rPr>
        <w:t xml:space="preserve">2.13 </w:t>
      </w:r>
      <w:r w:rsidRPr="00C91120">
        <w:rPr>
          <w:rFonts w:hint="eastAsia"/>
        </w:rPr>
        <w:t>计算机病毒与木马（★）</w:t>
      </w:r>
      <w:bookmarkEnd w:id="375"/>
    </w:p>
    <w:p w14:paraId="4F697537" w14:textId="77777777" w:rsidR="00E033F5" w:rsidRPr="00C91120" w:rsidRDefault="00E033F5" w:rsidP="007F5CE8">
      <w:pPr>
        <w:ind w:firstLine="420"/>
      </w:pPr>
      <w:r w:rsidRPr="00C91120">
        <w:rPr>
          <w:rFonts w:hint="eastAsia"/>
        </w:rPr>
        <w:t>【考法分析】</w:t>
      </w:r>
    </w:p>
    <w:p w14:paraId="1BC29EBE" w14:textId="77777777" w:rsidR="00E033F5" w:rsidRPr="00C91120" w:rsidRDefault="00E033F5" w:rsidP="007F5CE8">
      <w:pPr>
        <w:ind w:firstLine="420"/>
      </w:pPr>
      <w:r w:rsidRPr="00C91120">
        <w:rPr>
          <w:rFonts w:hint="eastAsia"/>
        </w:rPr>
        <w:t>本知识点的考查形式主要有：给定一些关于病毒、木马的描述，判断正误；或给定一些描述，指出病毒、木马的分类。</w:t>
      </w:r>
    </w:p>
    <w:p w14:paraId="145097BF" w14:textId="70230415" w:rsidR="00E033F5" w:rsidRPr="00C91120" w:rsidRDefault="00D80682" w:rsidP="007F5CE8">
      <w:pPr>
        <w:ind w:firstLine="420"/>
      </w:pPr>
      <w:r w:rsidRPr="00C91120">
        <w:rPr>
          <w:rFonts w:hint="eastAsia"/>
        </w:rPr>
        <w:t>【要点分析】</w:t>
      </w:r>
    </w:p>
    <w:p w14:paraId="72DA411E" w14:textId="77777777" w:rsidR="00E033F5" w:rsidRPr="00C91120" w:rsidRDefault="00E033F5" w:rsidP="007F5CE8">
      <w:pPr>
        <w:ind w:firstLine="420"/>
      </w:pPr>
      <w:r w:rsidRPr="00C91120">
        <w:rPr>
          <w:rFonts w:hint="eastAsia"/>
        </w:rPr>
        <w:t>1</w:t>
      </w:r>
      <w:r w:rsidRPr="00C91120">
        <w:rPr>
          <w:rFonts w:hint="eastAsia"/>
        </w:rPr>
        <w:t>、常见的病毒、木马命名：</w:t>
      </w:r>
    </w:p>
    <w:p w14:paraId="3A0107B9" w14:textId="77777777" w:rsidR="00E033F5" w:rsidRPr="00C91120" w:rsidRDefault="00E033F5" w:rsidP="007F5CE8">
      <w:pPr>
        <w:ind w:firstLine="420"/>
      </w:pPr>
      <w:r w:rsidRPr="00C91120">
        <w:rPr>
          <w:rFonts w:hint="eastAsia"/>
        </w:rPr>
        <w:t>系统病毒（前缀：</w:t>
      </w:r>
      <w:r w:rsidRPr="00C91120">
        <w:rPr>
          <w:rFonts w:hint="eastAsia"/>
        </w:rPr>
        <w:t>Win32</w:t>
      </w:r>
      <w:r w:rsidRPr="00C91120">
        <w:rPr>
          <w:rFonts w:hint="eastAsia"/>
        </w:rPr>
        <w:t>、</w:t>
      </w:r>
      <w:r w:rsidRPr="00C91120">
        <w:rPr>
          <w:rFonts w:hint="eastAsia"/>
        </w:rPr>
        <w:t>PE</w:t>
      </w:r>
      <w:r w:rsidRPr="00C91120">
        <w:rPr>
          <w:rFonts w:hint="eastAsia"/>
        </w:rPr>
        <w:t>、</w:t>
      </w:r>
      <w:r w:rsidRPr="00C91120">
        <w:rPr>
          <w:rFonts w:hint="eastAsia"/>
        </w:rPr>
        <w:t>W32</w:t>
      </w:r>
      <w:r w:rsidRPr="00C91120">
        <w:rPr>
          <w:rFonts w:hint="eastAsia"/>
        </w:rPr>
        <w:t>，如：</w:t>
      </w:r>
      <w:r w:rsidRPr="00C91120">
        <w:rPr>
          <w:rFonts w:hint="eastAsia"/>
        </w:rPr>
        <w:t>KCOM</w:t>
      </w:r>
      <w:r w:rsidRPr="00C91120">
        <w:rPr>
          <w:rFonts w:hint="eastAsia"/>
        </w:rPr>
        <w:t>——</w:t>
      </w:r>
      <w:r w:rsidRPr="00C91120">
        <w:rPr>
          <w:rFonts w:hint="eastAsia"/>
        </w:rPr>
        <w:t>Win32.KCOM</w:t>
      </w:r>
      <w:r w:rsidRPr="00C91120">
        <w:rPr>
          <w:rFonts w:hint="eastAsia"/>
        </w:rPr>
        <w:t>）</w:t>
      </w:r>
    </w:p>
    <w:p w14:paraId="5492065E" w14:textId="77777777" w:rsidR="00E033F5" w:rsidRPr="00C91120" w:rsidRDefault="00E033F5" w:rsidP="007F5CE8">
      <w:pPr>
        <w:ind w:firstLine="420"/>
      </w:pPr>
      <w:r w:rsidRPr="00C91120">
        <w:rPr>
          <w:rFonts w:hint="eastAsia"/>
        </w:rPr>
        <w:t>蠕虫病毒（如：恶鹰——</w:t>
      </w:r>
      <w:r w:rsidRPr="00C91120">
        <w:rPr>
          <w:rFonts w:hint="eastAsia"/>
        </w:rPr>
        <w:t>Worm.BBeagle</w:t>
      </w:r>
      <w:r w:rsidRPr="00C91120">
        <w:rPr>
          <w:rFonts w:hint="eastAsia"/>
        </w:rPr>
        <w:t>）</w:t>
      </w:r>
    </w:p>
    <w:p w14:paraId="010B2CE7" w14:textId="77777777" w:rsidR="00E033F5" w:rsidRPr="00C91120" w:rsidRDefault="00E033F5" w:rsidP="007F5CE8">
      <w:pPr>
        <w:ind w:firstLine="420"/>
      </w:pPr>
      <w:r w:rsidRPr="00C91120">
        <w:rPr>
          <w:rFonts w:hint="eastAsia"/>
        </w:rPr>
        <w:t>木马病毒、黑客病毒（如：</w:t>
      </w:r>
      <w:r w:rsidRPr="00C91120">
        <w:rPr>
          <w:rFonts w:hint="eastAsia"/>
        </w:rPr>
        <w:t>QQ</w:t>
      </w:r>
      <w:r w:rsidRPr="00C91120">
        <w:rPr>
          <w:rFonts w:hint="eastAsia"/>
        </w:rPr>
        <w:t>消息尾巴木马——</w:t>
      </w:r>
      <w:r w:rsidRPr="00C91120">
        <w:rPr>
          <w:rFonts w:hint="eastAsia"/>
        </w:rPr>
        <w:t>Trojan.QQ3344</w:t>
      </w:r>
      <w:r w:rsidRPr="00C91120">
        <w:rPr>
          <w:rFonts w:hint="eastAsia"/>
        </w:rPr>
        <w:t>）</w:t>
      </w:r>
    </w:p>
    <w:p w14:paraId="24C64AD9" w14:textId="77777777" w:rsidR="00E033F5" w:rsidRPr="00C91120" w:rsidRDefault="00E033F5" w:rsidP="007F5CE8">
      <w:pPr>
        <w:ind w:firstLine="420"/>
      </w:pPr>
      <w:r w:rsidRPr="00C91120">
        <w:rPr>
          <w:rFonts w:hint="eastAsia"/>
        </w:rPr>
        <w:t>脚本病毒（如：红色代码——</w:t>
      </w:r>
      <w:r w:rsidRPr="00C91120">
        <w:rPr>
          <w:rFonts w:hint="eastAsia"/>
        </w:rPr>
        <w:t>Script.Redlof</w:t>
      </w:r>
      <w:r w:rsidRPr="00C91120">
        <w:rPr>
          <w:rFonts w:hint="eastAsia"/>
        </w:rPr>
        <w:t>）</w:t>
      </w:r>
    </w:p>
    <w:p w14:paraId="663231C2" w14:textId="14A57A20" w:rsidR="00E033F5" w:rsidRPr="00C91120" w:rsidRDefault="00E033F5" w:rsidP="007F5CE8">
      <w:pPr>
        <w:ind w:firstLine="420"/>
      </w:pPr>
      <w:r w:rsidRPr="00C91120">
        <w:rPr>
          <w:rFonts w:hint="eastAsia"/>
        </w:rPr>
        <w:t>宏病毒（如：</w:t>
      </w:r>
      <w:ins w:id="376" w:author="Administrator" w:date="2021-06-15T14:59:00Z">
        <w:r w:rsidR="00C6407D" w:rsidRPr="00C6407D">
          <w:rPr>
            <w:rFonts w:ascii="Arial" w:hAnsi="Arial" w:cs="Arial" w:hint="eastAsia"/>
            <w:color w:val="333333"/>
            <w:sz w:val="20"/>
            <w:szCs w:val="20"/>
            <w:shd w:val="clear" w:color="auto" w:fill="FFFFFF"/>
          </w:rPr>
          <w:t>梅丽莎</w:t>
        </w:r>
      </w:ins>
      <w:del w:id="377" w:author="Administrator" w:date="2021-06-15T14:59:00Z">
        <w:r w:rsidRPr="00C91120" w:rsidDel="00C6407D">
          <w:rPr>
            <w:rFonts w:hint="eastAsia"/>
          </w:rPr>
          <w:delText>美丽莎</w:delText>
        </w:r>
      </w:del>
      <w:r w:rsidRPr="00C91120">
        <w:rPr>
          <w:rFonts w:hint="eastAsia"/>
        </w:rPr>
        <w:t>——</w:t>
      </w:r>
      <w:r w:rsidRPr="00C91120">
        <w:rPr>
          <w:rFonts w:hint="eastAsia"/>
        </w:rPr>
        <w:t>Macro.Melissa</w:t>
      </w:r>
      <w:r w:rsidRPr="00C91120">
        <w:rPr>
          <w:rFonts w:hint="eastAsia"/>
        </w:rPr>
        <w:t>）</w:t>
      </w:r>
    </w:p>
    <w:p w14:paraId="2EABDD65" w14:textId="77777777" w:rsidR="00E033F5" w:rsidRPr="00C91120" w:rsidRDefault="00E033F5" w:rsidP="007F5CE8">
      <w:pPr>
        <w:ind w:firstLine="420"/>
      </w:pPr>
      <w:r w:rsidRPr="00C91120">
        <w:rPr>
          <w:rFonts w:hint="eastAsia"/>
        </w:rPr>
        <w:t>后门病毒（如：灰鸽子——</w:t>
      </w:r>
      <w:r w:rsidRPr="00C91120">
        <w:rPr>
          <w:rFonts w:hint="eastAsia"/>
        </w:rPr>
        <w:t>Backdoor.Win32.Huigezi</w:t>
      </w:r>
      <w:r w:rsidRPr="00C91120">
        <w:rPr>
          <w:rFonts w:hint="eastAsia"/>
        </w:rPr>
        <w:t>）</w:t>
      </w:r>
    </w:p>
    <w:p w14:paraId="12593BDE" w14:textId="77777777" w:rsidR="00E033F5" w:rsidRPr="00C91120" w:rsidRDefault="00E033F5" w:rsidP="007F5CE8">
      <w:pPr>
        <w:ind w:firstLine="420"/>
      </w:pPr>
      <w:r w:rsidRPr="00C91120">
        <w:rPr>
          <w:rFonts w:hint="eastAsia"/>
        </w:rPr>
        <w:t>病毒种植程序病毒（冰河播种者——</w:t>
      </w:r>
      <w:r w:rsidRPr="00C91120">
        <w:rPr>
          <w:rFonts w:hint="eastAsia"/>
        </w:rPr>
        <w:t>Dropper.BingHe2.2C</w:t>
      </w:r>
      <w:r w:rsidRPr="00C91120">
        <w:rPr>
          <w:rFonts w:hint="eastAsia"/>
        </w:rPr>
        <w:t>）</w:t>
      </w:r>
    </w:p>
    <w:p w14:paraId="045A74C4" w14:textId="77777777" w:rsidR="00E033F5" w:rsidRPr="00C91120" w:rsidRDefault="00E033F5" w:rsidP="007F5CE8">
      <w:pPr>
        <w:ind w:firstLine="420"/>
      </w:pPr>
      <w:r w:rsidRPr="00C91120">
        <w:rPr>
          <w:rFonts w:hint="eastAsia"/>
        </w:rPr>
        <w:t>破坏性程序病毒（杀手命令——</w:t>
      </w:r>
      <w:r w:rsidRPr="00C91120">
        <w:rPr>
          <w:rFonts w:hint="eastAsia"/>
        </w:rPr>
        <w:t>Harm.Command.Killer</w:t>
      </w:r>
      <w:r w:rsidRPr="00C91120">
        <w:rPr>
          <w:rFonts w:hint="eastAsia"/>
        </w:rPr>
        <w:t>）</w:t>
      </w:r>
    </w:p>
    <w:p w14:paraId="1D3E30C3" w14:textId="77777777" w:rsidR="00E033F5" w:rsidRPr="00C91120" w:rsidRDefault="00E033F5" w:rsidP="007F5CE8">
      <w:pPr>
        <w:ind w:firstLine="420"/>
      </w:pPr>
      <w:r w:rsidRPr="00C91120">
        <w:rPr>
          <w:rFonts w:hint="eastAsia"/>
        </w:rPr>
        <w:t>玩笑病毒（如：女鬼——</w:t>
      </w:r>
      <w:r w:rsidRPr="00C91120">
        <w:rPr>
          <w:rFonts w:hint="eastAsia"/>
        </w:rPr>
        <w:t>Jioke.Grl ghost</w:t>
      </w:r>
      <w:r w:rsidRPr="00C91120">
        <w:rPr>
          <w:rFonts w:hint="eastAsia"/>
        </w:rPr>
        <w:t>）</w:t>
      </w:r>
    </w:p>
    <w:p w14:paraId="75E16D19" w14:textId="77777777" w:rsidR="00E033F5" w:rsidRPr="00C91120" w:rsidRDefault="00E033F5" w:rsidP="007F5CE8">
      <w:pPr>
        <w:ind w:firstLine="420"/>
      </w:pPr>
      <w:r w:rsidRPr="00C91120">
        <w:rPr>
          <w:rFonts w:hint="eastAsia"/>
        </w:rPr>
        <w:t>捆绑机病毒（如：捆绑</w:t>
      </w:r>
      <w:r w:rsidRPr="00C91120">
        <w:rPr>
          <w:rFonts w:hint="eastAsia"/>
        </w:rPr>
        <w:t>QQ</w:t>
      </w:r>
      <w:r w:rsidRPr="00C91120">
        <w:rPr>
          <w:rFonts w:hint="eastAsia"/>
        </w:rPr>
        <w:t>——</w:t>
      </w:r>
      <w:r w:rsidRPr="00C91120">
        <w:rPr>
          <w:rFonts w:hint="eastAsia"/>
        </w:rPr>
        <w:t>Binder.QQPass.QQBin</w:t>
      </w:r>
      <w:r w:rsidRPr="00C91120">
        <w:rPr>
          <w:rFonts w:hint="eastAsia"/>
        </w:rPr>
        <w:t>）</w:t>
      </w:r>
    </w:p>
    <w:p w14:paraId="64234420" w14:textId="77777777" w:rsidR="00E033F5" w:rsidRPr="00C91120" w:rsidRDefault="00E033F5" w:rsidP="007F5CE8">
      <w:pPr>
        <w:ind w:firstLine="420"/>
      </w:pPr>
      <w:r w:rsidRPr="00C91120">
        <w:rPr>
          <w:rFonts w:hint="eastAsia"/>
        </w:rPr>
        <w:t>2</w:t>
      </w:r>
      <w:r w:rsidRPr="00C91120">
        <w:rPr>
          <w:rFonts w:hint="eastAsia"/>
        </w:rPr>
        <w:t>、常见的病毒分类：</w:t>
      </w:r>
    </w:p>
    <w:p w14:paraId="37F97D21" w14:textId="77777777" w:rsidR="00E033F5" w:rsidRPr="00C91120" w:rsidRDefault="00E033F5" w:rsidP="007F5CE8">
      <w:pPr>
        <w:ind w:firstLine="420"/>
      </w:pPr>
      <w:r w:rsidRPr="00C91120">
        <w:rPr>
          <w:rFonts w:hint="eastAsia"/>
        </w:rPr>
        <w:t>（</w:t>
      </w:r>
      <w:r w:rsidRPr="00C91120">
        <w:rPr>
          <w:rFonts w:hint="eastAsia"/>
        </w:rPr>
        <w:t>1</w:t>
      </w:r>
      <w:r w:rsidRPr="00C91120">
        <w:rPr>
          <w:rFonts w:hint="eastAsia"/>
        </w:rPr>
        <w:t>）文件型计算机病毒感染可执行文件（包括</w:t>
      </w:r>
      <w:r w:rsidRPr="00C91120">
        <w:rPr>
          <w:rFonts w:hint="eastAsia"/>
        </w:rPr>
        <w:t>EXE</w:t>
      </w:r>
      <w:r w:rsidRPr="00C91120">
        <w:rPr>
          <w:rFonts w:hint="eastAsia"/>
        </w:rPr>
        <w:t>和</w:t>
      </w:r>
      <w:r w:rsidRPr="00C91120">
        <w:rPr>
          <w:rFonts w:hint="eastAsia"/>
        </w:rPr>
        <w:t>COM</w:t>
      </w:r>
      <w:r w:rsidRPr="00C91120">
        <w:rPr>
          <w:rFonts w:hint="eastAsia"/>
        </w:rPr>
        <w:t>文件）。</w:t>
      </w:r>
    </w:p>
    <w:p w14:paraId="79423E57" w14:textId="77777777" w:rsidR="00E033F5" w:rsidRPr="00C91120" w:rsidRDefault="00E033F5" w:rsidP="007F5CE8">
      <w:pPr>
        <w:ind w:firstLine="420"/>
      </w:pPr>
      <w:r w:rsidRPr="00C91120">
        <w:rPr>
          <w:rFonts w:hint="eastAsia"/>
        </w:rPr>
        <w:t>（</w:t>
      </w:r>
      <w:r w:rsidRPr="00C91120">
        <w:rPr>
          <w:rFonts w:hint="eastAsia"/>
        </w:rPr>
        <w:t>2</w:t>
      </w:r>
      <w:r w:rsidRPr="00C91120">
        <w:rPr>
          <w:rFonts w:hint="eastAsia"/>
        </w:rPr>
        <w:t>）引导型计算机病毒影响软盘或硬盘的引导扇区。</w:t>
      </w:r>
    </w:p>
    <w:p w14:paraId="7D5E8A42" w14:textId="77777777" w:rsidR="00E033F5" w:rsidRPr="00C91120" w:rsidRDefault="00E033F5" w:rsidP="007F5CE8">
      <w:pPr>
        <w:ind w:firstLine="420"/>
      </w:pPr>
      <w:r w:rsidRPr="00C91120">
        <w:rPr>
          <w:rFonts w:hint="eastAsia"/>
        </w:rPr>
        <w:t>（</w:t>
      </w:r>
      <w:r w:rsidRPr="00C91120">
        <w:rPr>
          <w:rFonts w:hint="eastAsia"/>
        </w:rPr>
        <w:t>3</w:t>
      </w:r>
      <w:r w:rsidRPr="00C91120">
        <w:rPr>
          <w:rFonts w:hint="eastAsia"/>
        </w:rPr>
        <w:t>）目录型计算机病毒能够修改硬盘上存储的所有文件的地址。</w:t>
      </w:r>
    </w:p>
    <w:p w14:paraId="2EEB1384" w14:textId="77777777" w:rsidR="00E033F5" w:rsidRPr="00C91120" w:rsidRDefault="00E033F5" w:rsidP="007F5CE8">
      <w:pPr>
        <w:ind w:firstLine="420"/>
      </w:pPr>
      <w:r w:rsidRPr="00C91120">
        <w:rPr>
          <w:rFonts w:hint="eastAsia"/>
        </w:rPr>
        <w:t>（</w:t>
      </w:r>
      <w:r w:rsidRPr="00C91120">
        <w:rPr>
          <w:rFonts w:hint="eastAsia"/>
        </w:rPr>
        <w:t>4</w:t>
      </w:r>
      <w:r w:rsidRPr="00C91120">
        <w:rPr>
          <w:rFonts w:hint="eastAsia"/>
        </w:rPr>
        <w:t>）宏病毒感染的对象是使用某些程序创建的文本文档、数据库、电子表格等文件。</w:t>
      </w:r>
    </w:p>
    <w:p w14:paraId="0B588D71" w14:textId="77777777" w:rsidR="00E033F5" w:rsidRPr="00C91120" w:rsidRDefault="00E033F5" w:rsidP="007F5CE8">
      <w:pPr>
        <w:ind w:firstLine="420"/>
      </w:pPr>
      <w:r w:rsidRPr="00C91120">
        <w:rPr>
          <w:rFonts w:hint="eastAsia"/>
        </w:rPr>
        <w:t>3</w:t>
      </w:r>
      <w:r w:rsidRPr="00C91120">
        <w:rPr>
          <w:rFonts w:hint="eastAsia"/>
        </w:rPr>
        <w:t>、病毒的特性：计算机病毒的特性包括隐蔽性、传染性、潜伏性、触发性和破坏性等</w:t>
      </w:r>
    </w:p>
    <w:p w14:paraId="5F36DD66" w14:textId="3812D1D5" w:rsidR="00E033F5" w:rsidRPr="00C91120" w:rsidRDefault="00D80682" w:rsidP="007F5CE8">
      <w:pPr>
        <w:ind w:firstLine="420"/>
      </w:pPr>
      <w:r w:rsidRPr="00C91120">
        <w:rPr>
          <w:rFonts w:hint="eastAsia"/>
        </w:rPr>
        <w:t>【备考点拨】</w:t>
      </w:r>
    </w:p>
    <w:p w14:paraId="56D8787B" w14:textId="77777777" w:rsidR="00E033F5" w:rsidRPr="00C91120" w:rsidRDefault="00E033F5" w:rsidP="007F5CE8">
      <w:pPr>
        <w:ind w:firstLine="420"/>
      </w:pPr>
      <w:r w:rsidRPr="00C91120">
        <w:rPr>
          <w:rFonts w:hint="eastAsia"/>
        </w:rPr>
        <w:t>1</w:t>
      </w:r>
      <w:r w:rsidRPr="00C91120">
        <w:rPr>
          <w:rFonts w:hint="eastAsia"/>
        </w:rPr>
        <w:t>、掌握病毒的分类及相关特性；</w:t>
      </w:r>
    </w:p>
    <w:p w14:paraId="4992EC23" w14:textId="77777777" w:rsidR="00E033F5" w:rsidRDefault="00E033F5" w:rsidP="007F5CE8">
      <w:pPr>
        <w:ind w:firstLine="420"/>
        <w:rPr>
          <w:ins w:id="378" w:author="Administrator" w:date="2021-06-15T14:59:00Z"/>
        </w:rPr>
      </w:pPr>
      <w:r w:rsidRPr="00C91120">
        <w:rPr>
          <w:rFonts w:hint="eastAsia"/>
        </w:rPr>
        <w:t>2</w:t>
      </w:r>
      <w:r w:rsidRPr="00C91120">
        <w:rPr>
          <w:rFonts w:hint="eastAsia"/>
        </w:rPr>
        <w:t>、掌握常见病毒的命名，能够区分。</w:t>
      </w:r>
    </w:p>
    <w:p w14:paraId="2B4AE03D" w14:textId="77777777" w:rsidR="00C6407D" w:rsidRPr="00C91120" w:rsidRDefault="00C6407D" w:rsidP="007F5CE8">
      <w:pPr>
        <w:ind w:firstLine="420"/>
      </w:pPr>
    </w:p>
    <w:p w14:paraId="7085E123" w14:textId="77777777" w:rsidR="00E033F5" w:rsidRPr="00C91120" w:rsidRDefault="00E033F5" w:rsidP="008D2842">
      <w:pPr>
        <w:pStyle w:val="2"/>
      </w:pPr>
      <w:bookmarkStart w:id="379" w:name="_Toc74672599"/>
      <w:r w:rsidRPr="00C91120">
        <w:rPr>
          <w:rFonts w:hint="eastAsia"/>
        </w:rPr>
        <w:t xml:space="preserve">3 </w:t>
      </w:r>
      <w:r w:rsidRPr="00C91120">
        <w:rPr>
          <w:rFonts w:hint="eastAsia"/>
        </w:rPr>
        <w:t>章节问答</w:t>
      </w:r>
      <w:bookmarkEnd w:id="379"/>
    </w:p>
    <w:p w14:paraId="5B1ADDA5" w14:textId="77777777" w:rsidR="00E033F5" w:rsidRPr="00C91120" w:rsidRDefault="00E033F5" w:rsidP="005D2E16">
      <w:pPr>
        <w:pStyle w:val="a9"/>
      </w:pPr>
      <w:r w:rsidRPr="00C91120">
        <w:t>1</w:t>
      </w:r>
      <w:r w:rsidRPr="00C91120">
        <w:rPr>
          <w:rFonts w:hint="eastAsia"/>
        </w:rPr>
        <w:t>、计算机网络与信息安全章节的知识内容应该如何复习？</w:t>
      </w:r>
    </w:p>
    <w:p w14:paraId="30B5EC5E" w14:textId="77777777" w:rsidR="00E033F5" w:rsidRPr="00C91120" w:rsidRDefault="00E033F5" w:rsidP="006F0450">
      <w:pPr>
        <w:pStyle w:val="a9"/>
      </w:pPr>
      <w:r w:rsidRPr="00C91120">
        <w:rPr>
          <w:rFonts w:hint="eastAsia"/>
        </w:rPr>
        <w:t>答：</w:t>
      </w:r>
    </w:p>
    <w:p w14:paraId="4E399B6E" w14:textId="77777777" w:rsidR="00E033F5" w:rsidRPr="00C91120" w:rsidRDefault="00E033F5" w:rsidP="001B054F">
      <w:pPr>
        <w:pStyle w:val="a9"/>
      </w:pPr>
      <w:r w:rsidRPr="00C91120">
        <w:rPr>
          <w:rFonts w:hint="eastAsia"/>
        </w:rPr>
        <w:t>计算机网络与信息安全是软设考试中范围浮动较大的一个章节，不建议全面拓展延伸学习，可以熟悉高频的考点内容，其他低频知识，在做题时进行积累即可。</w:t>
      </w:r>
    </w:p>
    <w:p w14:paraId="130C972B" w14:textId="77777777" w:rsidR="00E033F5" w:rsidRPr="00C91120" w:rsidRDefault="00E033F5" w:rsidP="006F0450">
      <w:pPr>
        <w:pStyle w:val="a9"/>
      </w:pPr>
      <w:r w:rsidRPr="00C91120">
        <w:t>2</w:t>
      </w:r>
      <w:r w:rsidRPr="00C91120">
        <w:rPr>
          <w:rFonts w:hint="eastAsia"/>
        </w:rPr>
        <w:t>、</w:t>
      </w:r>
      <w:r w:rsidRPr="00C91120">
        <w:t>TCP</w:t>
      </w:r>
      <w:r w:rsidRPr="00C91120">
        <w:rPr>
          <w:rFonts w:hint="eastAsia"/>
        </w:rPr>
        <w:t>与</w:t>
      </w:r>
      <w:r w:rsidRPr="00C91120">
        <w:t>UDP</w:t>
      </w:r>
      <w:r w:rsidRPr="00C91120">
        <w:rPr>
          <w:rFonts w:hint="eastAsia"/>
        </w:rPr>
        <w:t>有什么区别？</w:t>
      </w:r>
    </w:p>
    <w:p w14:paraId="650FF5AE" w14:textId="77777777" w:rsidR="00E033F5" w:rsidRPr="00C91120" w:rsidRDefault="00E033F5">
      <w:pPr>
        <w:pStyle w:val="a9"/>
      </w:pPr>
      <w:r w:rsidRPr="00C91120">
        <w:rPr>
          <w:rFonts w:hint="eastAsia"/>
        </w:rPr>
        <w:t>答：</w:t>
      </w:r>
    </w:p>
    <w:p w14:paraId="305102BB" w14:textId="77777777" w:rsidR="00E033F5" w:rsidRPr="00C91120" w:rsidRDefault="00E033F5" w:rsidP="001B054F">
      <w:pPr>
        <w:pStyle w:val="a9"/>
      </w:pPr>
      <w:r w:rsidRPr="00C91120">
        <w:t>TCP</w:t>
      </w:r>
      <w:r w:rsidRPr="00C91120">
        <w:rPr>
          <w:rFonts w:hint="eastAsia"/>
        </w:rPr>
        <w:t>和</w:t>
      </w:r>
      <w:r w:rsidRPr="00C91120">
        <w:t>UDP</w:t>
      </w:r>
      <w:r w:rsidRPr="00C91120">
        <w:rPr>
          <w:rFonts w:hint="eastAsia"/>
        </w:rPr>
        <w:t>都是传输层协议，可以做端口寻址。前者是可靠的，会有三次握手过程然后建立连接传输数据，可以有差错校验和重传功能，还可以进行流量控制，但是效率相对较差；后者是不可靠的，只负责传输数据，没有建立链接，也没有重传功能等。</w:t>
      </w:r>
    </w:p>
    <w:p w14:paraId="2EE296B4" w14:textId="77777777" w:rsidR="00E033F5" w:rsidRPr="00C91120" w:rsidRDefault="00E033F5" w:rsidP="006F0450">
      <w:pPr>
        <w:pStyle w:val="a9"/>
      </w:pPr>
      <w:r w:rsidRPr="00C91120">
        <w:t>3</w:t>
      </w:r>
      <w:r w:rsidRPr="00C91120">
        <w:rPr>
          <w:rFonts w:hint="eastAsia"/>
        </w:rPr>
        <w:t>、</w:t>
      </w:r>
      <w:r w:rsidRPr="00C91120">
        <w:t>Telnet</w:t>
      </w:r>
      <w:r w:rsidRPr="00C91120">
        <w:rPr>
          <w:rFonts w:hint="eastAsia"/>
        </w:rPr>
        <w:t>为什么与安全的远程连接无关？</w:t>
      </w:r>
    </w:p>
    <w:p w14:paraId="45BC37E7" w14:textId="77777777" w:rsidR="00E033F5" w:rsidRPr="00C91120" w:rsidRDefault="00E033F5">
      <w:pPr>
        <w:pStyle w:val="a9"/>
      </w:pPr>
      <w:r w:rsidRPr="00C91120">
        <w:rPr>
          <w:rFonts w:hint="eastAsia"/>
        </w:rPr>
        <w:t>答：</w:t>
      </w:r>
    </w:p>
    <w:p w14:paraId="60B981D1" w14:textId="77777777" w:rsidR="00E033F5" w:rsidRPr="00C91120" w:rsidRDefault="00E033F5" w:rsidP="001B054F">
      <w:pPr>
        <w:pStyle w:val="a9"/>
      </w:pPr>
      <w:r w:rsidRPr="00C91120">
        <w:t>Telnet</w:t>
      </w:r>
      <w:r w:rsidRPr="00C91120">
        <w:rPr>
          <w:rFonts w:hint="eastAsia"/>
        </w:rPr>
        <w:t>协议是基于</w:t>
      </w:r>
      <w:r w:rsidRPr="00C91120">
        <w:t>TCP</w:t>
      </w:r>
      <w:r w:rsidRPr="00C91120">
        <w:rPr>
          <w:rFonts w:hint="eastAsia"/>
        </w:rPr>
        <w:t>的远程连接协议，可以建立远程连接，但是用户名和密码是明文传输的，虽然可靠，但并不安全。与安全的远程连接相关的协议是</w:t>
      </w:r>
      <w:r w:rsidRPr="00C91120">
        <w:t>SSH</w:t>
      </w:r>
      <w:r w:rsidRPr="00C91120">
        <w:rPr>
          <w:rFonts w:hint="eastAsia"/>
        </w:rPr>
        <w:t>协议。</w:t>
      </w:r>
    </w:p>
    <w:p w14:paraId="47B61427" w14:textId="77777777" w:rsidR="00E033F5" w:rsidRPr="00C91120" w:rsidRDefault="00E033F5" w:rsidP="006F0450">
      <w:pPr>
        <w:pStyle w:val="a9"/>
      </w:pPr>
      <w:r w:rsidRPr="00C91120">
        <w:t>4</w:t>
      </w:r>
      <w:r w:rsidRPr="00C91120">
        <w:rPr>
          <w:rFonts w:hint="eastAsia"/>
        </w:rPr>
        <w:t>、为什么验证数字网站的真伪需要用</w:t>
      </w:r>
      <w:r w:rsidRPr="00C91120">
        <w:t>CA</w:t>
      </w:r>
      <w:r w:rsidRPr="00C91120">
        <w:rPr>
          <w:rFonts w:hint="eastAsia"/>
        </w:rPr>
        <w:t>签名？</w:t>
      </w:r>
    </w:p>
    <w:p w14:paraId="2F300538" w14:textId="77777777" w:rsidR="00E033F5" w:rsidRPr="00C91120" w:rsidRDefault="00E033F5">
      <w:pPr>
        <w:pStyle w:val="a9"/>
      </w:pPr>
      <w:r w:rsidRPr="00C91120">
        <w:rPr>
          <w:rFonts w:hint="eastAsia"/>
        </w:rPr>
        <w:t>答：</w:t>
      </w:r>
    </w:p>
    <w:p w14:paraId="60450225" w14:textId="37632AF1" w:rsidR="00E033F5" w:rsidRPr="00C91120" w:rsidRDefault="00E033F5" w:rsidP="001B054F">
      <w:pPr>
        <w:pStyle w:val="a9"/>
      </w:pPr>
      <w:r w:rsidRPr="00C91120">
        <w:rPr>
          <w:rFonts w:hint="eastAsia"/>
        </w:rPr>
        <w:t>验证网站的真伪，其实就是验证数字证书的真伪。类似于验证某个人的身份，一般是检查其身份证。验证是否是官方发放的身份证，需要核实发证机构</w:t>
      </w:r>
      <w:del w:id="380" w:author="Administrator" w:date="2021-06-15T15:01:00Z">
        <w:r w:rsidRPr="00C91120" w:rsidDel="005D2E16">
          <w:delText>--</w:delText>
        </w:r>
      </w:del>
      <w:ins w:id="381" w:author="Administrator" w:date="2021-06-15T15:01:00Z">
        <w:r w:rsidR="005D2E16">
          <w:t>——</w:t>
        </w:r>
      </w:ins>
      <w:r w:rsidRPr="00C91120">
        <w:rPr>
          <w:rFonts w:hint="eastAsia"/>
        </w:rPr>
        <w:t>公安局，同样，验证数字证书是否是官方发送，也需要核实发证机构</w:t>
      </w:r>
      <w:del w:id="382" w:author="Administrator" w:date="2021-06-15T15:01:00Z">
        <w:r w:rsidRPr="00C91120" w:rsidDel="005D2E16">
          <w:delText>--</w:delText>
        </w:r>
      </w:del>
      <w:ins w:id="383" w:author="Administrator" w:date="2021-06-15T15:01:00Z">
        <w:r w:rsidR="005D2E16">
          <w:t>——</w:t>
        </w:r>
      </w:ins>
      <w:r w:rsidRPr="00C91120">
        <w:t>CA</w:t>
      </w:r>
      <w:r w:rsidRPr="00C91120">
        <w:rPr>
          <w:rFonts w:hint="eastAsia"/>
        </w:rPr>
        <w:t>，如何证明</w:t>
      </w:r>
      <w:r w:rsidRPr="00C91120">
        <w:t>CA</w:t>
      </w:r>
      <w:r w:rsidRPr="00C91120">
        <w:rPr>
          <w:rFonts w:hint="eastAsia"/>
        </w:rPr>
        <w:t>的身份，就需要</w:t>
      </w:r>
      <w:r w:rsidRPr="00C91120">
        <w:t>CA</w:t>
      </w:r>
      <w:r w:rsidRPr="00C91120">
        <w:rPr>
          <w:rFonts w:hint="eastAsia"/>
        </w:rPr>
        <w:t>独有的</w:t>
      </w:r>
      <w:r w:rsidRPr="00C91120">
        <w:t>CA</w:t>
      </w:r>
      <w:r w:rsidRPr="00C91120">
        <w:rPr>
          <w:rFonts w:hint="eastAsia"/>
        </w:rPr>
        <w:t>签名来证实了。所以数字证书中的</w:t>
      </w:r>
      <w:r w:rsidRPr="00C91120">
        <w:t>CA</w:t>
      </w:r>
      <w:r w:rsidRPr="00C91120">
        <w:rPr>
          <w:rFonts w:hint="eastAsia"/>
        </w:rPr>
        <w:t>签名可以验证网站的真伪。</w:t>
      </w:r>
    </w:p>
    <w:p w14:paraId="6DEC48DA" w14:textId="77777777" w:rsidR="005D2E16" w:rsidRDefault="005D2E16" w:rsidP="0013443A">
      <w:pPr>
        <w:pStyle w:val="1"/>
      </w:pPr>
      <w:r>
        <w:br w:type="page"/>
      </w:r>
    </w:p>
    <w:p w14:paraId="3C42BFD3" w14:textId="3475F5B7" w:rsidR="00077D1F" w:rsidRPr="00C91120" w:rsidRDefault="00077D1F" w:rsidP="0013443A">
      <w:pPr>
        <w:pStyle w:val="1"/>
      </w:pPr>
      <w:bookmarkStart w:id="384" w:name="_Toc74672600"/>
      <w:r w:rsidRPr="00C91120">
        <w:t>第</w:t>
      </w:r>
      <w:r w:rsidRPr="00C91120">
        <w:rPr>
          <w:rFonts w:hint="eastAsia"/>
        </w:rPr>
        <w:t>5</w:t>
      </w:r>
      <w:r w:rsidR="00FF5352">
        <w:rPr>
          <w:rFonts w:hint="eastAsia"/>
        </w:rPr>
        <w:t>章</w:t>
      </w:r>
      <w:r w:rsidR="00FF5352">
        <w:rPr>
          <w:rFonts w:hint="eastAsia"/>
        </w:rPr>
        <w:t xml:space="preserve"> </w:t>
      </w:r>
      <w:r w:rsidRPr="00C91120">
        <w:rPr>
          <w:rFonts w:hint="eastAsia"/>
        </w:rPr>
        <w:t>系统开发基础</w:t>
      </w:r>
      <w:bookmarkEnd w:id="384"/>
    </w:p>
    <w:p w14:paraId="67C5CE60" w14:textId="77777777" w:rsidR="00077D1F" w:rsidRPr="00C91120" w:rsidRDefault="00077D1F" w:rsidP="008D2842">
      <w:pPr>
        <w:pStyle w:val="2"/>
      </w:pPr>
      <w:bookmarkStart w:id="385" w:name="_Toc74672601"/>
      <w:r w:rsidRPr="00C91120">
        <w:rPr>
          <w:rFonts w:hint="eastAsia"/>
        </w:rPr>
        <w:t xml:space="preserve">1 </w:t>
      </w:r>
      <w:r w:rsidRPr="00C91120">
        <w:rPr>
          <w:rFonts w:hint="eastAsia"/>
        </w:rPr>
        <w:t>考情分析</w:t>
      </w:r>
      <w:bookmarkEnd w:id="385"/>
    </w:p>
    <w:p w14:paraId="2A8B3914" w14:textId="1CB3C371" w:rsidR="00077D1F" w:rsidRPr="00C91120" w:rsidRDefault="00077D1F" w:rsidP="005D2E16">
      <w:pPr>
        <w:pStyle w:val="a9"/>
      </w:pPr>
      <w:del w:id="386" w:author="Administrator" w:date="2021-06-15T15:01:00Z">
        <w:r w:rsidRPr="00C91120" w:rsidDel="005D2E16">
          <w:rPr>
            <w:rFonts w:hint="eastAsia"/>
          </w:rPr>
          <w:tab/>
        </w:r>
      </w:del>
      <w:r w:rsidRPr="00C91120">
        <w:rPr>
          <w:rFonts w:hint="eastAsia"/>
        </w:rPr>
        <w:t>根据对历年的考试真题进行分析，本章要求考生掌握以下几个方面的知识：</w:t>
      </w:r>
    </w:p>
    <w:p w14:paraId="3A1985F0" w14:textId="375D7D6C" w:rsidR="00077D1F" w:rsidRPr="00C91120" w:rsidRDefault="00077D1F" w:rsidP="005D2E16">
      <w:pPr>
        <w:pStyle w:val="a9"/>
      </w:pPr>
      <w:del w:id="387" w:author="Administrator" w:date="2021-06-15T15:01:00Z">
        <w:r w:rsidRPr="00C91120" w:rsidDel="005D2E16">
          <w:rPr>
            <w:rFonts w:hint="eastAsia"/>
          </w:rPr>
          <w:tab/>
        </w:r>
      </w:del>
      <w:r w:rsidRPr="00C91120">
        <w:rPr>
          <w:rFonts w:hint="eastAsia"/>
        </w:rPr>
        <w:t>（</w:t>
      </w:r>
      <w:r w:rsidRPr="00C91120">
        <w:rPr>
          <w:rFonts w:hint="eastAsia"/>
        </w:rPr>
        <w:t>1</w:t>
      </w:r>
      <w:r w:rsidRPr="00C91120">
        <w:rPr>
          <w:rFonts w:hint="eastAsia"/>
        </w:rPr>
        <w:t>）熟悉常见开发模型的特点和适用场景（了解相关关键字，可以区别判断即可）。</w:t>
      </w:r>
    </w:p>
    <w:p w14:paraId="00342195" w14:textId="18A17AFE" w:rsidR="00077D1F" w:rsidRPr="00C91120" w:rsidRDefault="00077D1F" w:rsidP="005D2E16">
      <w:pPr>
        <w:pStyle w:val="a9"/>
      </w:pPr>
      <w:del w:id="388" w:author="Administrator" w:date="2021-06-15T15:01:00Z">
        <w:r w:rsidRPr="00C91120" w:rsidDel="005D2E16">
          <w:rPr>
            <w:rFonts w:hint="eastAsia"/>
          </w:rPr>
          <w:tab/>
        </w:r>
      </w:del>
      <w:r w:rsidRPr="00C91120">
        <w:rPr>
          <w:rFonts w:hint="eastAsia"/>
        </w:rPr>
        <w:t>（</w:t>
      </w:r>
      <w:r w:rsidRPr="00C91120">
        <w:rPr>
          <w:rFonts w:hint="eastAsia"/>
        </w:rPr>
        <w:t>2</w:t>
      </w:r>
      <w:r w:rsidRPr="00C91120">
        <w:rPr>
          <w:rFonts w:hint="eastAsia"/>
        </w:rPr>
        <w:t>）了解软件开发方法。</w:t>
      </w:r>
    </w:p>
    <w:p w14:paraId="6AF8F8FD" w14:textId="05F82530" w:rsidR="00077D1F" w:rsidRPr="00C91120" w:rsidRDefault="00077D1F" w:rsidP="005D2E16">
      <w:pPr>
        <w:pStyle w:val="a9"/>
      </w:pPr>
      <w:del w:id="389" w:author="Administrator" w:date="2021-06-15T15:01:00Z">
        <w:r w:rsidRPr="00C91120" w:rsidDel="005D2E16">
          <w:rPr>
            <w:rFonts w:hint="eastAsia"/>
          </w:rPr>
          <w:tab/>
        </w:r>
      </w:del>
      <w:r w:rsidRPr="00C91120">
        <w:rPr>
          <w:rFonts w:hint="eastAsia"/>
        </w:rPr>
        <w:t>（</w:t>
      </w:r>
      <w:r w:rsidRPr="00C91120">
        <w:rPr>
          <w:rFonts w:hint="eastAsia"/>
        </w:rPr>
        <w:t>3</w:t>
      </w:r>
      <w:r w:rsidRPr="00C91120">
        <w:rPr>
          <w:rFonts w:hint="eastAsia"/>
        </w:rPr>
        <w:t>）了解需求分析过程及需求的分类。</w:t>
      </w:r>
    </w:p>
    <w:p w14:paraId="6C74F406" w14:textId="1BB75DC9" w:rsidR="00077D1F" w:rsidRPr="00C91120" w:rsidRDefault="00077D1F" w:rsidP="005D2E16">
      <w:pPr>
        <w:pStyle w:val="a9"/>
      </w:pPr>
      <w:del w:id="390" w:author="Administrator" w:date="2021-06-15T15:01:00Z">
        <w:r w:rsidRPr="00C91120" w:rsidDel="005D2E16">
          <w:rPr>
            <w:rFonts w:hint="eastAsia"/>
          </w:rPr>
          <w:tab/>
        </w:r>
      </w:del>
      <w:r w:rsidRPr="00C91120">
        <w:rPr>
          <w:rFonts w:hint="eastAsia"/>
        </w:rPr>
        <w:t>（</w:t>
      </w:r>
      <w:r w:rsidRPr="00C91120">
        <w:rPr>
          <w:rFonts w:hint="eastAsia"/>
        </w:rPr>
        <w:t>4</w:t>
      </w:r>
      <w:r w:rsidRPr="00C91120">
        <w:rPr>
          <w:rFonts w:hint="eastAsia"/>
        </w:rPr>
        <w:t>）了解软件设计的任务，以及结构化设计的一些原则，了解模块的内聚性和耦合性。</w:t>
      </w:r>
    </w:p>
    <w:p w14:paraId="5DC28AFB" w14:textId="64959619" w:rsidR="00077D1F" w:rsidRPr="00C91120" w:rsidRDefault="00077D1F" w:rsidP="005D2E16">
      <w:pPr>
        <w:pStyle w:val="a9"/>
      </w:pPr>
      <w:del w:id="391" w:author="Administrator" w:date="2021-06-15T15:01:00Z">
        <w:r w:rsidRPr="00C91120" w:rsidDel="005D2E16">
          <w:rPr>
            <w:rFonts w:hint="eastAsia"/>
          </w:rPr>
          <w:tab/>
        </w:r>
      </w:del>
      <w:r w:rsidRPr="00C91120">
        <w:rPr>
          <w:rFonts w:hint="eastAsia"/>
        </w:rPr>
        <w:t>（</w:t>
      </w:r>
      <w:r w:rsidRPr="00C91120">
        <w:rPr>
          <w:rFonts w:hint="eastAsia"/>
        </w:rPr>
        <w:t>5</w:t>
      </w:r>
      <w:r w:rsidRPr="00C91120">
        <w:rPr>
          <w:rFonts w:hint="eastAsia"/>
        </w:rPr>
        <w:t>）了解软件测试的分类，了解软件测试的阶段划分，熟悉常用的几种测试方法。（等价类划分、边界值分析、白盒测试覆盖问题）。</w:t>
      </w:r>
    </w:p>
    <w:p w14:paraId="0B5AA251" w14:textId="0CAB7139" w:rsidR="00077D1F" w:rsidRPr="00C91120" w:rsidRDefault="00077D1F" w:rsidP="005D2E16">
      <w:pPr>
        <w:pStyle w:val="a9"/>
      </w:pPr>
      <w:del w:id="392" w:author="Administrator" w:date="2021-06-15T15:01:00Z">
        <w:r w:rsidRPr="00C91120" w:rsidDel="005D2E16">
          <w:rPr>
            <w:rFonts w:hint="eastAsia"/>
          </w:rPr>
          <w:tab/>
        </w:r>
      </w:del>
      <w:r w:rsidRPr="00C91120">
        <w:rPr>
          <w:rFonts w:hint="eastAsia"/>
        </w:rPr>
        <w:t>（</w:t>
      </w:r>
      <w:r w:rsidRPr="00C91120">
        <w:rPr>
          <w:rFonts w:hint="eastAsia"/>
        </w:rPr>
        <w:t>6</w:t>
      </w:r>
      <w:r w:rsidRPr="00C91120">
        <w:rPr>
          <w:rFonts w:hint="eastAsia"/>
        </w:rPr>
        <w:t>）掌握</w:t>
      </w:r>
      <w:r w:rsidRPr="00C91120">
        <w:rPr>
          <w:rFonts w:hint="eastAsia"/>
        </w:rPr>
        <w:t>McCabe</w:t>
      </w:r>
      <w:r w:rsidRPr="00C91120">
        <w:rPr>
          <w:rFonts w:hint="eastAsia"/>
        </w:rPr>
        <w:t>复杂度计算（</w:t>
      </w:r>
      <w:r w:rsidRPr="00C91120">
        <w:rPr>
          <w:rFonts w:hint="eastAsia"/>
        </w:rPr>
        <w:t>V(G)=m-n+2</w:t>
      </w:r>
      <w:r w:rsidRPr="00C91120">
        <w:rPr>
          <w:rFonts w:hint="eastAsia"/>
        </w:rPr>
        <w:t>）。</w:t>
      </w:r>
    </w:p>
    <w:p w14:paraId="2F11BCD1" w14:textId="3E0B9E76" w:rsidR="00077D1F" w:rsidRPr="00C91120" w:rsidRDefault="00077D1F" w:rsidP="005D2E16">
      <w:pPr>
        <w:pStyle w:val="a9"/>
      </w:pPr>
      <w:del w:id="393" w:author="Administrator" w:date="2021-06-15T15:01:00Z">
        <w:r w:rsidRPr="00C91120" w:rsidDel="005D2E16">
          <w:rPr>
            <w:rFonts w:hint="eastAsia"/>
          </w:rPr>
          <w:tab/>
        </w:r>
      </w:del>
      <w:r w:rsidRPr="00C91120">
        <w:rPr>
          <w:rFonts w:hint="eastAsia"/>
        </w:rPr>
        <w:t>（</w:t>
      </w:r>
      <w:r w:rsidRPr="00C91120">
        <w:rPr>
          <w:rFonts w:hint="eastAsia"/>
        </w:rPr>
        <w:t>7</w:t>
      </w:r>
      <w:r w:rsidRPr="00C91120">
        <w:rPr>
          <w:rFonts w:hint="eastAsia"/>
        </w:rPr>
        <w:t>）区分软件维护的分类和特点（改正性维护，适应性维护，预防性维护，完善性维护）。</w:t>
      </w:r>
    </w:p>
    <w:p w14:paraId="56856B07" w14:textId="5ECAEE7B" w:rsidR="00077D1F" w:rsidRPr="00C91120" w:rsidRDefault="00077D1F" w:rsidP="005D2E16">
      <w:pPr>
        <w:pStyle w:val="a9"/>
      </w:pPr>
      <w:del w:id="394" w:author="Administrator" w:date="2021-06-15T15:01:00Z">
        <w:r w:rsidRPr="00C91120" w:rsidDel="005D2E16">
          <w:rPr>
            <w:rFonts w:hint="eastAsia"/>
          </w:rPr>
          <w:tab/>
        </w:r>
      </w:del>
      <w:r w:rsidRPr="00C91120">
        <w:rPr>
          <w:rFonts w:hint="eastAsia"/>
        </w:rPr>
        <w:t>（</w:t>
      </w:r>
      <w:r w:rsidRPr="00C91120">
        <w:rPr>
          <w:rFonts w:hint="eastAsia"/>
        </w:rPr>
        <w:t>8</w:t>
      </w:r>
      <w:r w:rsidRPr="00C91120">
        <w:rPr>
          <w:rFonts w:hint="eastAsia"/>
        </w:rPr>
        <w:t>）了解软件文档的分类（开放文档，产品文档，管理文档）。</w:t>
      </w:r>
    </w:p>
    <w:p w14:paraId="5767C1DC" w14:textId="2A2BC7D1" w:rsidR="00077D1F" w:rsidRPr="00C91120" w:rsidRDefault="00077D1F" w:rsidP="005D2E16">
      <w:pPr>
        <w:pStyle w:val="a9"/>
      </w:pPr>
      <w:del w:id="395" w:author="Administrator" w:date="2021-06-15T15:01:00Z">
        <w:r w:rsidRPr="00C91120" w:rsidDel="005D2E16">
          <w:rPr>
            <w:rFonts w:hint="eastAsia"/>
          </w:rPr>
          <w:tab/>
        </w:r>
      </w:del>
      <w:r w:rsidRPr="00C91120">
        <w:rPr>
          <w:rFonts w:hint="eastAsia"/>
        </w:rPr>
        <w:t>（</w:t>
      </w:r>
      <w:r w:rsidRPr="00C91120">
        <w:rPr>
          <w:rFonts w:hint="eastAsia"/>
        </w:rPr>
        <w:t>9</w:t>
      </w:r>
      <w:r w:rsidRPr="00C91120">
        <w:rPr>
          <w:rFonts w:hint="eastAsia"/>
        </w:rPr>
        <w:t>）了解软件质量保证的质量属性及其子特性归属。</w:t>
      </w:r>
    </w:p>
    <w:p w14:paraId="4284F85A" w14:textId="6C9D5C50" w:rsidR="00077D1F" w:rsidRPr="00C91120" w:rsidRDefault="00077D1F" w:rsidP="005D2E16">
      <w:pPr>
        <w:pStyle w:val="a9"/>
      </w:pPr>
      <w:del w:id="396" w:author="Administrator" w:date="2021-06-15T15:01:00Z">
        <w:r w:rsidRPr="00C91120" w:rsidDel="005D2E16">
          <w:rPr>
            <w:rFonts w:hint="eastAsia"/>
          </w:rPr>
          <w:tab/>
        </w:r>
      </w:del>
      <w:r w:rsidRPr="00C91120">
        <w:rPr>
          <w:rFonts w:hint="eastAsia"/>
        </w:rPr>
        <w:t>（</w:t>
      </w:r>
      <w:r w:rsidRPr="00C91120">
        <w:rPr>
          <w:rFonts w:hint="eastAsia"/>
        </w:rPr>
        <w:t>10</w:t>
      </w:r>
      <w:r w:rsidRPr="00C91120">
        <w:rPr>
          <w:rFonts w:hint="eastAsia"/>
        </w:rPr>
        <w:t>）了解软件过程改进的模型（</w:t>
      </w:r>
      <w:r w:rsidRPr="00C91120">
        <w:rPr>
          <w:rFonts w:hint="eastAsia"/>
        </w:rPr>
        <w:t>CMMI</w:t>
      </w:r>
      <w:r w:rsidRPr="00C91120">
        <w:rPr>
          <w:rFonts w:hint="eastAsia"/>
        </w:rPr>
        <w:t>阶段式和连续式模型）。</w:t>
      </w:r>
    </w:p>
    <w:p w14:paraId="02386FF6" w14:textId="6BEB5C86" w:rsidR="00077D1F" w:rsidRPr="00C91120" w:rsidRDefault="00077D1F" w:rsidP="005D2E16">
      <w:pPr>
        <w:pStyle w:val="a9"/>
      </w:pPr>
      <w:del w:id="397" w:author="Administrator" w:date="2021-06-15T15:01:00Z">
        <w:r w:rsidRPr="00C91120" w:rsidDel="005D2E16">
          <w:rPr>
            <w:rFonts w:hint="eastAsia"/>
          </w:rPr>
          <w:tab/>
        </w:r>
      </w:del>
      <w:r w:rsidRPr="00C91120">
        <w:rPr>
          <w:rFonts w:hint="eastAsia"/>
        </w:rPr>
        <w:t>（</w:t>
      </w:r>
      <w:r w:rsidRPr="00C91120">
        <w:rPr>
          <w:rFonts w:hint="eastAsia"/>
        </w:rPr>
        <w:t>11</w:t>
      </w:r>
      <w:r w:rsidRPr="00C91120">
        <w:rPr>
          <w:rFonts w:hint="eastAsia"/>
        </w:rPr>
        <w:t>）了解掌握</w:t>
      </w:r>
      <w:r w:rsidRPr="00C91120">
        <w:rPr>
          <w:rFonts w:hint="eastAsia"/>
        </w:rPr>
        <w:t>Gantt</w:t>
      </w:r>
      <w:r w:rsidRPr="00C91120">
        <w:rPr>
          <w:rFonts w:hint="eastAsia"/>
        </w:rPr>
        <w:t>图的特点，与</w:t>
      </w:r>
      <w:r w:rsidRPr="00C91120">
        <w:rPr>
          <w:rFonts w:hint="eastAsia"/>
        </w:rPr>
        <w:t>pert</w:t>
      </w:r>
      <w:r w:rsidRPr="00C91120">
        <w:rPr>
          <w:rFonts w:hint="eastAsia"/>
        </w:rPr>
        <w:t>图区分；</w:t>
      </w:r>
    </w:p>
    <w:p w14:paraId="4A2BECFC" w14:textId="3F497D70" w:rsidR="00077D1F" w:rsidRPr="00C91120" w:rsidRDefault="00077D1F" w:rsidP="005D2E16">
      <w:pPr>
        <w:pStyle w:val="a9"/>
      </w:pPr>
      <w:del w:id="398" w:author="Administrator" w:date="2021-06-15T15:01:00Z">
        <w:r w:rsidRPr="00C91120" w:rsidDel="005D2E16">
          <w:rPr>
            <w:rFonts w:hint="eastAsia"/>
          </w:rPr>
          <w:tab/>
        </w:r>
      </w:del>
      <w:r w:rsidRPr="00C91120">
        <w:rPr>
          <w:rFonts w:hint="eastAsia"/>
        </w:rPr>
        <w:t>（</w:t>
      </w:r>
      <w:r w:rsidRPr="00C91120">
        <w:rPr>
          <w:rFonts w:hint="eastAsia"/>
        </w:rPr>
        <w:t>12</w:t>
      </w:r>
      <w:r w:rsidRPr="00C91120">
        <w:rPr>
          <w:rFonts w:hint="eastAsia"/>
        </w:rPr>
        <w:t>）熟悉</w:t>
      </w:r>
      <w:r w:rsidRPr="00C91120">
        <w:rPr>
          <w:rFonts w:hint="eastAsia"/>
        </w:rPr>
        <w:t>pert</w:t>
      </w:r>
      <w:r w:rsidRPr="00C91120">
        <w:rPr>
          <w:rFonts w:hint="eastAsia"/>
        </w:rPr>
        <w:t>图图示，并熟练掌握相关参数的计算（判断关键路径、项目工期，计算最早开始时间、最晚开始时间、最早完成时间、最晚完成时间，计算总时差）；</w:t>
      </w:r>
    </w:p>
    <w:p w14:paraId="122F575E" w14:textId="28235095" w:rsidR="00077D1F" w:rsidRDefault="00077D1F" w:rsidP="005D2E16">
      <w:pPr>
        <w:pStyle w:val="a9"/>
        <w:rPr>
          <w:ins w:id="399" w:author="Administrator" w:date="2021-06-15T15:03:00Z"/>
        </w:rPr>
      </w:pPr>
      <w:del w:id="400" w:author="Administrator" w:date="2021-06-15T15:03:00Z">
        <w:r w:rsidRPr="00C91120" w:rsidDel="005D2E16">
          <w:rPr>
            <w:rFonts w:hint="eastAsia"/>
          </w:rPr>
          <w:tab/>
        </w:r>
      </w:del>
      <w:r w:rsidRPr="00C91120">
        <w:rPr>
          <w:rFonts w:hint="eastAsia"/>
        </w:rPr>
        <w:t>（</w:t>
      </w:r>
      <w:r w:rsidRPr="00C91120">
        <w:rPr>
          <w:rFonts w:hint="eastAsia"/>
        </w:rPr>
        <w:t>13</w:t>
      </w:r>
      <w:r w:rsidRPr="00C91120">
        <w:rPr>
          <w:rFonts w:hint="eastAsia"/>
        </w:rPr>
        <w:t>）了解风险管理相关概念（风险的特性、风险的分类），掌握风险曝光度计算。</w:t>
      </w:r>
    </w:p>
    <w:p w14:paraId="6DD71DEF" w14:textId="77777777" w:rsidR="005D2E16" w:rsidRPr="00C91120" w:rsidRDefault="005D2E16" w:rsidP="005D2E16">
      <w:pPr>
        <w:pStyle w:val="a9"/>
      </w:pPr>
    </w:p>
    <w:p w14:paraId="3D377722" w14:textId="77777777" w:rsidR="00077D1F" w:rsidRPr="00C91120" w:rsidRDefault="00077D1F" w:rsidP="008D2842">
      <w:pPr>
        <w:pStyle w:val="3"/>
      </w:pPr>
      <w:bookmarkStart w:id="401" w:name="_Toc74672602"/>
      <w:r w:rsidRPr="00C91120">
        <w:rPr>
          <w:rFonts w:hint="eastAsia"/>
        </w:rPr>
        <w:t xml:space="preserve">1.1 </w:t>
      </w:r>
      <w:r w:rsidRPr="00C91120">
        <w:rPr>
          <w:rFonts w:hint="eastAsia"/>
        </w:rPr>
        <w:t>本章重点</w:t>
      </w:r>
      <w:bookmarkEnd w:id="401"/>
    </w:p>
    <w:tbl>
      <w:tblPr>
        <w:tblStyle w:val="a7"/>
        <w:tblW w:w="5000" w:type="pct"/>
        <w:jc w:val="center"/>
        <w:tblLook w:val="04A0" w:firstRow="1" w:lastRow="0" w:firstColumn="1" w:lastColumn="0" w:noHBand="0" w:noVBand="1"/>
      </w:tblPr>
      <w:tblGrid>
        <w:gridCol w:w="886"/>
        <w:gridCol w:w="4398"/>
        <w:gridCol w:w="2643"/>
      </w:tblGrid>
      <w:tr w:rsidR="00077D1F" w:rsidRPr="00C91120" w14:paraId="2D39A177" w14:textId="77777777" w:rsidTr="005D2E16">
        <w:trPr>
          <w:trHeight w:val="23"/>
          <w:jc w:val="center"/>
        </w:trPr>
        <w:tc>
          <w:tcPr>
            <w:tcW w:w="559" w:type="pct"/>
            <w:vAlign w:val="center"/>
          </w:tcPr>
          <w:p w14:paraId="13E21FDB" w14:textId="77777777" w:rsidR="00077D1F" w:rsidRPr="00C91120" w:rsidRDefault="00077D1F" w:rsidP="005D2E16">
            <w:pPr>
              <w:pStyle w:val="aa"/>
            </w:pPr>
            <w:r w:rsidRPr="00C91120">
              <w:rPr>
                <w:rFonts w:hint="eastAsia"/>
              </w:rPr>
              <w:t>序号</w:t>
            </w:r>
          </w:p>
        </w:tc>
        <w:tc>
          <w:tcPr>
            <w:tcW w:w="2774" w:type="pct"/>
            <w:vAlign w:val="center"/>
          </w:tcPr>
          <w:p w14:paraId="64ECD97E" w14:textId="77777777" w:rsidR="00077D1F" w:rsidRPr="00C91120" w:rsidRDefault="00077D1F" w:rsidP="005D2E16">
            <w:pPr>
              <w:pStyle w:val="aa"/>
            </w:pPr>
            <w:r w:rsidRPr="00C91120">
              <w:rPr>
                <w:rFonts w:hint="eastAsia"/>
              </w:rPr>
              <w:t>知识领域</w:t>
            </w:r>
          </w:p>
        </w:tc>
        <w:tc>
          <w:tcPr>
            <w:tcW w:w="1667" w:type="pct"/>
            <w:vAlign w:val="center"/>
          </w:tcPr>
          <w:p w14:paraId="6D6094CE" w14:textId="77777777" w:rsidR="00077D1F" w:rsidRPr="00C91120" w:rsidRDefault="00077D1F" w:rsidP="005D2E16">
            <w:pPr>
              <w:pStyle w:val="aa"/>
            </w:pPr>
            <w:r w:rsidRPr="00C91120">
              <w:rPr>
                <w:rFonts w:hint="eastAsia"/>
              </w:rPr>
              <w:t>知识点详情</w:t>
            </w:r>
          </w:p>
        </w:tc>
      </w:tr>
      <w:tr w:rsidR="00077D1F" w:rsidRPr="00C91120" w14:paraId="0EA26586" w14:textId="77777777" w:rsidTr="005D2E16">
        <w:trPr>
          <w:trHeight w:val="23"/>
          <w:jc w:val="center"/>
        </w:trPr>
        <w:tc>
          <w:tcPr>
            <w:tcW w:w="559" w:type="pct"/>
            <w:vAlign w:val="center"/>
          </w:tcPr>
          <w:p w14:paraId="16F42B2C" w14:textId="77777777" w:rsidR="00077D1F" w:rsidRPr="00C91120" w:rsidRDefault="00077D1F" w:rsidP="005D2E16">
            <w:pPr>
              <w:pStyle w:val="aa"/>
            </w:pPr>
            <w:r w:rsidRPr="00C91120">
              <w:rPr>
                <w:rFonts w:hint="eastAsia"/>
              </w:rPr>
              <w:t>1</w:t>
            </w:r>
          </w:p>
        </w:tc>
        <w:tc>
          <w:tcPr>
            <w:tcW w:w="2774" w:type="pct"/>
            <w:vAlign w:val="center"/>
          </w:tcPr>
          <w:p w14:paraId="302901C4" w14:textId="77777777" w:rsidR="00077D1F" w:rsidRPr="00C91120" w:rsidRDefault="00077D1F" w:rsidP="005D2E16">
            <w:pPr>
              <w:pStyle w:val="aa"/>
            </w:pPr>
            <w:r w:rsidRPr="00C91120">
              <w:rPr>
                <w:rFonts w:hint="eastAsia"/>
              </w:rPr>
              <w:t>开发模型（★★★★★）</w:t>
            </w:r>
          </w:p>
        </w:tc>
        <w:tc>
          <w:tcPr>
            <w:tcW w:w="1667" w:type="pct"/>
            <w:vAlign w:val="center"/>
          </w:tcPr>
          <w:p w14:paraId="30357A52" w14:textId="77777777" w:rsidR="00077D1F" w:rsidRPr="00C91120" w:rsidRDefault="00077D1F" w:rsidP="005D2E16">
            <w:pPr>
              <w:pStyle w:val="aa"/>
            </w:pPr>
            <w:r w:rsidRPr="00C91120">
              <w:rPr>
                <w:rFonts w:hint="eastAsia"/>
              </w:rPr>
              <w:t>开发模型</w:t>
            </w:r>
          </w:p>
        </w:tc>
      </w:tr>
      <w:tr w:rsidR="00077D1F" w:rsidRPr="00C91120" w14:paraId="7BD53DCD" w14:textId="77777777" w:rsidTr="005D2E16">
        <w:trPr>
          <w:trHeight w:val="23"/>
          <w:jc w:val="center"/>
        </w:trPr>
        <w:tc>
          <w:tcPr>
            <w:tcW w:w="559" w:type="pct"/>
            <w:vAlign w:val="center"/>
          </w:tcPr>
          <w:p w14:paraId="071D6EF8" w14:textId="77777777" w:rsidR="00077D1F" w:rsidRPr="00C91120" w:rsidRDefault="00077D1F" w:rsidP="005D2E16">
            <w:pPr>
              <w:pStyle w:val="aa"/>
            </w:pPr>
            <w:r w:rsidRPr="00C91120">
              <w:rPr>
                <w:rFonts w:hint="eastAsia"/>
              </w:rPr>
              <w:t>1</w:t>
            </w:r>
          </w:p>
        </w:tc>
        <w:tc>
          <w:tcPr>
            <w:tcW w:w="2774" w:type="pct"/>
            <w:vAlign w:val="center"/>
          </w:tcPr>
          <w:p w14:paraId="0F36D6CB" w14:textId="77777777" w:rsidR="00077D1F" w:rsidRPr="00C91120" w:rsidRDefault="00077D1F" w:rsidP="005D2E16">
            <w:pPr>
              <w:pStyle w:val="aa"/>
            </w:pPr>
            <w:r w:rsidRPr="00C91120">
              <w:rPr>
                <w:rFonts w:hint="eastAsia"/>
              </w:rPr>
              <w:t>软件开发方法（★）</w:t>
            </w:r>
          </w:p>
        </w:tc>
        <w:tc>
          <w:tcPr>
            <w:tcW w:w="1667" w:type="pct"/>
            <w:vAlign w:val="center"/>
          </w:tcPr>
          <w:p w14:paraId="45DAF426" w14:textId="77777777" w:rsidR="00077D1F" w:rsidRPr="00C91120" w:rsidRDefault="00077D1F" w:rsidP="005D2E16">
            <w:pPr>
              <w:pStyle w:val="aa"/>
            </w:pPr>
            <w:r w:rsidRPr="00C91120">
              <w:rPr>
                <w:rFonts w:hint="eastAsia"/>
              </w:rPr>
              <w:t>软件开发方法</w:t>
            </w:r>
          </w:p>
        </w:tc>
      </w:tr>
      <w:tr w:rsidR="00077D1F" w:rsidRPr="00C91120" w14:paraId="11B1020A" w14:textId="77777777" w:rsidTr="005D2E16">
        <w:trPr>
          <w:trHeight w:val="23"/>
          <w:jc w:val="center"/>
        </w:trPr>
        <w:tc>
          <w:tcPr>
            <w:tcW w:w="559" w:type="pct"/>
            <w:vAlign w:val="center"/>
          </w:tcPr>
          <w:p w14:paraId="3EB0E62C" w14:textId="77777777" w:rsidR="00077D1F" w:rsidRPr="00C91120" w:rsidRDefault="00077D1F" w:rsidP="005D2E16">
            <w:pPr>
              <w:pStyle w:val="aa"/>
            </w:pPr>
            <w:r w:rsidRPr="00C91120">
              <w:rPr>
                <w:rFonts w:hint="eastAsia"/>
              </w:rPr>
              <w:t>1</w:t>
            </w:r>
          </w:p>
        </w:tc>
        <w:tc>
          <w:tcPr>
            <w:tcW w:w="2774" w:type="pct"/>
            <w:vAlign w:val="center"/>
          </w:tcPr>
          <w:p w14:paraId="237AF3D6" w14:textId="77777777" w:rsidR="00077D1F" w:rsidRPr="00C91120" w:rsidRDefault="00077D1F" w:rsidP="005D2E16">
            <w:pPr>
              <w:pStyle w:val="aa"/>
            </w:pPr>
            <w:r w:rsidRPr="00C91120">
              <w:rPr>
                <w:rFonts w:hint="eastAsia"/>
              </w:rPr>
              <w:t>需求分析</w:t>
            </w:r>
            <w:r w:rsidRPr="00C91120">
              <w:t>（</w:t>
            </w:r>
            <w:r w:rsidRPr="00C91120">
              <w:rPr>
                <w:rFonts w:hint="eastAsia"/>
              </w:rPr>
              <w:t>★</w:t>
            </w:r>
            <w:r w:rsidRPr="00C91120">
              <w:t>）</w:t>
            </w:r>
          </w:p>
        </w:tc>
        <w:tc>
          <w:tcPr>
            <w:tcW w:w="1667" w:type="pct"/>
            <w:vAlign w:val="center"/>
          </w:tcPr>
          <w:p w14:paraId="3EE92804" w14:textId="77777777" w:rsidR="00077D1F" w:rsidRPr="00C91120" w:rsidRDefault="00077D1F" w:rsidP="005D2E16">
            <w:pPr>
              <w:pStyle w:val="aa"/>
            </w:pPr>
            <w:r w:rsidRPr="00C91120">
              <w:rPr>
                <w:rFonts w:hint="eastAsia"/>
              </w:rPr>
              <w:t>需求分析</w:t>
            </w:r>
          </w:p>
        </w:tc>
      </w:tr>
      <w:tr w:rsidR="00077D1F" w:rsidRPr="00C91120" w14:paraId="32585B24" w14:textId="77777777" w:rsidTr="005D2E16">
        <w:trPr>
          <w:trHeight w:val="23"/>
          <w:jc w:val="center"/>
        </w:trPr>
        <w:tc>
          <w:tcPr>
            <w:tcW w:w="559" w:type="pct"/>
            <w:vAlign w:val="center"/>
          </w:tcPr>
          <w:p w14:paraId="4EA7F247" w14:textId="77777777" w:rsidR="00077D1F" w:rsidRPr="00C91120" w:rsidRDefault="00077D1F" w:rsidP="005D2E16">
            <w:pPr>
              <w:pStyle w:val="aa"/>
            </w:pPr>
            <w:r w:rsidRPr="00C91120">
              <w:rPr>
                <w:rFonts w:hint="eastAsia"/>
              </w:rPr>
              <w:t>1</w:t>
            </w:r>
          </w:p>
        </w:tc>
        <w:tc>
          <w:tcPr>
            <w:tcW w:w="2774" w:type="pct"/>
            <w:vAlign w:val="center"/>
          </w:tcPr>
          <w:p w14:paraId="1C0673EC" w14:textId="77777777" w:rsidR="00077D1F" w:rsidRPr="00C91120" w:rsidRDefault="00077D1F" w:rsidP="005D2E16">
            <w:pPr>
              <w:pStyle w:val="aa"/>
            </w:pPr>
            <w:r w:rsidRPr="00C91120">
              <w:rPr>
                <w:rFonts w:hint="eastAsia"/>
              </w:rPr>
              <w:t>软件设计</w:t>
            </w:r>
            <w:r w:rsidRPr="00C91120">
              <w:t>（</w:t>
            </w:r>
            <w:r w:rsidRPr="00C91120">
              <w:rPr>
                <w:rFonts w:hint="eastAsia"/>
              </w:rPr>
              <w:t>★★</w:t>
            </w:r>
            <w:r w:rsidRPr="00C91120">
              <w:t>）</w:t>
            </w:r>
          </w:p>
        </w:tc>
        <w:tc>
          <w:tcPr>
            <w:tcW w:w="1667" w:type="pct"/>
            <w:vAlign w:val="center"/>
          </w:tcPr>
          <w:p w14:paraId="3E99EE50" w14:textId="77777777" w:rsidR="00077D1F" w:rsidRPr="00C91120" w:rsidRDefault="00077D1F" w:rsidP="005D2E16">
            <w:pPr>
              <w:pStyle w:val="aa"/>
            </w:pPr>
            <w:r w:rsidRPr="00C91120">
              <w:rPr>
                <w:rFonts w:hint="eastAsia"/>
              </w:rPr>
              <w:t>软件设计</w:t>
            </w:r>
          </w:p>
        </w:tc>
      </w:tr>
      <w:tr w:rsidR="00077D1F" w:rsidRPr="00C91120" w14:paraId="651BF766" w14:textId="77777777" w:rsidTr="005D2E16">
        <w:trPr>
          <w:trHeight w:val="23"/>
          <w:jc w:val="center"/>
        </w:trPr>
        <w:tc>
          <w:tcPr>
            <w:tcW w:w="559" w:type="pct"/>
            <w:vAlign w:val="center"/>
          </w:tcPr>
          <w:p w14:paraId="02AD3306" w14:textId="77777777" w:rsidR="00077D1F" w:rsidRPr="00C91120" w:rsidRDefault="00077D1F" w:rsidP="005D2E16">
            <w:pPr>
              <w:pStyle w:val="aa"/>
            </w:pPr>
            <w:r w:rsidRPr="00C91120">
              <w:t>1</w:t>
            </w:r>
          </w:p>
        </w:tc>
        <w:tc>
          <w:tcPr>
            <w:tcW w:w="2774" w:type="pct"/>
            <w:vAlign w:val="center"/>
          </w:tcPr>
          <w:p w14:paraId="498B1078" w14:textId="77777777" w:rsidR="00077D1F" w:rsidRPr="00C91120" w:rsidRDefault="00077D1F" w:rsidP="005D2E16">
            <w:pPr>
              <w:pStyle w:val="aa"/>
            </w:pPr>
            <w:r w:rsidRPr="00C91120">
              <w:rPr>
                <w:rFonts w:hint="eastAsia"/>
              </w:rPr>
              <w:t>软件测试</w:t>
            </w:r>
            <w:r w:rsidRPr="00C91120">
              <w:t>（</w:t>
            </w:r>
            <w:r w:rsidRPr="00C91120">
              <w:rPr>
                <w:rFonts w:hint="eastAsia"/>
              </w:rPr>
              <w:t>★★★★</w:t>
            </w:r>
            <w:r w:rsidRPr="00C91120">
              <w:t>）</w:t>
            </w:r>
          </w:p>
        </w:tc>
        <w:tc>
          <w:tcPr>
            <w:tcW w:w="1667" w:type="pct"/>
            <w:vAlign w:val="center"/>
          </w:tcPr>
          <w:p w14:paraId="7703BAA3" w14:textId="77777777" w:rsidR="00077D1F" w:rsidRPr="00C91120" w:rsidRDefault="00077D1F" w:rsidP="005D2E16">
            <w:pPr>
              <w:pStyle w:val="aa"/>
            </w:pPr>
            <w:r w:rsidRPr="00C91120">
              <w:rPr>
                <w:rFonts w:hint="eastAsia"/>
              </w:rPr>
              <w:t>软件测试</w:t>
            </w:r>
          </w:p>
        </w:tc>
      </w:tr>
      <w:tr w:rsidR="00077D1F" w:rsidRPr="00C91120" w14:paraId="559F9D63" w14:textId="77777777" w:rsidTr="005D2E16">
        <w:trPr>
          <w:trHeight w:val="23"/>
          <w:jc w:val="center"/>
        </w:trPr>
        <w:tc>
          <w:tcPr>
            <w:tcW w:w="559" w:type="pct"/>
            <w:vAlign w:val="center"/>
          </w:tcPr>
          <w:p w14:paraId="7CEEEB61" w14:textId="77777777" w:rsidR="00077D1F" w:rsidRPr="00C91120" w:rsidRDefault="00077D1F" w:rsidP="005D2E16">
            <w:pPr>
              <w:pStyle w:val="aa"/>
            </w:pPr>
            <w:r w:rsidRPr="00C91120">
              <w:rPr>
                <w:rFonts w:hint="eastAsia"/>
              </w:rPr>
              <w:t>1</w:t>
            </w:r>
          </w:p>
        </w:tc>
        <w:tc>
          <w:tcPr>
            <w:tcW w:w="2774" w:type="pct"/>
            <w:vAlign w:val="center"/>
          </w:tcPr>
          <w:p w14:paraId="74C8D495" w14:textId="77777777" w:rsidR="00077D1F" w:rsidRPr="00C91120" w:rsidRDefault="00077D1F" w:rsidP="005D2E16">
            <w:pPr>
              <w:pStyle w:val="aa"/>
            </w:pPr>
            <w:r w:rsidRPr="00C91120">
              <w:rPr>
                <w:rFonts w:hint="eastAsia"/>
              </w:rPr>
              <w:t>Mc</w:t>
            </w:r>
            <w:r w:rsidRPr="00C91120">
              <w:t>Cabe</w:t>
            </w:r>
            <w:r w:rsidRPr="00C91120">
              <w:rPr>
                <w:rFonts w:hint="eastAsia"/>
              </w:rPr>
              <w:t>复杂度（★★★）</w:t>
            </w:r>
          </w:p>
        </w:tc>
        <w:tc>
          <w:tcPr>
            <w:tcW w:w="1667" w:type="pct"/>
            <w:vAlign w:val="center"/>
          </w:tcPr>
          <w:p w14:paraId="57904B25" w14:textId="77777777" w:rsidR="00077D1F" w:rsidRPr="00C91120" w:rsidRDefault="00077D1F" w:rsidP="005D2E16">
            <w:pPr>
              <w:pStyle w:val="aa"/>
            </w:pPr>
            <w:r w:rsidRPr="00C91120">
              <w:rPr>
                <w:rFonts w:hint="eastAsia"/>
              </w:rPr>
              <w:t>Mc</w:t>
            </w:r>
            <w:r w:rsidRPr="00C91120">
              <w:t>Cabe</w:t>
            </w:r>
            <w:r w:rsidRPr="00C91120">
              <w:rPr>
                <w:rFonts w:hint="eastAsia"/>
              </w:rPr>
              <w:t>复杂度</w:t>
            </w:r>
          </w:p>
        </w:tc>
      </w:tr>
      <w:tr w:rsidR="00077D1F" w:rsidRPr="00C91120" w14:paraId="4DF4FF88" w14:textId="77777777" w:rsidTr="005D2E16">
        <w:trPr>
          <w:trHeight w:val="23"/>
          <w:jc w:val="center"/>
        </w:trPr>
        <w:tc>
          <w:tcPr>
            <w:tcW w:w="559" w:type="pct"/>
            <w:vAlign w:val="center"/>
          </w:tcPr>
          <w:p w14:paraId="6765BBB9" w14:textId="77777777" w:rsidR="00077D1F" w:rsidRPr="00C91120" w:rsidRDefault="00077D1F" w:rsidP="005D2E16">
            <w:pPr>
              <w:pStyle w:val="aa"/>
            </w:pPr>
            <w:r w:rsidRPr="00C91120">
              <w:t>1</w:t>
            </w:r>
          </w:p>
        </w:tc>
        <w:tc>
          <w:tcPr>
            <w:tcW w:w="2774" w:type="pct"/>
            <w:vAlign w:val="center"/>
          </w:tcPr>
          <w:p w14:paraId="44DFA377" w14:textId="77777777" w:rsidR="00077D1F" w:rsidRPr="00C91120" w:rsidRDefault="00077D1F" w:rsidP="005D2E16">
            <w:pPr>
              <w:pStyle w:val="aa"/>
            </w:pPr>
            <w:r w:rsidRPr="00C91120">
              <w:rPr>
                <w:rFonts w:hint="eastAsia"/>
              </w:rPr>
              <w:t>软件维护类型</w:t>
            </w:r>
            <w:r w:rsidRPr="00C91120">
              <w:t>（</w:t>
            </w:r>
            <w:r w:rsidRPr="00C91120">
              <w:rPr>
                <w:rFonts w:hint="eastAsia"/>
              </w:rPr>
              <w:t>★★★★</w:t>
            </w:r>
            <w:r w:rsidRPr="00C91120">
              <w:t>）</w:t>
            </w:r>
          </w:p>
        </w:tc>
        <w:tc>
          <w:tcPr>
            <w:tcW w:w="1667" w:type="pct"/>
            <w:vAlign w:val="center"/>
          </w:tcPr>
          <w:p w14:paraId="528EDE5A" w14:textId="77777777" w:rsidR="00077D1F" w:rsidRPr="00C91120" w:rsidRDefault="00077D1F" w:rsidP="005D2E16">
            <w:pPr>
              <w:pStyle w:val="aa"/>
            </w:pPr>
            <w:r w:rsidRPr="00C91120">
              <w:rPr>
                <w:rFonts w:hint="eastAsia"/>
              </w:rPr>
              <w:t>软件维护类型</w:t>
            </w:r>
          </w:p>
        </w:tc>
      </w:tr>
      <w:tr w:rsidR="00077D1F" w:rsidRPr="00C91120" w14:paraId="0DB3404F" w14:textId="77777777" w:rsidTr="005D2E16">
        <w:trPr>
          <w:trHeight w:val="23"/>
          <w:jc w:val="center"/>
        </w:trPr>
        <w:tc>
          <w:tcPr>
            <w:tcW w:w="559" w:type="pct"/>
            <w:vAlign w:val="center"/>
          </w:tcPr>
          <w:p w14:paraId="4AFBE045" w14:textId="77777777" w:rsidR="00077D1F" w:rsidRPr="00C91120" w:rsidRDefault="00077D1F" w:rsidP="005D2E16">
            <w:pPr>
              <w:pStyle w:val="aa"/>
            </w:pPr>
            <w:r w:rsidRPr="00C91120">
              <w:t>1</w:t>
            </w:r>
          </w:p>
        </w:tc>
        <w:tc>
          <w:tcPr>
            <w:tcW w:w="2774" w:type="pct"/>
            <w:vAlign w:val="center"/>
          </w:tcPr>
          <w:p w14:paraId="3BD78511" w14:textId="77777777" w:rsidR="00077D1F" w:rsidRPr="00C91120" w:rsidRDefault="00077D1F" w:rsidP="005D2E16">
            <w:pPr>
              <w:pStyle w:val="aa"/>
            </w:pPr>
            <w:r w:rsidRPr="00C91120">
              <w:rPr>
                <w:rFonts w:hint="eastAsia"/>
              </w:rPr>
              <w:t>软件质量保证（★）</w:t>
            </w:r>
          </w:p>
        </w:tc>
        <w:tc>
          <w:tcPr>
            <w:tcW w:w="1667" w:type="pct"/>
            <w:vAlign w:val="center"/>
          </w:tcPr>
          <w:p w14:paraId="5618BA63" w14:textId="77777777" w:rsidR="00077D1F" w:rsidRPr="00C91120" w:rsidRDefault="00077D1F" w:rsidP="005D2E16">
            <w:pPr>
              <w:pStyle w:val="aa"/>
            </w:pPr>
            <w:r w:rsidRPr="00C91120">
              <w:rPr>
                <w:rFonts w:hint="eastAsia"/>
              </w:rPr>
              <w:t>软件质量保证</w:t>
            </w:r>
          </w:p>
        </w:tc>
      </w:tr>
      <w:tr w:rsidR="00077D1F" w:rsidRPr="00C91120" w14:paraId="5B56167F" w14:textId="77777777" w:rsidTr="005D2E16">
        <w:trPr>
          <w:trHeight w:val="23"/>
          <w:jc w:val="center"/>
        </w:trPr>
        <w:tc>
          <w:tcPr>
            <w:tcW w:w="559" w:type="pct"/>
            <w:vAlign w:val="center"/>
          </w:tcPr>
          <w:p w14:paraId="30B6D018" w14:textId="77777777" w:rsidR="00077D1F" w:rsidRPr="00C91120" w:rsidRDefault="00077D1F" w:rsidP="005D2E16">
            <w:pPr>
              <w:pStyle w:val="aa"/>
            </w:pPr>
            <w:r w:rsidRPr="00C91120">
              <w:t>1</w:t>
            </w:r>
          </w:p>
        </w:tc>
        <w:tc>
          <w:tcPr>
            <w:tcW w:w="2774" w:type="pct"/>
            <w:vAlign w:val="center"/>
          </w:tcPr>
          <w:p w14:paraId="705A07CD" w14:textId="77777777" w:rsidR="00077D1F" w:rsidRPr="00C91120" w:rsidRDefault="00077D1F" w:rsidP="005D2E16">
            <w:pPr>
              <w:pStyle w:val="aa"/>
            </w:pPr>
            <w:r w:rsidRPr="00C91120">
              <w:rPr>
                <w:rFonts w:hint="eastAsia"/>
              </w:rPr>
              <w:t>软件过程改进（★★）</w:t>
            </w:r>
          </w:p>
        </w:tc>
        <w:tc>
          <w:tcPr>
            <w:tcW w:w="1667" w:type="pct"/>
            <w:vAlign w:val="center"/>
          </w:tcPr>
          <w:p w14:paraId="48EA3091" w14:textId="77777777" w:rsidR="00077D1F" w:rsidRPr="00C91120" w:rsidRDefault="00077D1F" w:rsidP="005D2E16">
            <w:pPr>
              <w:pStyle w:val="aa"/>
            </w:pPr>
            <w:r w:rsidRPr="00C91120">
              <w:rPr>
                <w:rFonts w:hint="eastAsia"/>
              </w:rPr>
              <w:t>软件过程改进</w:t>
            </w:r>
          </w:p>
        </w:tc>
      </w:tr>
      <w:tr w:rsidR="00077D1F" w:rsidRPr="00C91120" w14:paraId="36A90306" w14:textId="77777777" w:rsidTr="005D2E16">
        <w:trPr>
          <w:trHeight w:val="23"/>
          <w:jc w:val="center"/>
        </w:trPr>
        <w:tc>
          <w:tcPr>
            <w:tcW w:w="559" w:type="pct"/>
            <w:vAlign w:val="center"/>
          </w:tcPr>
          <w:p w14:paraId="10A9EE97" w14:textId="77777777" w:rsidR="00077D1F" w:rsidRPr="00C91120" w:rsidRDefault="00077D1F" w:rsidP="005D2E16">
            <w:pPr>
              <w:pStyle w:val="aa"/>
            </w:pPr>
            <w:r w:rsidRPr="00C91120">
              <w:rPr>
                <w:rFonts w:hint="eastAsia"/>
              </w:rPr>
              <w:t>1</w:t>
            </w:r>
          </w:p>
        </w:tc>
        <w:tc>
          <w:tcPr>
            <w:tcW w:w="2774" w:type="pct"/>
            <w:vAlign w:val="center"/>
          </w:tcPr>
          <w:p w14:paraId="6232D246" w14:textId="77777777" w:rsidR="00077D1F" w:rsidRPr="00C91120" w:rsidRDefault="00077D1F" w:rsidP="005D2E16">
            <w:pPr>
              <w:pStyle w:val="aa"/>
            </w:pPr>
            <w:r w:rsidRPr="00C91120">
              <w:rPr>
                <w:rFonts w:hint="eastAsia"/>
              </w:rPr>
              <w:t>Gant</w:t>
            </w:r>
            <w:r w:rsidRPr="00C91120">
              <w:t>t</w:t>
            </w:r>
            <w:r w:rsidRPr="00C91120">
              <w:rPr>
                <w:rFonts w:hint="eastAsia"/>
              </w:rPr>
              <w:t>图与</w:t>
            </w:r>
            <w:r w:rsidRPr="00C91120">
              <w:rPr>
                <w:rFonts w:hint="eastAsia"/>
              </w:rPr>
              <w:t>Pert</w:t>
            </w:r>
            <w:r w:rsidRPr="00C91120">
              <w:rPr>
                <w:rFonts w:hint="eastAsia"/>
              </w:rPr>
              <w:t>图（★★★★）</w:t>
            </w:r>
          </w:p>
        </w:tc>
        <w:tc>
          <w:tcPr>
            <w:tcW w:w="1667" w:type="pct"/>
            <w:vAlign w:val="center"/>
          </w:tcPr>
          <w:p w14:paraId="52B9A2D7" w14:textId="77777777" w:rsidR="00077D1F" w:rsidRPr="00C91120" w:rsidRDefault="00077D1F" w:rsidP="005D2E16">
            <w:pPr>
              <w:pStyle w:val="aa"/>
            </w:pPr>
            <w:r w:rsidRPr="00C91120">
              <w:rPr>
                <w:rFonts w:hint="eastAsia"/>
              </w:rPr>
              <w:t>Gant</w:t>
            </w:r>
            <w:r w:rsidRPr="00C91120">
              <w:t>t</w:t>
            </w:r>
            <w:r w:rsidRPr="00C91120">
              <w:rPr>
                <w:rFonts w:hint="eastAsia"/>
              </w:rPr>
              <w:t>图与</w:t>
            </w:r>
            <w:r w:rsidRPr="00C91120">
              <w:rPr>
                <w:rFonts w:hint="eastAsia"/>
              </w:rPr>
              <w:t>Pert</w:t>
            </w:r>
            <w:r w:rsidRPr="00C91120">
              <w:rPr>
                <w:rFonts w:hint="eastAsia"/>
              </w:rPr>
              <w:t>图</w:t>
            </w:r>
          </w:p>
        </w:tc>
      </w:tr>
      <w:tr w:rsidR="00077D1F" w:rsidRPr="00C91120" w14:paraId="57EE6AEB" w14:textId="77777777" w:rsidTr="005D2E16">
        <w:trPr>
          <w:trHeight w:val="23"/>
          <w:jc w:val="center"/>
        </w:trPr>
        <w:tc>
          <w:tcPr>
            <w:tcW w:w="559" w:type="pct"/>
            <w:vAlign w:val="center"/>
          </w:tcPr>
          <w:p w14:paraId="0CE5CCC2" w14:textId="77777777" w:rsidR="00077D1F" w:rsidRPr="00C91120" w:rsidRDefault="00077D1F" w:rsidP="005D2E16">
            <w:pPr>
              <w:pStyle w:val="aa"/>
            </w:pPr>
            <w:r w:rsidRPr="00C91120">
              <w:rPr>
                <w:rFonts w:hint="eastAsia"/>
              </w:rPr>
              <w:t>1</w:t>
            </w:r>
          </w:p>
        </w:tc>
        <w:tc>
          <w:tcPr>
            <w:tcW w:w="2774" w:type="pct"/>
            <w:vAlign w:val="center"/>
          </w:tcPr>
          <w:p w14:paraId="66ECDE34" w14:textId="77777777" w:rsidR="00077D1F" w:rsidRPr="00C91120" w:rsidRDefault="00077D1F" w:rsidP="005D2E16">
            <w:pPr>
              <w:pStyle w:val="aa"/>
            </w:pPr>
            <w:r w:rsidRPr="00C91120">
              <w:rPr>
                <w:rFonts w:hint="eastAsia"/>
              </w:rPr>
              <w:t>风险管理（★★★）</w:t>
            </w:r>
          </w:p>
        </w:tc>
        <w:tc>
          <w:tcPr>
            <w:tcW w:w="1667" w:type="pct"/>
            <w:vAlign w:val="center"/>
          </w:tcPr>
          <w:p w14:paraId="281565C8" w14:textId="77777777" w:rsidR="00077D1F" w:rsidRPr="00C91120" w:rsidRDefault="00077D1F" w:rsidP="005D2E16">
            <w:pPr>
              <w:pStyle w:val="aa"/>
            </w:pPr>
            <w:r w:rsidRPr="00C91120">
              <w:rPr>
                <w:rFonts w:hint="eastAsia"/>
              </w:rPr>
              <w:t>风险管理</w:t>
            </w:r>
          </w:p>
        </w:tc>
      </w:tr>
      <w:tr w:rsidR="003E27DF" w:rsidRPr="00C91120" w14:paraId="52061DAB" w14:textId="77777777" w:rsidTr="005D2E16">
        <w:trPr>
          <w:trHeight w:val="23"/>
          <w:jc w:val="center"/>
        </w:trPr>
        <w:tc>
          <w:tcPr>
            <w:tcW w:w="559" w:type="pct"/>
            <w:vAlign w:val="center"/>
          </w:tcPr>
          <w:p w14:paraId="136F57BE" w14:textId="4FAD08F4" w:rsidR="003E27DF" w:rsidRPr="00C91120" w:rsidRDefault="003E27DF" w:rsidP="005D2E16">
            <w:pPr>
              <w:pStyle w:val="aa"/>
            </w:pPr>
            <w:r w:rsidRPr="00C91120">
              <w:rPr>
                <w:rFonts w:hint="eastAsia"/>
              </w:rPr>
              <w:t>1</w:t>
            </w:r>
          </w:p>
        </w:tc>
        <w:tc>
          <w:tcPr>
            <w:tcW w:w="2774" w:type="pct"/>
            <w:vAlign w:val="center"/>
          </w:tcPr>
          <w:p w14:paraId="3185E206" w14:textId="4BE4B866" w:rsidR="003E27DF" w:rsidRPr="00C91120" w:rsidRDefault="003E27DF" w:rsidP="005D2E16">
            <w:pPr>
              <w:pStyle w:val="aa"/>
            </w:pPr>
            <w:r w:rsidRPr="00C91120">
              <w:rPr>
                <w:rFonts w:hint="eastAsia"/>
              </w:rPr>
              <w:t>【软件设计】数据流图解题技巧</w:t>
            </w:r>
          </w:p>
        </w:tc>
        <w:tc>
          <w:tcPr>
            <w:tcW w:w="1667" w:type="pct"/>
            <w:vAlign w:val="center"/>
          </w:tcPr>
          <w:p w14:paraId="783CDD63" w14:textId="6641BDB2" w:rsidR="003E27DF" w:rsidRPr="00C91120" w:rsidRDefault="003E27DF" w:rsidP="005D2E16">
            <w:pPr>
              <w:pStyle w:val="aa"/>
            </w:pPr>
            <w:r w:rsidRPr="00C91120">
              <w:rPr>
                <w:rFonts w:hint="eastAsia"/>
              </w:rPr>
              <w:t>数据流图解题技巧</w:t>
            </w:r>
          </w:p>
        </w:tc>
      </w:tr>
    </w:tbl>
    <w:p w14:paraId="0B6BD4EE" w14:textId="77777777" w:rsidR="005D2E16" w:rsidRDefault="005D2E16" w:rsidP="005D2E16">
      <w:pPr>
        <w:ind w:firstLine="420"/>
      </w:pPr>
    </w:p>
    <w:p w14:paraId="43B7E274" w14:textId="77777777" w:rsidR="00077D1F" w:rsidRPr="00C91120" w:rsidRDefault="00077D1F" w:rsidP="008D2842">
      <w:pPr>
        <w:pStyle w:val="2"/>
      </w:pPr>
      <w:bookmarkStart w:id="402" w:name="_Toc74672603"/>
      <w:r w:rsidRPr="00C91120">
        <w:t xml:space="preserve">2 </w:t>
      </w:r>
      <w:r w:rsidRPr="00C91120">
        <w:rPr>
          <w:rFonts w:hint="eastAsia"/>
        </w:rPr>
        <w:t>知识点详情</w:t>
      </w:r>
      <w:bookmarkEnd w:id="402"/>
    </w:p>
    <w:p w14:paraId="007742A7" w14:textId="77777777" w:rsidR="00077D1F" w:rsidRPr="00C91120" w:rsidRDefault="00077D1F" w:rsidP="008D2842">
      <w:pPr>
        <w:pStyle w:val="3"/>
      </w:pPr>
      <w:bookmarkStart w:id="403" w:name="_Toc74672604"/>
      <w:r w:rsidRPr="00C91120">
        <w:rPr>
          <w:rFonts w:hint="eastAsia"/>
        </w:rPr>
        <w:t>2.</w:t>
      </w:r>
      <w:r w:rsidRPr="00C91120">
        <w:t xml:space="preserve">1 </w:t>
      </w:r>
      <w:r w:rsidRPr="00C91120">
        <w:rPr>
          <w:rFonts w:hint="eastAsia"/>
        </w:rPr>
        <w:t>开发模型（★★★★★）</w:t>
      </w:r>
      <w:bookmarkEnd w:id="403"/>
    </w:p>
    <w:p w14:paraId="7A44B138" w14:textId="77777777" w:rsidR="00077D1F" w:rsidRPr="00C91120" w:rsidRDefault="00077D1F" w:rsidP="007F5CE8">
      <w:pPr>
        <w:ind w:firstLine="420"/>
      </w:pPr>
      <w:r w:rsidRPr="00C91120">
        <w:t>【考法分析】</w:t>
      </w:r>
    </w:p>
    <w:p w14:paraId="384FA629" w14:textId="77777777" w:rsidR="00077D1F" w:rsidRPr="00C91120" w:rsidRDefault="00077D1F" w:rsidP="007F5CE8">
      <w:pPr>
        <w:ind w:firstLine="420"/>
      </w:pPr>
      <w:r w:rsidRPr="00C91120">
        <w:t>本知识点的考查形式主要有：给定情景描述或特点描述，指出对应的开发模型；给出特点的开发模型，判断描述的正误；对于统一过程，判断具体任务完成的阶段；对于敏捷开发方法，判断描述正误和一些特点的归属。</w:t>
      </w:r>
    </w:p>
    <w:p w14:paraId="62A638CD" w14:textId="33261E4D" w:rsidR="00077D1F" w:rsidRPr="00C91120" w:rsidRDefault="00D80682" w:rsidP="007F5CE8">
      <w:pPr>
        <w:ind w:firstLine="420"/>
      </w:pPr>
      <w:r w:rsidRPr="00C91120">
        <w:t>【要点分析】</w:t>
      </w:r>
    </w:p>
    <w:p w14:paraId="1DDDFC5F" w14:textId="77777777" w:rsidR="00077D1F" w:rsidRPr="00C91120" w:rsidRDefault="00077D1F" w:rsidP="007F5CE8">
      <w:pPr>
        <w:ind w:firstLine="420"/>
      </w:pPr>
      <w:r w:rsidRPr="00C91120">
        <w:rPr>
          <w:rFonts w:hint="eastAsia"/>
        </w:rPr>
        <w:t>1</w:t>
      </w:r>
      <w:r w:rsidRPr="00C91120">
        <w:rPr>
          <w:rFonts w:hint="eastAsia"/>
        </w:rPr>
        <w:t>、</w:t>
      </w:r>
      <w:r w:rsidRPr="00C91120">
        <w:rPr>
          <w:rFonts w:hint="eastAsia"/>
          <w:b/>
          <w:bCs/>
        </w:rPr>
        <w:t>瀑布模型</w:t>
      </w:r>
      <w:r w:rsidRPr="00C91120">
        <w:rPr>
          <w:rFonts w:hint="eastAsia"/>
        </w:rPr>
        <w:t>：瀑布模型是将软件生存周期中的各个活动规定为依线性顺序连接的若干阶段的模型，包括需求分析、设计、编码、运行与维护。</w:t>
      </w:r>
    </w:p>
    <w:p w14:paraId="68279191" w14:textId="77777777" w:rsidR="00077D1F" w:rsidRPr="00C91120" w:rsidRDefault="00077D1F" w:rsidP="007F5CE8">
      <w:pPr>
        <w:ind w:firstLine="420"/>
      </w:pPr>
      <w:r w:rsidRPr="00C91120">
        <w:rPr>
          <w:rFonts w:hint="eastAsia"/>
        </w:rPr>
        <w:t>瀑布模型的特点是容易理解，管理成本低，每个阶段都有对应的成果产物，各个阶段有明显的界限划分和顺序要求，一旦发生错误，整个项目推倒重新开始。</w:t>
      </w:r>
    </w:p>
    <w:p w14:paraId="51084556" w14:textId="77777777" w:rsidR="00077D1F" w:rsidRPr="00C91120" w:rsidRDefault="00077D1F" w:rsidP="007F5CE8">
      <w:pPr>
        <w:ind w:firstLine="420"/>
      </w:pPr>
      <w:r w:rsidRPr="00C91120">
        <w:rPr>
          <w:rFonts w:hint="eastAsia"/>
        </w:rPr>
        <w:t>适用于需求明确的项目，一般表述为需求明确、或二次开发，或者对于数据处理类型的项目</w:t>
      </w:r>
    </w:p>
    <w:p w14:paraId="4558D008" w14:textId="77777777" w:rsidR="00077D1F" w:rsidRPr="00C91120" w:rsidRDefault="00077D1F" w:rsidP="007F5CE8">
      <w:pPr>
        <w:ind w:firstLine="420"/>
      </w:pPr>
      <w:r w:rsidRPr="00C91120">
        <w:rPr>
          <w:rFonts w:hint="eastAsia"/>
        </w:rPr>
        <w:t>2</w:t>
      </w:r>
      <w:r w:rsidRPr="00C91120">
        <w:rPr>
          <w:rFonts w:hint="eastAsia"/>
        </w:rPr>
        <w:t>、</w:t>
      </w:r>
      <w:r w:rsidRPr="00C91120">
        <w:rPr>
          <w:rFonts w:hint="eastAsia"/>
          <w:b/>
          <w:bCs/>
        </w:rPr>
        <w:t>V</w:t>
      </w:r>
      <w:r w:rsidRPr="00C91120">
        <w:rPr>
          <w:rFonts w:hint="eastAsia"/>
          <w:b/>
          <w:bCs/>
        </w:rPr>
        <w:t>模型</w:t>
      </w:r>
      <w:r w:rsidRPr="00C91120">
        <w:rPr>
          <w:rFonts w:hint="eastAsia"/>
        </w:rPr>
        <w:t>：强调测试贯穿项目始终，而不是集中在测试阶段。是一种测试的开发模型。</w:t>
      </w:r>
    </w:p>
    <w:p w14:paraId="7B3189EF" w14:textId="77777777" w:rsidR="00077D1F" w:rsidRPr="00C91120" w:rsidRDefault="00077D1F" w:rsidP="007F5CE8">
      <w:pPr>
        <w:ind w:firstLine="420"/>
      </w:pPr>
      <w:r w:rsidRPr="00C91120">
        <w:rPr>
          <w:rFonts w:hint="eastAsia"/>
        </w:rPr>
        <w:t>3</w:t>
      </w:r>
      <w:r w:rsidRPr="00C91120">
        <w:rPr>
          <w:rFonts w:hint="eastAsia"/>
        </w:rPr>
        <w:t>、</w:t>
      </w:r>
      <w:r w:rsidRPr="00C91120">
        <w:rPr>
          <w:rFonts w:hint="eastAsia"/>
          <w:b/>
          <w:bCs/>
        </w:rPr>
        <w:t>喷泉模型</w:t>
      </w:r>
      <w:r w:rsidRPr="00C91120">
        <w:rPr>
          <w:rFonts w:hint="eastAsia"/>
        </w:rPr>
        <w:t>：典型的面向对象的模型。特点是迭代、无间隙。会将软件开发</w:t>
      </w:r>
      <w:r w:rsidRPr="00C91120">
        <w:t>划分为多个阶段，但各个阶段无明显界限，并且可以迭代交叉。</w:t>
      </w:r>
    </w:p>
    <w:p w14:paraId="36859D85" w14:textId="77777777" w:rsidR="00077D1F" w:rsidRPr="00C91120" w:rsidRDefault="00077D1F" w:rsidP="007F5CE8">
      <w:pPr>
        <w:ind w:firstLine="420"/>
      </w:pPr>
      <w:r w:rsidRPr="00C91120">
        <w:rPr>
          <w:rFonts w:hint="eastAsia"/>
        </w:rPr>
        <w:t>4</w:t>
      </w:r>
      <w:r w:rsidRPr="00C91120">
        <w:rPr>
          <w:rFonts w:hint="eastAsia"/>
        </w:rPr>
        <w:t>、</w:t>
      </w:r>
      <w:r w:rsidRPr="00C91120">
        <w:rPr>
          <w:rFonts w:hint="eastAsia"/>
          <w:b/>
          <w:bCs/>
        </w:rPr>
        <w:t>原型模型</w:t>
      </w:r>
      <w:r w:rsidRPr="00C91120">
        <w:rPr>
          <w:rFonts w:hint="eastAsia"/>
        </w:rPr>
        <w:t>：典型的原型开发方法模型。适用于需求不明确的场景，可以帮助用户明确需求。</w:t>
      </w:r>
    </w:p>
    <w:p w14:paraId="3EF8CF5C" w14:textId="77777777" w:rsidR="00077D1F" w:rsidRPr="00C91120" w:rsidRDefault="00077D1F" w:rsidP="007F5CE8">
      <w:pPr>
        <w:ind w:firstLine="420"/>
      </w:pPr>
      <w:r w:rsidRPr="00C91120">
        <w:rPr>
          <w:rFonts w:hint="eastAsia"/>
        </w:rPr>
        <w:t>5</w:t>
      </w:r>
      <w:r w:rsidRPr="00C91120">
        <w:rPr>
          <w:rFonts w:hint="eastAsia"/>
        </w:rPr>
        <w:t>、</w:t>
      </w:r>
      <w:r w:rsidRPr="00C91120">
        <w:rPr>
          <w:rFonts w:hint="eastAsia"/>
          <w:b/>
          <w:bCs/>
        </w:rPr>
        <w:t>增量模型</w:t>
      </w:r>
      <w:r w:rsidRPr="00C91120">
        <w:rPr>
          <w:rFonts w:hint="eastAsia"/>
        </w:rPr>
        <w:t>：融合了瀑布模型的基本成分和原型实现的迭代特征，可以有多个可用版本的发布，核心功能往往最先完成，在此基础上，每轮迭代会有新的增量发布，核心功能可以得到充分测试。强调每一个增量均发布一个可操作的产品。</w:t>
      </w:r>
    </w:p>
    <w:p w14:paraId="6A37C04E" w14:textId="77777777" w:rsidR="00077D1F" w:rsidRPr="00C91120" w:rsidRDefault="00077D1F" w:rsidP="007F5CE8">
      <w:pPr>
        <w:ind w:firstLine="420"/>
      </w:pPr>
      <w:r w:rsidRPr="00C91120">
        <w:rPr>
          <w:rFonts w:hint="eastAsia"/>
        </w:rPr>
        <w:t>6</w:t>
      </w:r>
      <w:r w:rsidRPr="00C91120">
        <w:rPr>
          <w:rFonts w:hint="eastAsia"/>
        </w:rPr>
        <w:t>、</w:t>
      </w:r>
      <w:r w:rsidRPr="00C91120">
        <w:rPr>
          <w:rFonts w:hint="eastAsia"/>
          <w:b/>
          <w:bCs/>
        </w:rPr>
        <w:t>螺旋模型</w:t>
      </w:r>
      <w:r w:rsidRPr="00C91120">
        <w:rPr>
          <w:rFonts w:hint="eastAsia"/>
        </w:rPr>
        <w:t>：典型特点是引入了风险分析。结合了瀑布模型和演化模型的优点，最主要的特点在于加入了风险分析。它是由制定计划、风险分析、实施工程、客户评估这一循环组成的，它最初从概念项目开始第一个螺旋。属于面向对象开发模型，强调风险引入。</w:t>
      </w:r>
    </w:p>
    <w:p w14:paraId="77D95FE7" w14:textId="77777777" w:rsidR="00077D1F" w:rsidRPr="00C91120" w:rsidRDefault="00077D1F" w:rsidP="007F5CE8">
      <w:pPr>
        <w:ind w:firstLine="420"/>
      </w:pPr>
      <w:r w:rsidRPr="00C91120">
        <w:rPr>
          <w:rFonts w:hint="eastAsia"/>
        </w:rPr>
        <w:t>7</w:t>
      </w:r>
      <w:r w:rsidRPr="00C91120">
        <w:rPr>
          <w:rFonts w:hint="eastAsia"/>
        </w:rPr>
        <w:t>、</w:t>
      </w:r>
      <w:r w:rsidRPr="00C91120">
        <w:rPr>
          <w:rFonts w:hint="eastAsia"/>
          <w:b/>
          <w:bCs/>
        </w:rPr>
        <w:t>统一过程</w:t>
      </w:r>
      <w:r w:rsidRPr="00C91120">
        <w:rPr>
          <w:rFonts w:hint="eastAsia"/>
        </w:rPr>
        <w:t>（在软件设计师考试中</w:t>
      </w:r>
      <w:r w:rsidRPr="00C91120">
        <w:rPr>
          <w:rFonts w:hint="eastAsia"/>
        </w:rPr>
        <w:t>U</w:t>
      </w:r>
      <w:r w:rsidRPr="00C91120">
        <w:t>P</w:t>
      </w:r>
      <w:r w:rsidRPr="00C91120">
        <w:t>、</w:t>
      </w:r>
      <w:r w:rsidRPr="00C91120">
        <w:rPr>
          <w:rFonts w:hint="eastAsia"/>
        </w:rPr>
        <w:t>R</w:t>
      </w:r>
      <w:r w:rsidRPr="00C91120">
        <w:t>UP</w:t>
      </w:r>
      <w:r w:rsidRPr="00C91120">
        <w:t>都指统一过程</w:t>
      </w:r>
      <w:r w:rsidRPr="00C91120">
        <w:rPr>
          <w:rFonts w:hint="eastAsia"/>
        </w:rPr>
        <w:t>）：典型特点是用例驱动、以架构为中心、迭代和增量。统一过程把一个项目分为四个不同的阶段：</w:t>
      </w:r>
    </w:p>
    <w:p w14:paraId="69410C83" w14:textId="77777777" w:rsidR="00077D1F" w:rsidRPr="00C91120" w:rsidRDefault="00077D1F" w:rsidP="007F5CE8">
      <w:pPr>
        <w:ind w:firstLine="420"/>
      </w:pPr>
      <w:r w:rsidRPr="00C91120">
        <w:rPr>
          <w:rFonts w:hint="eastAsia"/>
        </w:rPr>
        <w:t>构思阶段</w:t>
      </w:r>
      <w:r w:rsidRPr="00C91120">
        <w:rPr>
          <w:rFonts w:hint="eastAsia"/>
        </w:rPr>
        <w:t xml:space="preserve"> </w:t>
      </w:r>
      <w:r w:rsidRPr="00C91120">
        <w:rPr>
          <w:rFonts w:hint="eastAsia"/>
        </w:rPr>
        <w:t>：包括用户沟通和计划活动两个方面，强调定义和细化用例，并将其作为主要模型。</w:t>
      </w:r>
    </w:p>
    <w:p w14:paraId="7F89F77F" w14:textId="77777777" w:rsidR="00077D1F" w:rsidRPr="00C91120" w:rsidRDefault="00077D1F" w:rsidP="007F5CE8">
      <w:pPr>
        <w:ind w:firstLine="420"/>
      </w:pPr>
      <w:r w:rsidRPr="00C91120">
        <w:rPr>
          <w:rFonts w:hint="eastAsia"/>
        </w:rPr>
        <w:t>细化阶段</w:t>
      </w:r>
      <w:r w:rsidRPr="00C91120">
        <w:rPr>
          <w:rFonts w:hint="eastAsia"/>
        </w:rPr>
        <w:t xml:space="preserve"> </w:t>
      </w:r>
      <w:r w:rsidRPr="00C91120">
        <w:rPr>
          <w:rFonts w:hint="eastAsia"/>
        </w:rPr>
        <w:t>：包括用户沟通和建模活动，重点是创建分析和设计模型，强调类的定义和体系结构的表示。</w:t>
      </w:r>
    </w:p>
    <w:p w14:paraId="6AE8B147" w14:textId="77777777" w:rsidR="00077D1F" w:rsidRPr="00C91120" w:rsidRDefault="00077D1F" w:rsidP="007F5CE8">
      <w:pPr>
        <w:ind w:firstLine="420"/>
      </w:pPr>
      <w:r w:rsidRPr="00C91120">
        <w:rPr>
          <w:rFonts w:hint="eastAsia"/>
        </w:rPr>
        <w:t>构建阶段</w:t>
      </w:r>
      <w:r w:rsidRPr="00C91120">
        <w:rPr>
          <w:rFonts w:hint="eastAsia"/>
        </w:rPr>
        <w:t xml:space="preserve"> </w:t>
      </w:r>
      <w:r w:rsidRPr="00C91120">
        <w:rPr>
          <w:rFonts w:hint="eastAsia"/>
        </w:rPr>
        <w:t>：将设计转化为实现，并进行集成和测试。</w:t>
      </w:r>
    </w:p>
    <w:p w14:paraId="7BE5F197" w14:textId="77777777" w:rsidR="00077D1F" w:rsidRPr="00C91120" w:rsidRDefault="00077D1F" w:rsidP="007F5CE8">
      <w:pPr>
        <w:ind w:firstLine="420"/>
      </w:pPr>
      <w:r w:rsidRPr="00C91120">
        <w:rPr>
          <w:rFonts w:hint="eastAsia"/>
        </w:rPr>
        <w:t>移交阶段</w:t>
      </w:r>
      <w:r w:rsidRPr="00C91120">
        <w:rPr>
          <w:rFonts w:hint="eastAsia"/>
        </w:rPr>
        <w:t xml:space="preserve"> </w:t>
      </w:r>
      <w:r w:rsidRPr="00C91120">
        <w:rPr>
          <w:rFonts w:hint="eastAsia"/>
        </w:rPr>
        <w:t>：将产品发布给用户进行测试评价，并收集用户的意见，之后再次进行迭代修改产品使之完善</w:t>
      </w:r>
    </w:p>
    <w:p w14:paraId="3F723759" w14:textId="77777777" w:rsidR="00077D1F" w:rsidRPr="00C91120" w:rsidRDefault="00077D1F" w:rsidP="007F5CE8">
      <w:pPr>
        <w:ind w:firstLine="420"/>
      </w:pPr>
      <w:r w:rsidRPr="00C91120">
        <w:rPr>
          <w:rFonts w:hint="eastAsia"/>
        </w:rPr>
        <w:t>8</w:t>
      </w:r>
      <w:r w:rsidRPr="00C91120">
        <w:rPr>
          <w:rFonts w:hint="eastAsia"/>
        </w:rPr>
        <w:t>、</w:t>
      </w:r>
      <w:r w:rsidRPr="00C91120">
        <w:rPr>
          <w:rFonts w:hint="eastAsia"/>
          <w:b/>
          <w:bCs/>
        </w:rPr>
        <w:t>敏捷开发</w:t>
      </w:r>
      <w:r w:rsidRPr="00C91120">
        <w:rPr>
          <w:rFonts w:hint="eastAsia"/>
        </w:rPr>
        <w:t>是一种以人为核心、迭代、循序渐进的开发方法，适用于小团队和小项目，具有小步快跑的思想。常见的敏捷开发方法有极限编程法、水晶法、并列争球法和自适应软件开发方法。</w:t>
      </w:r>
    </w:p>
    <w:p w14:paraId="1BC2372A" w14:textId="77777777" w:rsidR="00077D1F" w:rsidRPr="00C91120" w:rsidRDefault="00077D1F" w:rsidP="007F5CE8">
      <w:pPr>
        <w:ind w:firstLine="420"/>
      </w:pPr>
      <w:r w:rsidRPr="00C91120">
        <w:rPr>
          <w:rFonts w:hint="eastAsia"/>
        </w:rPr>
        <w:t>（</w:t>
      </w:r>
      <w:r w:rsidRPr="00C91120">
        <w:rPr>
          <w:rFonts w:hint="eastAsia"/>
        </w:rPr>
        <w:t>1</w:t>
      </w:r>
      <w:r w:rsidRPr="00C91120">
        <w:rPr>
          <w:rFonts w:hint="eastAsia"/>
        </w:rPr>
        <w:t>）</w:t>
      </w:r>
      <w:r w:rsidRPr="00C91120">
        <w:rPr>
          <w:rFonts w:hint="eastAsia"/>
          <w:b/>
          <w:bCs/>
        </w:rPr>
        <w:t>极限编程</w:t>
      </w:r>
      <w:r w:rsidRPr="00C91120">
        <w:rPr>
          <w:rFonts w:hint="eastAsia"/>
        </w:rPr>
        <w:t>是一种轻量级的开发方法，它提出了四大价值观：沟通、简单、反馈、勇气。五大原则：快速反馈、简单性假设、逐步修改、提倡更改、优质工作。十二个最佳实践：计划游戏、隐喻、小型发布、简单设计、测试先行、重构、结对编程、集体代码所有制、持续集成、每周工作</w:t>
      </w:r>
      <w:r w:rsidRPr="00C91120">
        <w:rPr>
          <w:rFonts w:hint="eastAsia"/>
        </w:rPr>
        <w:t>4</w:t>
      </w:r>
      <w:r w:rsidRPr="00C91120">
        <w:t>0</w:t>
      </w:r>
      <w:r w:rsidRPr="00C91120">
        <w:t>小时、现场客户和编码标准。</w:t>
      </w:r>
    </w:p>
    <w:p w14:paraId="04CAF3F8" w14:textId="77777777" w:rsidR="00077D1F" w:rsidRPr="00C91120" w:rsidRDefault="00077D1F" w:rsidP="007F5CE8">
      <w:pPr>
        <w:ind w:firstLine="420"/>
      </w:pPr>
      <w:r w:rsidRPr="00C91120">
        <w:rPr>
          <w:rFonts w:hint="eastAsia"/>
        </w:rPr>
        <w:t>（</w:t>
      </w:r>
      <w:r w:rsidRPr="00C91120">
        <w:rPr>
          <w:rFonts w:hint="eastAsia"/>
        </w:rPr>
        <w:t>2</w:t>
      </w:r>
      <w:r w:rsidRPr="00C91120">
        <w:rPr>
          <w:rFonts w:hint="eastAsia"/>
        </w:rPr>
        <w:t>）水晶法强调经常交付，认为每一种不同的项目都需要一套不同的策略、约定和方法论。</w:t>
      </w:r>
    </w:p>
    <w:p w14:paraId="78FE1CEC" w14:textId="77777777" w:rsidR="00077D1F" w:rsidRPr="00C91120" w:rsidRDefault="00077D1F" w:rsidP="007F5CE8">
      <w:pPr>
        <w:ind w:firstLine="420"/>
      </w:pPr>
      <w:r w:rsidRPr="00C91120">
        <w:rPr>
          <w:rFonts w:hint="eastAsia"/>
        </w:rPr>
        <w:t>（</w:t>
      </w:r>
      <w:r w:rsidRPr="00C91120">
        <w:rPr>
          <w:rFonts w:hint="eastAsia"/>
        </w:rPr>
        <w:t>3</w:t>
      </w:r>
      <w:r w:rsidRPr="00C91120">
        <w:rPr>
          <w:rFonts w:hint="eastAsia"/>
        </w:rPr>
        <w:t>）并列争球法的核心是迭代、增量交付，按照</w:t>
      </w:r>
      <w:r w:rsidRPr="00C91120">
        <w:rPr>
          <w:rFonts w:hint="eastAsia"/>
        </w:rPr>
        <w:t>30</w:t>
      </w:r>
      <w:r w:rsidRPr="00C91120">
        <w:rPr>
          <w:rFonts w:hint="eastAsia"/>
        </w:rPr>
        <w:t>天进行迭代开发交付可实际运行的软件。</w:t>
      </w:r>
    </w:p>
    <w:p w14:paraId="47A893E7" w14:textId="1C3D93ED" w:rsidR="00077D1F" w:rsidRPr="00C91120" w:rsidRDefault="00077D1F" w:rsidP="007F5CE8">
      <w:pPr>
        <w:ind w:firstLine="420"/>
      </w:pPr>
      <w:r w:rsidRPr="00C91120">
        <w:rPr>
          <w:rFonts w:hint="eastAsia"/>
        </w:rPr>
        <w:t>（</w:t>
      </w:r>
      <w:r w:rsidRPr="00C91120">
        <w:rPr>
          <w:rFonts w:hint="eastAsia"/>
        </w:rPr>
        <w:t>4</w:t>
      </w:r>
      <w:r w:rsidRPr="00C91120">
        <w:rPr>
          <w:rFonts w:hint="eastAsia"/>
        </w:rPr>
        <w:t>）自适应软件开发的核心是三个非线性的，</w:t>
      </w:r>
      <w:r w:rsidR="00E31E59">
        <w:rPr>
          <w:rFonts w:hint="eastAsia"/>
        </w:rPr>
        <w:t>重叠</w:t>
      </w:r>
      <w:r w:rsidRPr="00C91120">
        <w:rPr>
          <w:rFonts w:hint="eastAsia"/>
        </w:rPr>
        <w:t>的开发阶段：猜测、合作、学习。</w:t>
      </w:r>
    </w:p>
    <w:p w14:paraId="293EDCA9" w14:textId="7945448A" w:rsidR="00077D1F" w:rsidRPr="00C91120" w:rsidRDefault="00D80682" w:rsidP="007F5CE8">
      <w:pPr>
        <w:ind w:firstLine="420"/>
      </w:pPr>
      <w:r w:rsidRPr="00C91120">
        <w:t>【备考点拨】</w:t>
      </w:r>
    </w:p>
    <w:p w14:paraId="6BA40DC4" w14:textId="77777777" w:rsidR="00077D1F" w:rsidRPr="00C91120" w:rsidRDefault="00077D1F" w:rsidP="007F5CE8">
      <w:pPr>
        <w:ind w:firstLine="420"/>
      </w:pPr>
      <w:r w:rsidRPr="00C91120">
        <w:rPr>
          <w:rFonts w:hint="eastAsia"/>
        </w:rPr>
        <w:t>1</w:t>
      </w:r>
      <w:r w:rsidRPr="00C91120">
        <w:rPr>
          <w:rFonts w:hint="eastAsia"/>
        </w:rPr>
        <w:t>、掌握常见开发模型的特点，能够加以区分；</w:t>
      </w:r>
    </w:p>
    <w:p w14:paraId="0FB11842" w14:textId="77777777" w:rsidR="00077D1F" w:rsidRPr="00C91120" w:rsidRDefault="00077D1F" w:rsidP="007F5CE8">
      <w:pPr>
        <w:ind w:firstLine="420"/>
      </w:pPr>
      <w:r w:rsidRPr="00C91120">
        <w:rPr>
          <w:rFonts w:hint="eastAsia"/>
        </w:rPr>
        <w:t>2</w:t>
      </w:r>
      <w:r w:rsidRPr="00C91120">
        <w:rPr>
          <w:rFonts w:hint="eastAsia"/>
        </w:rPr>
        <w:t>、掌握统一过程的</w:t>
      </w:r>
      <w:r w:rsidRPr="00C91120">
        <w:rPr>
          <w:rFonts w:hint="eastAsia"/>
        </w:rPr>
        <w:t>4</w:t>
      </w:r>
      <w:r w:rsidRPr="00C91120">
        <w:rPr>
          <w:rFonts w:hint="eastAsia"/>
        </w:rPr>
        <w:t>个阶段的任务；</w:t>
      </w:r>
    </w:p>
    <w:p w14:paraId="17FC5FCA" w14:textId="77777777" w:rsidR="00077D1F" w:rsidRPr="00C91120" w:rsidRDefault="00077D1F" w:rsidP="007F5CE8">
      <w:pPr>
        <w:ind w:firstLine="420"/>
      </w:pPr>
      <w:r w:rsidRPr="00C91120">
        <w:rPr>
          <w:rFonts w:hint="eastAsia"/>
        </w:rPr>
        <w:t>3</w:t>
      </w:r>
      <w:r w:rsidRPr="00C91120">
        <w:rPr>
          <w:rFonts w:hint="eastAsia"/>
        </w:rPr>
        <w:t>、了解敏捷开发设计到的原则。</w:t>
      </w:r>
    </w:p>
    <w:p w14:paraId="47F38A9F" w14:textId="77777777" w:rsidR="00077D1F" w:rsidRPr="00C91120" w:rsidRDefault="00077D1F" w:rsidP="008D2842">
      <w:pPr>
        <w:pStyle w:val="3"/>
      </w:pPr>
      <w:bookmarkStart w:id="404" w:name="_Toc74672605"/>
      <w:r w:rsidRPr="00C91120">
        <w:rPr>
          <w:rFonts w:hint="eastAsia"/>
        </w:rPr>
        <w:t>2.</w:t>
      </w:r>
      <w:r w:rsidRPr="00C91120">
        <w:t xml:space="preserve">2 </w:t>
      </w:r>
      <w:r w:rsidRPr="00C91120">
        <w:t>软件开发方法（</w:t>
      </w:r>
      <w:r w:rsidRPr="00C91120">
        <w:rPr>
          <w:rFonts w:hint="eastAsia"/>
        </w:rPr>
        <w:t>★</w:t>
      </w:r>
      <w:r w:rsidRPr="00C91120">
        <w:t>）</w:t>
      </w:r>
      <w:bookmarkEnd w:id="404"/>
    </w:p>
    <w:p w14:paraId="6519BF1D" w14:textId="77777777" w:rsidR="00077D1F" w:rsidRPr="00C91120" w:rsidRDefault="00077D1F" w:rsidP="007F5CE8">
      <w:pPr>
        <w:ind w:firstLine="420"/>
      </w:pPr>
      <w:r w:rsidRPr="00C91120">
        <w:t>【考法分析】</w:t>
      </w:r>
    </w:p>
    <w:p w14:paraId="27C5B512" w14:textId="77777777" w:rsidR="00077D1F" w:rsidRPr="00C91120" w:rsidRDefault="00077D1F" w:rsidP="007F5CE8">
      <w:pPr>
        <w:ind w:firstLine="420"/>
      </w:pPr>
      <w:r w:rsidRPr="00C91120">
        <w:t>本知识点的考查形式主要是描述某种使用情景，要求考生判断适用的开发方法，或给出开发方法，判断描述的正误。</w:t>
      </w:r>
    </w:p>
    <w:p w14:paraId="66C03ED7" w14:textId="40B3A366" w:rsidR="00077D1F" w:rsidRPr="00C91120" w:rsidRDefault="00D80682" w:rsidP="007F5CE8">
      <w:pPr>
        <w:ind w:firstLine="420"/>
      </w:pPr>
      <w:r w:rsidRPr="00C91120">
        <w:t>【要点分析】</w:t>
      </w:r>
    </w:p>
    <w:p w14:paraId="7837ACFF" w14:textId="77777777" w:rsidR="00077D1F" w:rsidRPr="00C91120" w:rsidRDefault="00077D1F" w:rsidP="007F5CE8">
      <w:pPr>
        <w:ind w:firstLine="420"/>
      </w:pPr>
      <w:r w:rsidRPr="00C91120">
        <w:rPr>
          <w:rFonts w:hint="eastAsia"/>
        </w:rPr>
        <w:t>1</w:t>
      </w:r>
      <w:r w:rsidRPr="00C91120">
        <w:rPr>
          <w:rFonts w:hint="eastAsia"/>
        </w:rPr>
        <w:t>、</w:t>
      </w:r>
      <w:r w:rsidRPr="00C91120">
        <w:rPr>
          <w:rFonts w:hint="eastAsia"/>
          <w:b/>
          <w:bCs/>
        </w:rPr>
        <w:t>结构化开发方法</w:t>
      </w:r>
      <w:r w:rsidRPr="00C91120">
        <w:rPr>
          <w:rFonts w:hint="eastAsia"/>
        </w:rPr>
        <w:t>特点：用户至上，严格区分工作阶段，每阶段有任务和结果，</w:t>
      </w:r>
    </w:p>
    <w:p w14:paraId="0AF4AC40" w14:textId="77777777" w:rsidR="00077D1F" w:rsidRPr="00C91120" w:rsidRDefault="00077D1F" w:rsidP="007F5CE8">
      <w:pPr>
        <w:ind w:firstLine="420"/>
      </w:pPr>
      <w:r w:rsidRPr="00C91120">
        <w:rPr>
          <w:rFonts w:hint="eastAsia"/>
        </w:rPr>
        <w:t>强调系统开发过程的整体性和全局性，系统开发过程工程化，文档资料标准化，</w:t>
      </w:r>
    </w:p>
    <w:p w14:paraId="6780BF3B" w14:textId="77777777" w:rsidR="00077D1F" w:rsidRPr="00C91120" w:rsidRDefault="00077D1F" w:rsidP="007F5CE8">
      <w:pPr>
        <w:ind w:firstLine="420"/>
      </w:pPr>
      <w:r w:rsidRPr="00C91120">
        <w:rPr>
          <w:rFonts w:hint="eastAsia"/>
        </w:rPr>
        <w:t>自顶向下，逐步分解（求精）。</w:t>
      </w:r>
    </w:p>
    <w:p w14:paraId="51352C2D" w14:textId="77777777" w:rsidR="00077D1F" w:rsidRPr="00C91120" w:rsidRDefault="00077D1F" w:rsidP="007F5CE8">
      <w:pPr>
        <w:ind w:firstLine="420"/>
      </w:pPr>
      <w:r w:rsidRPr="00C91120">
        <w:rPr>
          <w:rFonts w:hint="eastAsia"/>
        </w:rPr>
        <w:t>2</w:t>
      </w:r>
      <w:r w:rsidRPr="00C91120">
        <w:rPr>
          <w:rFonts w:hint="eastAsia"/>
        </w:rPr>
        <w:t>、</w:t>
      </w:r>
      <w:r w:rsidRPr="00C91120">
        <w:rPr>
          <w:rFonts w:hint="eastAsia"/>
          <w:b/>
          <w:bCs/>
        </w:rPr>
        <w:t>原型开发方法</w:t>
      </w:r>
      <w:r w:rsidRPr="00C91120">
        <w:rPr>
          <w:rFonts w:hint="eastAsia"/>
        </w:rPr>
        <w:t>：适用于需求不明确的情况。</w:t>
      </w:r>
    </w:p>
    <w:p w14:paraId="7FEC89D8" w14:textId="77777777" w:rsidR="00077D1F" w:rsidRPr="00C91120" w:rsidRDefault="00077D1F" w:rsidP="007F5CE8">
      <w:pPr>
        <w:ind w:firstLine="420"/>
      </w:pPr>
      <w:r w:rsidRPr="00C91120">
        <w:rPr>
          <w:rFonts w:hint="eastAsia"/>
        </w:rPr>
        <w:t>3</w:t>
      </w:r>
      <w:r w:rsidRPr="00C91120">
        <w:rPr>
          <w:rFonts w:hint="eastAsia"/>
        </w:rPr>
        <w:t>、</w:t>
      </w:r>
      <w:r w:rsidRPr="00C91120">
        <w:rPr>
          <w:rFonts w:hint="eastAsia"/>
          <w:b/>
          <w:bCs/>
        </w:rPr>
        <w:t>面向对象开发方法</w:t>
      </w:r>
      <w:r w:rsidRPr="00C91120">
        <w:rPr>
          <w:rFonts w:hint="eastAsia"/>
        </w:rPr>
        <w:t>：更好的复用性，关键在于建立一个全面、合理、统一的模型</w:t>
      </w:r>
      <w:r w:rsidRPr="00C91120">
        <w:t>，</w:t>
      </w:r>
      <w:r w:rsidRPr="00C91120">
        <w:rPr>
          <w:rFonts w:hint="eastAsia"/>
        </w:rPr>
        <w:t>分析、设计、实现三个阶段，界限不明确。</w:t>
      </w:r>
    </w:p>
    <w:p w14:paraId="307118F5" w14:textId="77777777" w:rsidR="00077D1F" w:rsidRPr="00C91120" w:rsidRDefault="00077D1F" w:rsidP="007F5CE8">
      <w:pPr>
        <w:ind w:firstLine="420"/>
      </w:pPr>
      <w:r w:rsidRPr="00C91120">
        <w:rPr>
          <w:rFonts w:hint="eastAsia"/>
        </w:rPr>
        <w:t>4</w:t>
      </w:r>
      <w:r w:rsidRPr="00C91120">
        <w:rPr>
          <w:rFonts w:hint="eastAsia"/>
        </w:rPr>
        <w:t>、面向服务开发方法：面向对象更高标准的抽象。</w:t>
      </w:r>
    </w:p>
    <w:p w14:paraId="7DD741A5" w14:textId="0B4D7FC0" w:rsidR="00077D1F" w:rsidRPr="00C91120" w:rsidRDefault="00D80682" w:rsidP="007F5CE8">
      <w:pPr>
        <w:ind w:firstLine="420"/>
      </w:pPr>
      <w:r w:rsidRPr="00C91120">
        <w:t>【备考点拨】</w:t>
      </w:r>
    </w:p>
    <w:p w14:paraId="45FE648E" w14:textId="77777777" w:rsidR="00077D1F" w:rsidRPr="00C91120" w:rsidRDefault="00077D1F" w:rsidP="007F5CE8">
      <w:pPr>
        <w:ind w:firstLine="420"/>
      </w:pPr>
      <w:r w:rsidRPr="00C91120">
        <w:rPr>
          <w:rFonts w:hint="eastAsia"/>
        </w:rPr>
        <w:t>1</w:t>
      </w:r>
      <w:r w:rsidRPr="00C91120">
        <w:rPr>
          <w:rFonts w:hint="eastAsia"/>
        </w:rPr>
        <w:t>、掌握不同开发方法的特点并加以区分。</w:t>
      </w:r>
    </w:p>
    <w:p w14:paraId="4B64811D" w14:textId="77777777" w:rsidR="00077D1F" w:rsidRPr="00C91120" w:rsidRDefault="00077D1F" w:rsidP="008D2842">
      <w:pPr>
        <w:pStyle w:val="3"/>
      </w:pPr>
      <w:bookmarkStart w:id="405" w:name="_Toc74672606"/>
      <w:r w:rsidRPr="00C91120">
        <w:rPr>
          <w:rFonts w:hint="eastAsia"/>
        </w:rPr>
        <w:t>2.</w:t>
      </w:r>
      <w:r w:rsidRPr="00C91120">
        <w:t xml:space="preserve">3 </w:t>
      </w:r>
      <w:r w:rsidRPr="00C91120">
        <w:t>需求分析（</w:t>
      </w:r>
      <w:r w:rsidRPr="00C91120">
        <w:rPr>
          <w:rFonts w:hint="eastAsia"/>
        </w:rPr>
        <w:t>★</w:t>
      </w:r>
      <w:r w:rsidRPr="00C91120">
        <w:t>）</w:t>
      </w:r>
      <w:bookmarkEnd w:id="405"/>
    </w:p>
    <w:p w14:paraId="69BA1418" w14:textId="77777777" w:rsidR="00077D1F" w:rsidRPr="00C91120" w:rsidRDefault="00077D1F" w:rsidP="007F5CE8">
      <w:pPr>
        <w:ind w:firstLine="420"/>
      </w:pPr>
      <w:r w:rsidRPr="00C91120">
        <w:t>【考法分析】</w:t>
      </w:r>
    </w:p>
    <w:p w14:paraId="22A1BF67" w14:textId="77777777" w:rsidR="00077D1F" w:rsidRPr="00C91120" w:rsidRDefault="00077D1F" w:rsidP="007F5CE8">
      <w:pPr>
        <w:ind w:firstLine="420"/>
      </w:pPr>
      <w:r w:rsidRPr="00C91120">
        <w:t>本知识点的考查方式主要有：给定需求描述判断其需求分类；给定概念描述判断正误；指出需求分析的任务、成果产物、工具。</w:t>
      </w:r>
    </w:p>
    <w:p w14:paraId="32388E5D" w14:textId="2A935AD7" w:rsidR="00077D1F" w:rsidRPr="00C91120" w:rsidRDefault="00D80682" w:rsidP="007F5CE8">
      <w:pPr>
        <w:ind w:firstLine="420"/>
      </w:pPr>
      <w:r w:rsidRPr="00C91120">
        <w:t>【要点分析】</w:t>
      </w:r>
    </w:p>
    <w:p w14:paraId="3EBA4540" w14:textId="77777777" w:rsidR="00077D1F" w:rsidRPr="00C91120" w:rsidRDefault="00077D1F" w:rsidP="007F5CE8">
      <w:pPr>
        <w:ind w:firstLine="420"/>
      </w:pPr>
      <w:r w:rsidRPr="00C91120">
        <w:rPr>
          <w:rFonts w:hint="eastAsia"/>
        </w:rPr>
        <w:t>1</w:t>
      </w:r>
      <w:r w:rsidRPr="00C91120">
        <w:rPr>
          <w:rFonts w:hint="eastAsia"/>
        </w:rPr>
        <w:t>、需求分析的任务是解决做什么的问题。</w:t>
      </w:r>
    </w:p>
    <w:p w14:paraId="0AFF7C53" w14:textId="77777777" w:rsidR="00077D1F" w:rsidRPr="00C91120" w:rsidRDefault="00077D1F" w:rsidP="007F5CE8">
      <w:pPr>
        <w:ind w:firstLine="420"/>
      </w:pPr>
      <w:r w:rsidRPr="00C91120">
        <w:rPr>
          <w:rFonts w:hint="eastAsia"/>
        </w:rPr>
        <w:t>2</w:t>
      </w:r>
      <w:r w:rsidRPr="00C91120">
        <w:rPr>
          <w:rFonts w:hint="eastAsia"/>
        </w:rPr>
        <w:t>、需求的分类：</w:t>
      </w:r>
    </w:p>
    <w:p w14:paraId="065127FD" w14:textId="77777777" w:rsidR="00077D1F" w:rsidRPr="00C91120" w:rsidRDefault="00077D1F" w:rsidP="007F5CE8">
      <w:pPr>
        <w:ind w:firstLine="420"/>
      </w:pPr>
      <w:r w:rsidRPr="00C91120">
        <w:rPr>
          <w:rFonts w:hint="eastAsia"/>
        </w:rPr>
        <w:t>（</w:t>
      </w:r>
      <w:r w:rsidRPr="00C91120">
        <w:rPr>
          <w:rFonts w:hint="eastAsia"/>
        </w:rPr>
        <w:t>1</w:t>
      </w:r>
      <w:r w:rsidRPr="00C91120">
        <w:rPr>
          <w:rFonts w:hint="eastAsia"/>
        </w:rPr>
        <w:t>）</w:t>
      </w:r>
      <w:r w:rsidRPr="00C91120">
        <w:rPr>
          <w:rFonts w:hint="eastAsia"/>
          <w:b/>
          <w:bCs/>
        </w:rPr>
        <w:t>功能需求</w:t>
      </w:r>
      <w:r w:rsidRPr="00C91120">
        <w:rPr>
          <w:rFonts w:hint="eastAsia"/>
        </w:rPr>
        <w:t>-</w:t>
      </w:r>
      <w:r w:rsidRPr="00C91120">
        <w:rPr>
          <w:rFonts w:hint="eastAsia"/>
        </w:rPr>
        <w:t>考虑系统要做什么，在何时做，在何时以及如何修改或升级。</w:t>
      </w:r>
      <w:r w:rsidRPr="00C91120">
        <w:rPr>
          <w:rFonts w:hint="eastAsia"/>
        </w:rPr>
        <w:t xml:space="preserve"> </w:t>
      </w:r>
    </w:p>
    <w:p w14:paraId="7277D259" w14:textId="77777777" w:rsidR="00077D1F" w:rsidRPr="00C91120" w:rsidRDefault="00077D1F" w:rsidP="007F5CE8">
      <w:pPr>
        <w:ind w:firstLine="420"/>
      </w:pPr>
      <w:r w:rsidRPr="00C91120">
        <w:rPr>
          <w:rFonts w:hint="eastAsia"/>
        </w:rPr>
        <w:t>（</w:t>
      </w:r>
      <w:r w:rsidRPr="00C91120">
        <w:rPr>
          <w:rFonts w:hint="eastAsia"/>
        </w:rPr>
        <w:t>2</w:t>
      </w:r>
      <w:r w:rsidRPr="00C91120">
        <w:rPr>
          <w:rFonts w:hint="eastAsia"/>
        </w:rPr>
        <w:t>）</w:t>
      </w:r>
      <w:r w:rsidRPr="00C91120">
        <w:rPr>
          <w:rFonts w:hint="eastAsia"/>
          <w:b/>
          <w:bCs/>
        </w:rPr>
        <w:t>非功能需求</w:t>
      </w:r>
      <w:r w:rsidRPr="00C91120">
        <w:rPr>
          <w:rFonts w:hint="eastAsia"/>
        </w:rPr>
        <w:t>：考虑软件开发的技术性指标，例如存储容量限制、执行速度、响应时间及吞吐率等。</w:t>
      </w:r>
    </w:p>
    <w:p w14:paraId="79CD9E6F" w14:textId="77777777" w:rsidR="00077D1F" w:rsidRPr="00C91120" w:rsidRDefault="00077D1F" w:rsidP="007F5CE8">
      <w:pPr>
        <w:ind w:firstLine="420"/>
      </w:pPr>
      <w:r w:rsidRPr="00C91120">
        <w:rPr>
          <w:rFonts w:hint="eastAsia"/>
        </w:rPr>
        <w:t>（</w:t>
      </w:r>
      <w:r w:rsidRPr="00C91120">
        <w:rPr>
          <w:rFonts w:hint="eastAsia"/>
        </w:rPr>
        <w:t>3</w:t>
      </w:r>
      <w:r w:rsidRPr="00C91120">
        <w:rPr>
          <w:rFonts w:hint="eastAsia"/>
        </w:rPr>
        <w:t>）</w:t>
      </w:r>
      <w:r w:rsidRPr="00C91120">
        <w:rPr>
          <w:rFonts w:hint="eastAsia"/>
          <w:b/>
          <w:bCs/>
        </w:rPr>
        <w:t>设计约束</w:t>
      </w:r>
      <w:r w:rsidRPr="00C91120">
        <w:rPr>
          <w:rFonts w:hint="eastAsia"/>
        </w:rPr>
        <w:t>：除了功能需求和非功能需求以外的需求，例如操作系统限制、开发语言限制等。</w:t>
      </w:r>
    </w:p>
    <w:p w14:paraId="6043FD23" w14:textId="77777777" w:rsidR="00077D1F" w:rsidRPr="00C91120" w:rsidRDefault="00077D1F" w:rsidP="007F5CE8">
      <w:pPr>
        <w:ind w:firstLine="420"/>
      </w:pPr>
      <w:r w:rsidRPr="00C91120">
        <w:rPr>
          <w:rFonts w:hint="eastAsia"/>
        </w:rPr>
        <w:t>3</w:t>
      </w:r>
      <w:r w:rsidRPr="00C91120">
        <w:rPr>
          <w:rFonts w:hint="eastAsia"/>
        </w:rPr>
        <w:t>、需求分析的工具有判定表、判定树、数据流图和数据字典。</w:t>
      </w:r>
    </w:p>
    <w:p w14:paraId="2B530873" w14:textId="77777777" w:rsidR="00077D1F" w:rsidRPr="00C91120" w:rsidRDefault="00077D1F" w:rsidP="007F5CE8">
      <w:pPr>
        <w:ind w:firstLine="420"/>
      </w:pPr>
      <w:r w:rsidRPr="00C91120">
        <w:rPr>
          <w:rFonts w:hint="eastAsia"/>
        </w:rPr>
        <w:t>4</w:t>
      </w:r>
      <w:r w:rsidRPr="00C91120">
        <w:rPr>
          <w:rFonts w:hint="eastAsia"/>
        </w:rPr>
        <w:t>、需求分析的产物有：需求规格说明书</w:t>
      </w:r>
      <w:r w:rsidRPr="00C91120">
        <w:rPr>
          <w:rFonts w:hint="eastAsia"/>
        </w:rPr>
        <w:t>S</w:t>
      </w:r>
      <w:r w:rsidRPr="00C91120">
        <w:t>RS</w:t>
      </w:r>
      <w:r w:rsidRPr="00C91120">
        <w:rPr>
          <w:rFonts w:hint="eastAsia"/>
        </w:rPr>
        <w:t>。</w:t>
      </w:r>
    </w:p>
    <w:p w14:paraId="2B77EA5D" w14:textId="79EEA0C6" w:rsidR="00077D1F" w:rsidRPr="00C91120" w:rsidRDefault="00D80682" w:rsidP="007F5CE8">
      <w:pPr>
        <w:ind w:firstLine="420"/>
      </w:pPr>
      <w:r w:rsidRPr="00C91120">
        <w:t>【备考点拨】</w:t>
      </w:r>
    </w:p>
    <w:p w14:paraId="3266A94F" w14:textId="77777777" w:rsidR="00077D1F" w:rsidRPr="00C91120" w:rsidRDefault="00077D1F" w:rsidP="007F5CE8">
      <w:pPr>
        <w:ind w:firstLine="420"/>
      </w:pPr>
      <w:r w:rsidRPr="00C91120">
        <w:rPr>
          <w:rFonts w:hint="eastAsia"/>
        </w:rPr>
        <w:t>1</w:t>
      </w:r>
      <w:r w:rsidRPr="00C91120">
        <w:rPr>
          <w:rFonts w:hint="eastAsia"/>
        </w:rPr>
        <w:t>、了解需求分析的任务、工具、产物等有哪些；</w:t>
      </w:r>
    </w:p>
    <w:p w14:paraId="277A0608" w14:textId="77777777" w:rsidR="00077D1F" w:rsidRPr="00C91120" w:rsidRDefault="00077D1F" w:rsidP="007F5CE8">
      <w:pPr>
        <w:ind w:firstLine="420"/>
      </w:pPr>
      <w:r w:rsidRPr="00C91120">
        <w:rPr>
          <w:rFonts w:hint="eastAsia"/>
        </w:rPr>
        <w:t>2</w:t>
      </w:r>
      <w:r w:rsidRPr="00C91120">
        <w:rPr>
          <w:rFonts w:hint="eastAsia"/>
        </w:rPr>
        <w:t>、掌握需求分析的分类。</w:t>
      </w:r>
    </w:p>
    <w:p w14:paraId="0F461B94" w14:textId="77777777" w:rsidR="00077D1F" w:rsidRPr="00C91120" w:rsidRDefault="00077D1F" w:rsidP="008D2842">
      <w:pPr>
        <w:pStyle w:val="3"/>
      </w:pPr>
      <w:bookmarkStart w:id="406" w:name="_Toc74672607"/>
      <w:r w:rsidRPr="00C91120">
        <w:rPr>
          <w:rFonts w:hint="eastAsia"/>
        </w:rPr>
        <w:t>2.</w:t>
      </w:r>
      <w:r w:rsidRPr="00C91120">
        <w:t xml:space="preserve">4 </w:t>
      </w:r>
      <w:r w:rsidRPr="00C91120">
        <w:t>软件设计（</w:t>
      </w:r>
      <w:r w:rsidRPr="00C91120">
        <w:rPr>
          <w:rFonts w:hint="eastAsia"/>
        </w:rPr>
        <w:t>★★</w:t>
      </w:r>
      <w:r w:rsidRPr="00C91120">
        <w:t>）</w:t>
      </w:r>
      <w:bookmarkEnd w:id="406"/>
    </w:p>
    <w:p w14:paraId="0F9CB8DD" w14:textId="77777777" w:rsidR="00077D1F" w:rsidRPr="00C91120" w:rsidRDefault="00077D1F" w:rsidP="007F5CE8">
      <w:pPr>
        <w:ind w:firstLine="420"/>
      </w:pPr>
      <w:r w:rsidRPr="00C91120">
        <w:t>【考法分析】</w:t>
      </w:r>
    </w:p>
    <w:p w14:paraId="0A6C9D54" w14:textId="77777777" w:rsidR="00077D1F" w:rsidRPr="00C91120" w:rsidRDefault="00077D1F" w:rsidP="007F5CE8">
      <w:pPr>
        <w:ind w:firstLine="420"/>
      </w:pPr>
      <w:r w:rsidRPr="00C91120">
        <w:rPr>
          <w:rFonts w:hint="eastAsia"/>
        </w:rPr>
        <w:t>本知识点的主要考查形式有：给出软件设计相关描述（概念、原则等）判断正误；或给出一些情景描述指出其内聚类型或耦合类型。</w:t>
      </w:r>
    </w:p>
    <w:p w14:paraId="03DC44FC" w14:textId="051DB06A" w:rsidR="00077D1F" w:rsidRPr="00C91120" w:rsidRDefault="00D80682" w:rsidP="007F5CE8">
      <w:pPr>
        <w:ind w:firstLine="420"/>
      </w:pPr>
      <w:r w:rsidRPr="00C91120">
        <w:t>【要点分析】</w:t>
      </w:r>
    </w:p>
    <w:p w14:paraId="344F2421" w14:textId="77777777" w:rsidR="00077D1F" w:rsidRPr="00C91120" w:rsidRDefault="00077D1F" w:rsidP="007F5CE8">
      <w:pPr>
        <w:ind w:firstLine="420"/>
      </w:pPr>
      <w:r w:rsidRPr="00C91120">
        <w:rPr>
          <w:rFonts w:hint="eastAsia"/>
        </w:rPr>
        <w:t>1</w:t>
      </w:r>
      <w:r w:rsidRPr="00C91120">
        <w:rPr>
          <w:rFonts w:hint="eastAsia"/>
        </w:rPr>
        <w:t>、软件设计的任务是解决怎么做的问题。软件设计包括体系结构设计、接口设计、数据设计和过程设计。</w:t>
      </w:r>
    </w:p>
    <w:p w14:paraId="5B29E2C0" w14:textId="77777777" w:rsidR="00077D1F" w:rsidRPr="00C91120" w:rsidRDefault="00077D1F" w:rsidP="007F5CE8">
      <w:pPr>
        <w:ind w:firstLine="420"/>
      </w:pPr>
      <w:r w:rsidRPr="00C91120">
        <w:rPr>
          <w:rFonts w:hint="eastAsia"/>
        </w:rPr>
        <w:t>过程设计：系统结构部件转换成软件的过程描述。</w:t>
      </w:r>
    </w:p>
    <w:p w14:paraId="70ECB4A4" w14:textId="77777777" w:rsidR="00077D1F" w:rsidRPr="00C91120" w:rsidRDefault="00077D1F" w:rsidP="007F5CE8">
      <w:pPr>
        <w:ind w:firstLine="420"/>
      </w:pPr>
      <w:r w:rsidRPr="00C91120">
        <w:rPr>
          <w:rFonts w:hint="eastAsia"/>
        </w:rPr>
        <w:t>结构设计：定义软件系统各主要部件之间的关系。</w:t>
      </w:r>
    </w:p>
    <w:p w14:paraId="43DAF010" w14:textId="77777777" w:rsidR="00077D1F" w:rsidRPr="00C91120" w:rsidRDefault="00077D1F" w:rsidP="007F5CE8">
      <w:pPr>
        <w:ind w:firstLine="420"/>
      </w:pPr>
      <w:r w:rsidRPr="00C91120">
        <w:rPr>
          <w:rFonts w:hint="eastAsia"/>
        </w:rPr>
        <w:t>接口设计（人机界面设计）：软件内部，软件和操作系统间以及软件和人之间如何通信。</w:t>
      </w:r>
    </w:p>
    <w:p w14:paraId="413872A6" w14:textId="77777777" w:rsidR="00077D1F" w:rsidRPr="00C91120" w:rsidRDefault="00077D1F" w:rsidP="007F5CE8">
      <w:pPr>
        <w:ind w:firstLine="420"/>
      </w:pPr>
      <w:r w:rsidRPr="00C91120">
        <w:rPr>
          <w:rFonts w:hint="eastAsia"/>
        </w:rPr>
        <w:t>数据设计：将模型转换成数据结构的定义。好的数据设计将改善程序结构和模块划分，降低过程复杂性。</w:t>
      </w:r>
    </w:p>
    <w:p w14:paraId="2D93262B" w14:textId="31EE1408" w:rsidR="00077D1F" w:rsidRPr="00C91120" w:rsidRDefault="00077D1F" w:rsidP="007F5CE8">
      <w:pPr>
        <w:ind w:firstLine="420"/>
      </w:pPr>
      <w:r w:rsidRPr="00C91120">
        <w:rPr>
          <w:rFonts w:hint="eastAsia"/>
        </w:rPr>
        <w:t>2</w:t>
      </w:r>
      <w:r w:rsidRPr="00C91120">
        <w:rPr>
          <w:rFonts w:hint="eastAsia"/>
        </w:rPr>
        <w:t>、</w:t>
      </w:r>
      <w:r w:rsidR="00D5432A" w:rsidRPr="00C91120">
        <w:rPr>
          <w:rFonts w:hint="eastAsia"/>
        </w:rPr>
        <w:t>系统设计的基本任务大体上可以分为概要设计和</w:t>
      </w:r>
      <w:r w:rsidRPr="00C91120">
        <w:rPr>
          <w:rFonts w:hint="eastAsia"/>
        </w:rPr>
        <w:t>详细设计两个</w:t>
      </w:r>
      <w:r w:rsidR="00D5432A" w:rsidRPr="00C91120">
        <w:rPr>
          <w:rFonts w:hint="eastAsia"/>
        </w:rPr>
        <w:t>步骤</w:t>
      </w:r>
      <w:r w:rsidRPr="00C91120">
        <w:rPr>
          <w:rFonts w:hint="eastAsia"/>
        </w:rPr>
        <w:t>。</w:t>
      </w:r>
    </w:p>
    <w:p w14:paraId="012C0DA0" w14:textId="47AA5217" w:rsidR="00077D1F" w:rsidRPr="00C91120" w:rsidRDefault="00DB2FB5" w:rsidP="007F5CE8">
      <w:pPr>
        <w:ind w:firstLine="420"/>
      </w:pPr>
      <w:r w:rsidRPr="00C91120">
        <w:rPr>
          <w:rFonts w:hint="eastAsia"/>
        </w:rPr>
        <w:t>（</w:t>
      </w:r>
      <w:r w:rsidRPr="00C91120">
        <w:rPr>
          <w:rFonts w:hint="eastAsia"/>
        </w:rPr>
        <w:t>1</w:t>
      </w:r>
      <w:r w:rsidRPr="00C91120">
        <w:rPr>
          <w:rFonts w:hint="eastAsia"/>
        </w:rPr>
        <w:t>）</w:t>
      </w:r>
      <w:r w:rsidR="00D5432A" w:rsidRPr="00C91120">
        <w:rPr>
          <w:rFonts w:hint="eastAsia"/>
        </w:rPr>
        <w:t>概要</w:t>
      </w:r>
      <w:r w:rsidR="00077D1F" w:rsidRPr="00C91120">
        <w:rPr>
          <w:rFonts w:hint="eastAsia"/>
        </w:rPr>
        <w:t>设计</w:t>
      </w:r>
    </w:p>
    <w:p w14:paraId="2A8B1DF7" w14:textId="68E99EC7" w:rsidR="00D5432A" w:rsidRPr="00C91120" w:rsidRDefault="00D5432A" w:rsidP="007F5CE8">
      <w:pPr>
        <w:ind w:firstLine="422"/>
      </w:pPr>
      <w:r w:rsidRPr="00C91120">
        <w:rPr>
          <w:rFonts w:hint="eastAsia"/>
          <w:b/>
          <w:bCs/>
        </w:rPr>
        <w:t>设计软件系统总体结构：</w:t>
      </w:r>
      <w:r w:rsidRPr="00C91120">
        <w:rPr>
          <w:rFonts w:hint="eastAsia"/>
        </w:rPr>
        <w:t>基本任务还是采用某种设计方法，将一个复杂的系统按功能划分</w:t>
      </w:r>
      <w:r w:rsidR="00DB2FB5" w:rsidRPr="00C91120">
        <w:rPr>
          <w:rFonts w:hint="eastAsia"/>
        </w:rPr>
        <w:t>成模块；确定每个模块的功能；确定模块之间的调用关系；确定模块之间的接口，即模块之间传递的信息；评价模块结构的质量。</w:t>
      </w:r>
    </w:p>
    <w:p w14:paraId="1045EA02" w14:textId="5AC1708A" w:rsidR="00DB2FB5" w:rsidRPr="00C91120" w:rsidRDefault="00DB2FB5" w:rsidP="007F5CE8">
      <w:pPr>
        <w:ind w:firstLine="422"/>
      </w:pPr>
      <w:r w:rsidRPr="00C91120">
        <w:rPr>
          <w:rFonts w:hint="eastAsia"/>
          <w:b/>
          <w:bCs/>
        </w:rPr>
        <w:t>数据结构及数据库设计</w:t>
      </w:r>
      <w:r w:rsidRPr="00C91120">
        <w:rPr>
          <w:rFonts w:hint="eastAsia"/>
        </w:rPr>
        <w:t>：在需求分析阶段对数据的组成、操作约束和数据之间的关系进行了描述，概要设计阶段要加以细化，详细设计阶段则规定具体的实现细节。</w:t>
      </w:r>
    </w:p>
    <w:p w14:paraId="4A07478E" w14:textId="63276215" w:rsidR="00DB2FB5" w:rsidRPr="00C91120" w:rsidRDefault="00DB2FB5" w:rsidP="007F5CE8">
      <w:pPr>
        <w:ind w:firstLine="422"/>
      </w:pPr>
      <w:r w:rsidRPr="00C91120">
        <w:rPr>
          <w:rFonts w:hint="eastAsia"/>
          <w:b/>
          <w:bCs/>
        </w:rPr>
        <w:t>编写概要设计文档</w:t>
      </w:r>
      <w:r w:rsidRPr="00C91120">
        <w:rPr>
          <w:rFonts w:hint="eastAsia"/>
        </w:rPr>
        <w:t>：概要设计说明书、数据库设计说明书、用户手册以及修订测试计划。</w:t>
      </w:r>
    </w:p>
    <w:p w14:paraId="78EABE41" w14:textId="19081645" w:rsidR="00DB2FB5" w:rsidRPr="00C91120" w:rsidRDefault="00DB2FB5" w:rsidP="007F5CE8">
      <w:pPr>
        <w:ind w:firstLine="422"/>
      </w:pPr>
      <w:r w:rsidRPr="00C91120">
        <w:rPr>
          <w:rFonts w:hint="eastAsia"/>
          <w:b/>
          <w:bCs/>
        </w:rPr>
        <w:t>评审</w:t>
      </w:r>
      <w:r w:rsidRPr="00C91120">
        <w:rPr>
          <w:rFonts w:hint="eastAsia"/>
        </w:rPr>
        <w:t>：对设计部分是否完整地实现了需求中规定的功能、性能等要求，设计的可行性，关键的处理以及外部接口定义的正确性、有效性、各部分之间的一致性等都一一进行评审。</w:t>
      </w:r>
    </w:p>
    <w:p w14:paraId="121369FA" w14:textId="32F23DC9" w:rsidR="00077D1F" w:rsidRPr="00C91120" w:rsidRDefault="00DB2FB5" w:rsidP="007F5CE8">
      <w:pPr>
        <w:ind w:firstLine="420"/>
      </w:pPr>
      <w:r w:rsidRPr="00C91120">
        <w:rPr>
          <w:rFonts w:hint="eastAsia"/>
        </w:rPr>
        <w:t>（</w:t>
      </w:r>
      <w:r w:rsidRPr="00C91120">
        <w:rPr>
          <w:rFonts w:hint="eastAsia"/>
        </w:rPr>
        <w:t>2</w:t>
      </w:r>
      <w:r w:rsidRPr="00C91120">
        <w:rPr>
          <w:rFonts w:hint="eastAsia"/>
        </w:rPr>
        <w:t>）</w:t>
      </w:r>
      <w:r w:rsidR="00077D1F" w:rsidRPr="00C91120">
        <w:rPr>
          <w:rFonts w:hint="eastAsia"/>
        </w:rPr>
        <w:t>详细设计</w:t>
      </w:r>
    </w:p>
    <w:p w14:paraId="12391520" w14:textId="629C1043" w:rsidR="00DB2FB5" w:rsidRPr="00C91120" w:rsidRDefault="00DB2FB5" w:rsidP="007F5CE8">
      <w:pPr>
        <w:ind w:firstLine="420"/>
      </w:pPr>
      <w:r w:rsidRPr="00C91120">
        <w:rPr>
          <w:rFonts w:hint="eastAsia"/>
        </w:rPr>
        <w:t>对每个模块进行详细的算法设计，用某种图形、表格和语言等工具将每个模块处理过程的详细算法描述出来。</w:t>
      </w:r>
    </w:p>
    <w:p w14:paraId="1828C797" w14:textId="1B6A1116" w:rsidR="00DB2FB5" w:rsidRPr="00C91120" w:rsidRDefault="00DB2FB5" w:rsidP="007F5CE8">
      <w:pPr>
        <w:ind w:firstLine="420"/>
      </w:pPr>
      <w:r w:rsidRPr="00C91120">
        <w:rPr>
          <w:rFonts w:hint="eastAsia"/>
        </w:rPr>
        <w:t>对模块内的数据结构进行设计。</w:t>
      </w:r>
    </w:p>
    <w:p w14:paraId="4F1E468B" w14:textId="576408B3" w:rsidR="00DB2FB5" w:rsidRPr="00C91120" w:rsidRDefault="00DB2FB5" w:rsidP="007F5CE8">
      <w:pPr>
        <w:ind w:firstLine="420"/>
      </w:pPr>
      <w:r w:rsidRPr="00C91120">
        <w:rPr>
          <w:rFonts w:hint="eastAsia"/>
        </w:rPr>
        <w:t>对数据库进行物理设计，即确定数据库的物理结构。</w:t>
      </w:r>
    </w:p>
    <w:p w14:paraId="33AE971E" w14:textId="62E3B63B" w:rsidR="00DB2FB5" w:rsidRPr="00C91120" w:rsidRDefault="00DB2FB5" w:rsidP="007F5CE8">
      <w:pPr>
        <w:ind w:firstLine="420"/>
      </w:pPr>
      <w:r w:rsidRPr="00C91120">
        <w:rPr>
          <w:rFonts w:hint="eastAsia"/>
        </w:rPr>
        <w:t>其他设计：根据软件系统的类型，还可能需要进行代码设计、输入</w:t>
      </w:r>
      <w:r w:rsidRPr="00C91120">
        <w:rPr>
          <w:rFonts w:hint="eastAsia"/>
        </w:rPr>
        <w:t>/</w:t>
      </w:r>
      <w:r w:rsidRPr="00C91120">
        <w:rPr>
          <w:rFonts w:hint="eastAsia"/>
        </w:rPr>
        <w:t>输出格式设计，用户界面设计等。</w:t>
      </w:r>
    </w:p>
    <w:p w14:paraId="54D2EB38" w14:textId="3A9946B4" w:rsidR="00DB2FB5" w:rsidRPr="00C91120" w:rsidRDefault="00DB2FB5" w:rsidP="007F5CE8">
      <w:pPr>
        <w:ind w:firstLine="420"/>
      </w:pPr>
      <w:r w:rsidRPr="00C91120">
        <w:rPr>
          <w:rFonts w:hint="eastAsia"/>
        </w:rPr>
        <w:t>编写详细设计说明书。</w:t>
      </w:r>
    </w:p>
    <w:p w14:paraId="253A2B81" w14:textId="0405EB70" w:rsidR="00DB2FB5" w:rsidRPr="00C91120" w:rsidRDefault="00DB2FB5" w:rsidP="007F5CE8">
      <w:pPr>
        <w:ind w:firstLine="420"/>
      </w:pPr>
      <w:r w:rsidRPr="00C91120">
        <w:rPr>
          <w:rFonts w:hint="eastAsia"/>
        </w:rPr>
        <w:t>评审：对处理过程的算法和数据库的物理结构都要评审。</w:t>
      </w:r>
    </w:p>
    <w:p w14:paraId="0DD54DCD" w14:textId="77777777" w:rsidR="00077D1F" w:rsidRPr="00C91120" w:rsidRDefault="00077D1F" w:rsidP="007F5CE8">
      <w:pPr>
        <w:ind w:firstLine="420"/>
      </w:pPr>
      <w:r w:rsidRPr="00C91120">
        <w:t>3</w:t>
      </w:r>
      <w:r w:rsidRPr="00C91120">
        <w:rPr>
          <w:rFonts w:hint="eastAsia"/>
        </w:rPr>
        <w:t>、软件设计的原则：</w:t>
      </w:r>
      <w:r w:rsidRPr="00C91120">
        <w:rPr>
          <w:rFonts w:hint="eastAsia"/>
          <w:b/>
          <w:bCs/>
        </w:rPr>
        <w:t>高内聚、低耦合</w:t>
      </w:r>
    </w:p>
    <w:p w14:paraId="4B16765E" w14:textId="77777777" w:rsidR="00077D1F" w:rsidRPr="00C91120" w:rsidRDefault="00077D1F" w:rsidP="007F5CE8">
      <w:pPr>
        <w:ind w:firstLine="420"/>
      </w:pPr>
      <w:r w:rsidRPr="00C91120">
        <w:t>（内聚性）</w:t>
      </w:r>
    </w:p>
    <w:p w14:paraId="37C7E1E2" w14:textId="51C32265" w:rsidR="00077D1F" w:rsidRPr="00C91120" w:rsidRDefault="00077D1F" w:rsidP="007F5CE8">
      <w:pPr>
        <w:ind w:firstLine="422"/>
      </w:pPr>
      <w:r w:rsidRPr="00C91120">
        <w:rPr>
          <w:rFonts w:hint="eastAsia"/>
          <w:b/>
          <w:bCs/>
        </w:rPr>
        <w:t>偶然聚合</w:t>
      </w:r>
      <w:del w:id="407" w:author="Administrator" w:date="2021-06-15T15:22:00Z">
        <w:r w:rsidRPr="00C91120" w:rsidDel="00AC1D56">
          <w:rPr>
            <w:rFonts w:hint="eastAsia"/>
          </w:rPr>
          <w:delText>:</w:delText>
        </w:r>
      </w:del>
      <w:ins w:id="408" w:author="Administrator" w:date="2021-06-15T15:22:00Z">
        <w:r w:rsidR="00AC1D56">
          <w:rPr>
            <w:rFonts w:hint="eastAsia"/>
          </w:rPr>
          <w:t>：</w:t>
        </w:r>
      </w:ins>
      <w:r w:rsidRPr="00C91120">
        <w:rPr>
          <w:rFonts w:hint="eastAsia"/>
        </w:rPr>
        <w:t>模块完成的动作之间没有任何关系，或者仅仅是一种非常松散的关系。</w:t>
      </w:r>
    </w:p>
    <w:p w14:paraId="0A316249" w14:textId="53612DD7" w:rsidR="00077D1F" w:rsidRPr="00C91120" w:rsidRDefault="00077D1F" w:rsidP="007F5CE8">
      <w:pPr>
        <w:ind w:firstLine="422"/>
      </w:pPr>
      <w:r w:rsidRPr="00C91120">
        <w:rPr>
          <w:rFonts w:hint="eastAsia"/>
          <w:b/>
          <w:bCs/>
        </w:rPr>
        <w:t>逻辑聚合</w:t>
      </w:r>
      <w:del w:id="409" w:author="Administrator" w:date="2021-06-15T15:22:00Z">
        <w:r w:rsidRPr="00C91120" w:rsidDel="00AC1D56">
          <w:rPr>
            <w:rFonts w:hint="eastAsia"/>
          </w:rPr>
          <w:delText>:</w:delText>
        </w:r>
      </w:del>
      <w:ins w:id="410" w:author="Administrator" w:date="2021-06-15T15:22:00Z">
        <w:r w:rsidR="00AC1D56">
          <w:rPr>
            <w:rFonts w:hint="eastAsia"/>
          </w:rPr>
          <w:t>：</w:t>
        </w:r>
      </w:ins>
      <w:r w:rsidRPr="00C91120">
        <w:rPr>
          <w:rFonts w:hint="eastAsia"/>
        </w:rPr>
        <w:t>模块内部的各个组成在逻辑上具有相似的处理动作，但功能用途上彼此无关。</w:t>
      </w:r>
    </w:p>
    <w:p w14:paraId="2394536D" w14:textId="2962EC2C" w:rsidR="00077D1F" w:rsidRPr="00C91120" w:rsidRDefault="00077D1F" w:rsidP="007F5CE8">
      <w:pPr>
        <w:ind w:firstLine="422"/>
      </w:pPr>
      <w:r w:rsidRPr="00C91120">
        <w:rPr>
          <w:rFonts w:hint="eastAsia"/>
          <w:b/>
          <w:bCs/>
        </w:rPr>
        <w:t>时间聚合</w:t>
      </w:r>
      <w:del w:id="411" w:author="Administrator" w:date="2021-06-15T15:22:00Z">
        <w:r w:rsidRPr="00C91120" w:rsidDel="00AC1D56">
          <w:rPr>
            <w:rFonts w:hint="eastAsia"/>
          </w:rPr>
          <w:delText>:</w:delText>
        </w:r>
      </w:del>
      <w:ins w:id="412" w:author="Administrator" w:date="2021-06-15T15:22:00Z">
        <w:r w:rsidR="00AC1D56">
          <w:rPr>
            <w:rFonts w:hint="eastAsia"/>
          </w:rPr>
          <w:t>：</w:t>
        </w:r>
      </w:ins>
      <w:r w:rsidRPr="00C91120">
        <w:rPr>
          <w:rFonts w:hint="eastAsia"/>
        </w:rPr>
        <w:t>模块内部的各个组成部分所包含的处理动作必须在同一时间内执行。</w:t>
      </w:r>
    </w:p>
    <w:p w14:paraId="0C514C53" w14:textId="3BCBEF10" w:rsidR="00077D1F" w:rsidRPr="00C91120" w:rsidRDefault="00077D1F" w:rsidP="007F5CE8">
      <w:pPr>
        <w:ind w:firstLine="422"/>
      </w:pPr>
      <w:r w:rsidRPr="00C91120">
        <w:rPr>
          <w:rFonts w:hint="eastAsia"/>
          <w:b/>
          <w:bCs/>
        </w:rPr>
        <w:t>过程聚合</w:t>
      </w:r>
      <w:del w:id="413" w:author="Administrator" w:date="2021-06-15T15:22:00Z">
        <w:r w:rsidRPr="00C91120" w:rsidDel="00AC1D56">
          <w:rPr>
            <w:rFonts w:hint="eastAsia"/>
          </w:rPr>
          <w:delText>:</w:delText>
        </w:r>
      </w:del>
      <w:ins w:id="414" w:author="Administrator" w:date="2021-06-15T15:22:00Z">
        <w:r w:rsidR="00AC1D56">
          <w:rPr>
            <w:rFonts w:hint="eastAsia"/>
          </w:rPr>
          <w:t>：</w:t>
        </w:r>
      </w:ins>
      <w:r w:rsidRPr="00C91120">
        <w:rPr>
          <w:rFonts w:hint="eastAsia"/>
        </w:rPr>
        <w:t>模块内部各个组成部分所要完成的动作虽然没有关系，但必须按特定的次序执行。</w:t>
      </w:r>
    </w:p>
    <w:p w14:paraId="25E9C9D2" w14:textId="487BC7FA" w:rsidR="00077D1F" w:rsidRPr="00C91120" w:rsidRDefault="00077D1F" w:rsidP="007F5CE8">
      <w:pPr>
        <w:ind w:firstLine="422"/>
      </w:pPr>
      <w:r w:rsidRPr="00C91120">
        <w:rPr>
          <w:rFonts w:hint="eastAsia"/>
          <w:b/>
          <w:bCs/>
        </w:rPr>
        <w:t>通信聚合</w:t>
      </w:r>
      <w:del w:id="415" w:author="Administrator" w:date="2021-06-15T15:22:00Z">
        <w:r w:rsidRPr="00C91120" w:rsidDel="00AC1D56">
          <w:rPr>
            <w:rFonts w:hint="eastAsia"/>
          </w:rPr>
          <w:delText>:</w:delText>
        </w:r>
      </w:del>
      <w:ins w:id="416" w:author="Administrator" w:date="2021-06-15T15:22:00Z">
        <w:r w:rsidR="00AC1D56">
          <w:rPr>
            <w:rFonts w:hint="eastAsia"/>
          </w:rPr>
          <w:t>：</w:t>
        </w:r>
      </w:ins>
      <w:r w:rsidRPr="00C91120">
        <w:rPr>
          <w:rFonts w:hint="eastAsia"/>
        </w:rPr>
        <w:t>模块的各个组成部分所完成的动作都使用了同一个数据或产生同一输出数据。</w:t>
      </w:r>
    </w:p>
    <w:p w14:paraId="14F04393" w14:textId="0A393F58" w:rsidR="00077D1F" w:rsidRPr="00C91120" w:rsidRDefault="00077D1F" w:rsidP="007F5CE8">
      <w:pPr>
        <w:ind w:firstLine="422"/>
      </w:pPr>
      <w:r w:rsidRPr="00C91120">
        <w:rPr>
          <w:rFonts w:hint="eastAsia"/>
          <w:b/>
          <w:bCs/>
        </w:rPr>
        <w:t>顺序聚合</w:t>
      </w:r>
      <w:del w:id="417" w:author="Administrator" w:date="2021-06-15T15:22:00Z">
        <w:r w:rsidRPr="00C91120" w:rsidDel="00AC1D56">
          <w:rPr>
            <w:rFonts w:hint="eastAsia"/>
          </w:rPr>
          <w:delText>:</w:delText>
        </w:r>
      </w:del>
      <w:ins w:id="418" w:author="Administrator" w:date="2021-06-15T15:22:00Z">
        <w:r w:rsidR="00AC1D56">
          <w:rPr>
            <w:rFonts w:hint="eastAsia"/>
          </w:rPr>
          <w:t>：</w:t>
        </w:r>
      </w:ins>
      <w:r w:rsidRPr="00C91120">
        <w:rPr>
          <w:rFonts w:hint="eastAsia"/>
        </w:rPr>
        <w:t>模块内部的各个部分，前一部分处理动作的最后输出是后一部分处理动作的输入。</w:t>
      </w:r>
    </w:p>
    <w:p w14:paraId="605D206A" w14:textId="77777777" w:rsidR="00077D1F" w:rsidRPr="00C91120" w:rsidRDefault="00077D1F" w:rsidP="007F5CE8">
      <w:pPr>
        <w:ind w:firstLine="420"/>
      </w:pPr>
      <w:r w:rsidRPr="00C91120">
        <w:t>（耦合性）</w:t>
      </w:r>
    </w:p>
    <w:p w14:paraId="6FB15D51" w14:textId="7411D10F" w:rsidR="00077D1F" w:rsidRPr="00C91120" w:rsidRDefault="00077D1F" w:rsidP="007F5CE8">
      <w:pPr>
        <w:ind w:firstLine="422"/>
      </w:pPr>
      <w:r w:rsidRPr="00C91120">
        <w:rPr>
          <w:rFonts w:hint="eastAsia"/>
          <w:b/>
          <w:bCs/>
        </w:rPr>
        <w:t>功能聚合</w:t>
      </w:r>
      <w:del w:id="419" w:author="Administrator" w:date="2021-06-15T15:22:00Z">
        <w:r w:rsidRPr="00C91120" w:rsidDel="00AC1D56">
          <w:rPr>
            <w:rFonts w:hint="eastAsia"/>
          </w:rPr>
          <w:delText>:</w:delText>
        </w:r>
      </w:del>
      <w:ins w:id="420" w:author="Administrator" w:date="2021-06-15T15:22:00Z">
        <w:r w:rsidR="00AC1D56">
          <w:rPr>
            <w:rFonts w:hint="eastAsia"/>
          </w:rPr>
          <w:t>：</w:t>
        </w:r>
      </w:ins>
      <w:r w:rsidRPr="00C91120">
        <w:rPr>
          <w:rFonts w:hint="eastAsia"/>
        </w:rPr>
        <w:t>模块内部各个部分全部属于一个整体，并执行同一功能，且各部分对实现该功能都</w:t>
      </w:r>
      <w:r w:rsidR="00AE5C73">
        <w:rPr>
          <w:rFonts w:hint="eastAsia"/>
        </w:rPr>
        <w:t>必</w:t>
      </w:r>
      <w:r w:rsidRPr="00C91120">
        <w:rPr>
          <w:rFonts w:hint="eastAsia"/>
        </w:rPr>
        <w:t>不可少</w:t>
      </w:r>
    </w:p>
    <w:p w14:paraId="0255F254" w14:textId="6799E2CC" w:rsidR="00077D1F" w:rsidRPr="00C91120" w:rsidRDefault="00077D1F" w:rsidP="007F5CE8">
      <w:pPr>
        <w:ind w:firstLine="422"/>
      </w:pPr>
      <w:r w:rsidRPr="00C91120">
        <w:rPr>
          <w:rFonts w:hint="eastAsia"/>
          <w:b/>
          <w:bCs/>
        </w:rPr>
        <w:t>非直接耦合</w:t>
      </w:r>
      <w:del w:id="421" w:author="Administrator" w:date="2021-06-15T15:22:00Z">
        <w:r w:rsidRPr="00C91120" w:rsidDel="00AC1D56">
          <w:rPr>
            <w:rFonts w:hint="eastAsia"/>
          </w:rPr>
          <w:delText>:</w:delText>
        </w:r>
      </w:del>
      <w:ins w:id="422" w:author="Administrator" w:date="2021-06-15T15:22:00Z">
        <w:r w:rsidR="00AC1D56">
          <w:rPr>
            <w:rFonts w:hint="eastAsia"/>
          </w:rPr>
          <w:t>：</w:t>
        </w:r>
      </w:ins>
      <w:r w:rsidRPr="00C91120">
        <w:rPr>
          <w:rFonts w:hint="eastAsia"/>
        </w:rPr>
        <w:t>两个模块之间没有直接关系，它们的联系完全是通过主模块的控制和调用来实现的。</w:t>
      </w:r>
    </w:p>
    <w:p w14:paraId="363E2468" w14:textId="7D1FAA40" w:rsidR="00077D1F" w:rsidRPr="00C91120" w:rsidRDefault="00077D1F" w:rsidP="007F5CE8">
      <w:pPr>
        <w:ind w:firstLine="422"/>
      </w:pPr>
      <w:r w:rsidRPr="00C91120">
        <w:rPr>
          <w:rFonts w:hint="eastAsia"/>
          <w:b/>
          <w:bCs/>
        </w:rPr>
        <w:t>数据耦合</w:t>
      </w:r>
      <w:del w:id="423" w:author="Administrator" w:date="2021-06-15T15:22:00Z">
        <w:r w:rsidRPr="00C91120" w:rsidDel="00AC1D56">
          <w:rPr>
            <w:rFonts w:hint="eastAsia"/>
          </w:rPr>
          <w:delText>:</w:delText>
        </w:r>
      </w:del>
      <w:ins w:id="424" w:author="Administrator" w:date="2021-06-15T15:22:00Z">
        <w:r w:rsidR="00AC1D56">
          <w:rPr>
            <w:rFonts w:hint="eastAsia"/>
          </w:rPr>
          <w:t>：</w:t>
        </w:r>
      </w:ins>
      <w:r w:rsidRPr="00C91120">
        <w:rPr>
          <w:rFonts w:hint="eastAsia"/>
        </w:rPr>
        <w:t>两个模块彼此间通过数据参数交换信息。</w:t>
      </w:r>
    </w:p>
    <w:p w14:paraId="090783DA" w14:textId="48E46F67" w:rsidR="00077D1F" w:rsidRPr="00C91120" w:rsidRDefault="00077D1F" w:rsidP="007F5CE8">
      <w:pPr>
        <w:ind w:firstLine="422"/>
      </w:pPr>
      <w:r w:rsidRPr="00C91120">
        <w:rPr>
          <w:rFonts w:hint="eastAsia"/>
          <w:b/>
          <w:bCs/>
        </w:rPr>
        <w:t>标记耦合</w:t>
      </w:r>
      <w:del w:id="425" w:author="Administrator" w:date="2021-06-15T15:22:00Z">
        <w:r w:rsidRPr="00C91120" w:rsidDel="00AC1D56">
          <w:rPr>
            <w:rFonts w:hint="eastAsia"/>
          </w:rPr>
          <w:delText>:</w:delText>
        </w:r>
      </w:del>
      <w:ins w:id="426" w:author="Administrator" w:date="2021-06-15T15:22:00Z">
        <w:r w:rsidR="00AC1D56">
          <w:rPr>
            <w:rFonts w:hint="eastAsia"/>
          </w:rPr>
          <w:t>：</w:t>
        </w:r>
      </w:ins>
      <w:r w:rsidRPr="00C91120">
        <w:rPr>
          <w:rFonts w:hint="eastAsia"/>
        </w:rPr>
        <w:t>一组模块通过参数表传递记录信息，这个记录是某一个数据结构的子结构，而不是简单变量。</w:t>
      </w:r>
    </w:p>
    <w:p w14:paraId="0059F30E" w14:textId="20883921" w:rsidR="00077D1F" w:rsidRPr="00C91120" w:rsidRDefault="00077D1F" w:rsidP="007F5CE8">
      <w:pPr>
        <w:ind w:firstLine="422"/>
      </w:pPr>
      <w:r w:rsidRPr="00C91120">
        <w:rPr>
          <w:rFonts w:hint="eastAsia"/>
          <w:b/>
          <w:bCs/>
        </w:rPr>
        <w:t>控制耦合</w:t>
      </w:r>
      <w:del w:id="427" w:author="Administrator" w:date="2021-06-15T15:22:00Z">
        <w:r w:rsidRPr="00C91120" w:rsidDel="00AC1D56">
          <w:rPr>
            <w:rFonts w:hint="eastAsia"/>
          </w:rPr>
          <w:delText>:</w:delText>
        </w:r>
      </w:del>
      <w:ins w:id="428" w:author="Administrator" w:date="2021-06-15T15:22:00Z">
        <w:r w:rsidR="00AC1D56">
          <w:rPr>
            <w:rFonts w:hint="eastAsia"/>
          </w:rPr>
          <w:t>：</w:t>
        </w:r>
      </w:ins>
      <w:r w:rsidRPr="00C91120">
        <w:rPr>
          <w:rFonts w:hint="eastAsia"/>
        </w:rPr>
        <w:t>两个模块彼此间传递的信息中有控制信息。</w:t>
      </w:r>
    </w:p>
    <w:p w14:paraId="15CDFDAF" w14:textId="0412BD5B" w:rsidR="00077D1F" w:rsidRPr="00C91120" w:rsidRDefault="00077D1F" w:rsidP="007F5CE8">
      <w:pPr>
        <w:ind w:firstLine="422"/>
      </w:pPr>
      <w:r w:rsidRPr="00C91120">
        <w:rPr>
          <w:rFonts w:hint="eastAsia"/>
          <w:b/>
          <w:bCs/>
        </w:rPr>
        <w:t>外部耦合</w:t>
      </w:r>
      <w:del w:id="429" w:author="Administrator" w:date="2021-06-15T15:22:00Z">
        <w:r w:rsidRPr="00C91120" w:rsidDel="00AC1D56">
          <w:rPr>
            <w:rFonts w:hint="eastAsia"/>
          </w:rPr>
          <w:delText>:</w:delText>
        </w:r>
      </w:del>
      <w:ins w:id="430" w:author="Administrator" w:date="2021-06-15T15:22:00Z">
        <w:r w:rsidR="00AC1D56">
          <w:rPr>
            <w:rFonts w:hint="eastAsia"/>
          </w:rPr>
          <w:t>：</w:t>
        </w:r>
      </w:ins>
      <w:r w:rsidRPr="00C91120">
        <w:rPr>
          <w:rFonts w:hint="eastAsia"/>
        </w:rPr>
        <w:t>一组模块都访问同一全局简单变量而不是同一全局数据结构，而且不是通过参数表传递该全局变量的信息。</w:t>
      </w:r>
    </w:p>
    <w:p w14:paraId="1A89F2C0" w14:textId="0EA72A21" w:rsidR="00077D1F" w:rsidRPr="00C91120" w:rsidRDefault="00077D1F" w:rsidP="007F5CE8">
      <w:pPr>
        <w:ind w:firstLine="422"/>
      </w:pPr>
      <w:r w:rsidRPr="00C91120">
        <w:rPr>
          <w:rFonts w:hint="eastAsia"/>
          <w:b/>
          <w:bCs/>
        </w:rPr>
        <w:t>公共耦合</w:t>
      </w:r>
      <w:del w:id="431" w:author="Administrator" w:date="2021-06-15T15:22:00Z">
        <w:r w:rsidRPr="00C91120" w:rsidDel="00AC1D56">
          <w:rPr>
            <w:rFonts w:hint="eastAsia"/>
          </w:rPr>
          <w:delText>:</w:delText>
        </w:r>
      </w:del>
      <w:ins w:id="432" w:author="Administrator" w:date="2021-06-15T15:22:00Z">
        <w:r w:rsidR="00AC1D56">
          <w:rPr>
            <w:rFonts w:hint="eastAsia"/>
          </w:rPr>
          <w:t>：</w:t>
        </w:r>
      </w:ins>
      <w:r w:rsidRPr="00C91120">
        <w:rPr>
          <w:rFonts w:hint="eastAsia"/>
        </w:rPr>
        <w:t>两个模块之间通过一个公共的数据区域传递信息。</w:t>
      </w:r>
    </w:p>
    <w:p w14:paraId="39327F3B" w14:textId="39519BBA" w:rsidR="00077D1F" w:rsidRDefault="00077D1F" w:rsidP="007F5CE8">
      <w:pPr>
        <w:ind w:firstLine="422"/>
      </w:pPr>
      <w:r w:rsidRPr="00C91120">
        <w:rPr>
          <w:rFonts w:hint="eastAsia"/>
          <w:b/>
          <w:bCs/>
        </w:rPr>
        <w:t>内容耦合</w:t>
      </w:r>
      <w:del w:id="433" w:author="Administrator" w:date="2021-06-15T15:22:00Z">
        <w:r w:rsidRPr="00C91120" w:rsidDel="00AC1D56">
          <w:rPr>
            <w:rFonts w:hint="eastAsia"/>
          </w:rPr>
          <w:delText>:</w:delText>
        </w:r>
      </w:del>
      <w:ins w:id="434" w:author="Administrator" w:date="2021-06-15T15:22:00Z">
        <w:r w:rsidR="00AC1D56">
          <w:rPr>
            <w:rFonts w:hint="eastAsia"/>
          </w:rPr>
          <w:t>：</w:t>
        </w:r>
      </w:ins>
      <w:r w:rsidRPr="00C91120">
        <w:rPr>
          <w:rFonts w:hint="eastAsia"/>
        </w:rPr>
        <w:t>一个模块需要涉及到另一个模块的内部信息。</w:t>
      </w:r>
    </w:p>
    <w:p w14:paraId="6947DA22" w14:textId="1AEB0617" w:rsidR="00DA1DA8" w:rsidRDefault="00DA1DA8" w:rsidP="007F5CE8">
      <w:pPr>
        <w:ind w:firstLine="420"/>
      </w:pPr>
      <w:r>
        <w:rPr>
          <w:rFonts w:hint="eastAsia"/>
        </w:rPr>
        <w:t>4</w:t>
      </w:r>
      <w:r>
        <w:rPr>
          <w:rFonts w:hint="eastAsia"/>
        </w:rPr>
        <w:t>、架构风格</w:t>
      </w:r>
    </w:p>
    <w:p w14:paraId="194A848C" w14:textId="77777777" w:rsidR="00DA1DA8" w:rsidRPr="00DA1DA8" w:rsidRDefault="00DA1DA8" w:rsidP="007F5CE8">
      <w:pPr>
        <w:ind w:firstLine="420"/>
      </w:pPr>
      <w:r w:rsidRPr="00DA1DA8">
        <w:t>数据流风格：批处理序列、管道</w:t>
      </w:r>
      <w:r w:rsidRPr="00DA1DA8">
        <w:t>-</w:t>
      </w:r>
      <w:r w:rsidRPr="00DA1DA8">
        <w:t>过滤器</w:t>
      </w:r>
    </w:p>
    <w:p w14:paraId="5ACBBDE8" w14:textId="1C23543E" w:rsidR="00DA1DA8" w:rsidRPr="00DA1DA8" w:rsidRDefault="00DA1DA8" w:rsidP="007F5CE8">
      <w:pPr>
        <w:ind w:firstLine="420"/>
      </w:pPr>
      <w:r w:rsidRPr="00DA1DA8">
        <w:t>调用</w:t>
      </w:r>
      <w:r w:rsidRPr="00DA1DA8">
        <w:t>/</w:t>
      </w:r>
      <w:r w:rsidRPr="00DA1DA8">
        <w:t>返回风格：主程序</w:t>
      </w:r>
      <w:r w:rsidRPr="00DA1DA8">
        <w:t>/</w:t>
      </w:r>
      <w:r w:rsidRPr="00DA1DA8">
        <w:t>子程序、面向对象、层次结构（</w:t>
      </w:r>
      <w:r w:rsidRPr="00DA1DA8">
        <w:t>MVC</w:t>
      </w:r>
      <w:r w:rsidRPr="00DA1DA8">
        <w:t>、</w:t>
      </w:r>
      <w:r w:rsidRPr="00DA1DA8">
        <w:t>C/S</w:t>
      </w:r>
      <w:r w:rsidRPr="00DA1DA8">
        <w:t>、</w:t>
      </w:r>
      <w:r w:rsidRPr="00DA1DA8">
        <w:t>B/S</w:t>
      </w:r>
      <w:r w:rsidRPr="00DA1DA8">
        <w:t>）</w:t>
      </w:r>
    </w:p>
    <w:p w14:paraId="55415F52" w14:textId="12639A6E" w:rsidR="00DA1DA8" w:rsidRPr="00DA1DA8" w:rsidRDefault="00DA1DA8" w:rsidP="007F5CE8">
      <w:pPr>
        <w:ind w:firstLine="420"/>
      </w:pPr>
      <w:r w:rsidRPr="00DA1DA8">
        <w:t>独立构件风格：进程通信、事件驱动系统（隐式调用）</w:t>
      </w:r>
    </w:p>
    <w:p w14:paraId="47F2B829" w14:textId="12282184" w:rsidR="00DA1DA8" w:rsidRPr="00DA1DA8" w:rsidRDefault="00DA1DA8" w:rsidP="007F5CE8">
      <w:pPr>
        <w:ind w:firstLine="420"/>
      </w:pPr>
      <w:r w:rsidRPr="00DA1DA8">
        <w:t>虚拟机风格：解释器、基于规则的系统</w:t>
      </w:r>
    </w:p>
    <w:p w14:paraId="4555599A" w14:textId="289A773B" w:rsidR="00DA1DA8" w:rsidRDefault="00DA1DA8" w:rsidP="007F5CE8">
      <w:pPr>
        <w:ind w:firstLine="420"/>
      </w:pPr>
      <w:r w:rsidRPr="00DA1DA8">
        <w:t>仓库风格：数据库系统、超文本系统、黑板系统</w:t>
      </w:r>
    </w:p>
    <w:p w14:paraId="6147D168" w14:textId="140F6EB6" w:rsidR="00077D1F" w:rsidRPr="00C91120" w:rsidRDefault="00D80682" w:rsidP="007F5CE8">
      <w:pPr>
        <w:ind w:firstLine="420"/>
      </w:pPr>
      <w:r w:rsidRPr="00C91120">
        <w:t>【备考点拨】</w:t>
      </w:r>
    </w:p>
    <w:p w14:paraId="1B396012" w14:textId="77777777" w:rsidR="00077D1F" w:rsidRPr="00C91120" w:rsidRDefault="00077D1F" w:rsidP="007F5CE8">
      <w:pPr>
        <w:ind w:firstLine="420"/>
      </w:pPr>
      <w:r w:rsidRPr="00C91120">
        <w:rPr>
          <w:rFonts w:hint="eastAsia"/>
        </w:rPr>
        <w:t>1</w:t>
      </w:r>
      <w:r w:rsidRPr="00C91120">
        <w:rPr>
          <w:rFonts w:hint="eastAsia"/>
        </w:rPr>
        <w:t>、掌握软件设计的阶段、任务和原则。</w:t>
      </w:r>
    </w:p>
    <w:p w14:paraId="03274B7D" w14:textId="77777777" w:rsidR="00077D1F" w:rsidRPr="00C91120" w:rsidRDefault="00077D1F" w:rsidP="007F5CE8">
      <w:pPr>
        <w:ind w:firstLine="420"/>
      </w:pPr>
      <w:r w:rsidRPr="00C91120">
        <w:rPr>
          <w:rFonts w:hint="eastAsia"/>
        </w:rPr>
        <w:t>2</w:t>
      </w:r>
      <w:r w:rsidRPr="00C91120">
        <w:rPr>
          <w:rFonts w:hint="eastAsia"/>
        </w:rPr>
        <w:t>、区分各种内聚类型、耦合类型。</w:t>
      </w:r>
    </w:p>
    <w:p w14:paraId="1587AFB0" w14:textId="77777777" w:rsidR="00077D1F" w:rsidRPr="00C91120" w:rsidRDefault="00077D1F" w:rsidP="008D2842">
      <w:pPr>
        <w:pStyle w:val="3"/>
      </w:pPr>
      <w:bookmarkStart w:id="435" w:name="_Toc74672608"/>
      <w:r w:rsidRPr="00C91120">
        <w:rPr>
          <w:rFonts w:hint="eastAsia"/>
        </w:rPr>
        <w:t>2.</w:t>
      </w:r>
      <w:r w:rsidRPr="00C91120">
        <w:t xml:space="preserve">5 </w:t>
      </w:r>
      <w:r w:rsidRPr="00C91120">
        <w:t>软件测试（</w:t>
      </w:r>
      <w:r w:rsidRPr="00C91120">
        <w:rPr>
          <w:rFonts w:hint="eastAsia"/>
        </w:rPr>
        <w:t>★★★★</w:t>
      </w:r>
      <w:r w:rsidRPr="00C91120">
        <w:t>）</w:t>
      </w:r>
      <w:bookmarkEnd w:id="435"/>
    </w:p>
    <w:p w14:paraId="116BAC0A" w14:textId="77777777" w:rsidR="00077D1F" w:rsidRPr="00C91120" w:rsidRDefault="00077D1F" w:rsidP="007F5CE8">
      <w:pPr>
        <w:ind w:firstLine="420"/>
      </w:pPr>
      <w:r w:rsidRPr="00C91120">
        <w:t>【考法分析】</w:t>
      </w:r>
    </w:p>
    <w:p w14:paraId="6AB3AF7B" w14:textId="77777777" w:rsidR="00077D1F" w:rsidRPr="00C91120" w:rsidRDefault="00077D1F" w:rsidP="007F5CE8">
      <w:pPr>
        <w:ind w:firstLine="420"/>
      </w:pPr>
      <w:r w:rsidRPr="00C91120">
        <w:t>本知识点的考查形式主要有：给定一些描述判断正误；或对于一些具体测试方法判断分类；以及根据要求设计测试用例或判断测试用例的个数。</w:t>
      </w:r>
    </w:p>
    <w:p w14:paraId="0A5FF633" w14:textId="707C3707" w:rsidR="00077D1F" w:rsidRPr="00C91120" w:rsidRDefault="00D80682" w:rsidP="007F5CE8">
      <w:pPr>
        <w:ind w:firstLine="420"/>
      </w:pPr>
      <w:r w:rsidRPr="00C91120">
        <w:t>【要点分析】</w:t>
      </w:r>
    </w:p>
    <w:p w14:paraId="1E74C750" w14:textId="77777777" w:rsidR="00077D1F" w:rsidRPr="00C91120" w:rsidRDefault="00077D1F" w:rsidP="007F5CE8">
      <w:pPr>
        <w:ind w:firstLine="420"/>
      </w:pPr>
      <w:r w:rsidRPr="00C91120">
        <w:rPr>
          <w:rFonts w:hint="eastAsia"/>
        </w:rPr>
        <w:t>1</w:t>
      </w:r>
      <w:r w:rsidRPr="00C91120">
        <w:rPr>
          <w:rFonts w:hint="eastAsia"/>
        </w:rPr>
        <w:t>、常见的软件测试方法分类：</w:t>
      </w:r>
    </w:p>
    <w:p w14:paraId="010F182A" w14:textId="77777777" w:rsidR="00077D1F" w:rsidRPr="00C91120" w:rsidRDefault="00077D1F" w:rsidP="007F5CE8">
      <w:pPr>
        <w:ind w:firstLine="420"/>
      </w:pPr>
      <w:r w:rsidRPr="00C91120">
        <w:rPr>
          <w:rFonts w:hint="eastAsia"/>
        </w:rPr>
        <w:t>（</w:t>
      </w:r>
      <w:r w:rsidRPr="00C91120">
        <w:rPr>
          <w:rFonts w:hint="eastAsia"/>
        </w:rPr>
        <w:t>1</w:t>
      </w:r>
      <w:r w:rsidRPr="00C91120">
        <w:rPr>
          <w:rFonts w:hint="eastAsia"/>
        </w:rPr>
        <w:t>）静态测试：桌前检查、代码走查、代码审查。</w:t>
      </w:r>
    </w:p>
    <w:p w14:paraId="3B1EBD67" w14:textId="77777777" w:rsidR="00077D1F" w:rsidRPr="00C91120" w:rsidRDefault="00077D1F" w:rsidP="007F5CE8">
      <w:pPr>
        <w:ind w:firstLine="420"/>
      </w:pPr>
      <w:r w:rsidRPr="00C91120">
        <w:rPr>
          <w:rFonts w:hint="eastAsia"/>
        </w:rPr>
        <w:t>（</w:t>
      </w:r>
      <w:r w:rsidRPr="00C91120">
        <w:rPr>
          <w:rFonts w:hint="eastAsia"/>
        </w:rPr>
        <w:t>2</w:t>
      </w:r>
      <w:r w:rsidRPr="00C91120">
        <w:rPr>
          <w:rFonts w:hint="eastAsia"/>
        </w:rPr>
        <w:t>）动态测试</w:t>
      </w:r>
    </w:p>
    <w:p w14:paraId="2554F076" w14:textId="77777777" w:rsidR="00077D1F" w:rsidRPr="00C91120" w:rsidRDefault="00077D1F" w:rsidP="007F5CE8">
      <w:pPr>
        <w:ind w:firstLine="420"/>
      </w:pPr>
      <w:r w:rsidRPr="00C91120">
        <w:rPr>
          <w:rFonts w:hint="eastAsia"/>
        </w:rPr>
        <w:t>黑盒测试：等价类划分、边界值分析、错误推测、因果图。</w:t>
      </w:r>
    </w:p>
    <w:p w14:paraId="4699AE37" w14:textId="77777777" w:rsidR="00077D1F" w:rsidRPr="00C91120" w:rsidRDefault="00077D1F" w:rsidP="007F5CE8">
      <w:pPr>
        <w:ind w:firstLine="420"/>
      </w:pPr>
      <w:r w:rsidRPr="00C91120">
        <w:rPr>
          <w:rFonts w:hint="eastAsia"/>
        </w:rPr>
        <w:t>白盒测试：语句覆盖、判定覆盖、条件覆盖、条件</w:t>
      </w:r>
      <w:r w:rsidRPr="00C91120">
        <w:rPr>
          <w:rFonts w:hint="eastAsia"/>
        </w:rPr>
        <w:t>/</w:t>
      </w:r>
      <w:r w:rsidRPr="00C91120">
        <w:rPr>
          <w:rFonts w:hint="eastAsia"/>
        </w:rPr>
        <w:t>判定覆盖、路径覆盖。</w:t>
      </w:r>
    </w:p>
    <w:p w14:paraId="10BD5B89" w14:textId="77777777" w:rsidR="00077D1F" w:rsidRPr="00C91120" w:rsidRDefault="00077D1F" w:rsidP="007F5CE8">
      <w:pPr>
        <w:ind w:firstLine="420"/>
      </w:pPr>
      <w:r w:rsidRPr="00C91120">
        <w:t>2</w:t>
      </w:r>
      <w:r w:rsidRPr="00C91120">
        <w:t>、</w:t>
      </w:r>
      <w:r w:rsidRPr="00C91120">
        <w:rPr>
          <w:rFonts w:hint="eastAsia"/>
        </w:rPr>
        <w:t>常见的黑盒测试方法：</w:t>
      </w:r>
    </w:p>
    <w:p w14:paraId="4B6D4B4B" w14:textId="77777777" w:rsidR="00077D1F" w:rsidRPr="00C91120" w:rsidRDefault="00077D1F" w:rsidP="007F5CE8">
      <w:pPr>
        <w:ind w:firstLine="422"/>
      </w:pPr>
      <w:r w:rsidRPr="00C91120">
        <w:rPr>
          <w:rFonts w:hint="eastAsia"/>
          <w:b/>
          <w:bCs/>
        </w:rPr>
        <w:t>等价类划分</w:t>
      </w:r>
      <w:r w:rsidRPr="00C91120">
        <w:rPr>
          <w:rFonts w:hint="eastAsia"/>
        </w:rPr>
        <w:t>：确定无效与有效等价类</w:t>
      </w:r>
      <w:r w:rsidRPr="00C91120">
        <w:t>，</w:t>
      </w:r>
      <w:r w:rsidRPr="00C91120">
        <w:rPr>
          <w:rFonts w:hint="eastAsia"/>
        </w:rPr>
        <w:t>设计用例尽可能多的覆盖有效类</w:t>
      </w:r>
      <w:r w:rsidRPr="00C91120">
        <w:t>，</w:t>
      </w:r>
      <w:r w:rsidRPr="00C91120">
        <w:rPr>
          <w:rFonts w:hint="eastAsia"/>
        </w:rPr>
        <w:t>设计用例只覆盖一个无效类。</w:t>
      </w:r>
    </w:p>
    <w:p w14:paraId="3AEE62C0" w14:textId="77777777" w:rsidR="00077D1F" w:rsidRPr="00C91120" w:rsidRDefault="00077D1F" w:rsidP="007F5CE8">
      <w:pPr>
        <w:ind w:firstLine="422"/>
      </w:pPr>
      <w:r w:rsidRPr="00C91120">
        <w:rPr>
          <w:rFonts w:hint="eastAsia"/>
          <w:b/>
          <w:bCs/>
        </w:rPr>
        <w:t>边界值分析</w:t>
      </w:r>
      <w:r w:rsidRPr="00C91120">
        <w:rPr>
          <w:rFonts w:hint="eastAsia"/>
        </w:rPr>
        <w:t>：处理边界情况时最容易出错</w:t>
      </w:r>
      <w:r w:rsidRPr="00C91120">
        <w:t>，</w:t>
      </w:r>
      <w:r w:rsidRPr="00C91120">
        <w:rPr>
          <w:rFonts w:hint="eastAsia"/>
        </w:rPr>
        <w:t>选取的测试数据应该恰好等于、稍小于或稍大于边界值。</w:t>
      </w:r>
    </w:p>
    <w:p w14:paraId="664F25CE" w14:textId="77777777" w:rsidR="00077D1F" w:rsidRPr="00C91120" w:rsidRDefault="00077D1F" w:rsidP="007F5CE8">
      <w:pPr>
        <w:ind w:firstLine="420"/>
      </w:pPr>
      <w:r w:rsidRPr="00C91120">
        <w:rPr>
          <w:rFonts w:hint="eastAsia"/>
        </w:rPr>
        <w:t>3</w:t>
      </w:r>
      <w:r w:rsidRPr="00C91120">
        <w:rPr>
          <w:rFonts w:hint="eastAsia"/>
        </w:rPr>
        <w:t>、常见的白盒测试方法：</w:t>
      </w:r>
    </w:p>
    <w:tbl>
      <w:tblPr>
        <w:tblStyle w:val="a7"/>
        <w:tblW w:w="5000" w:type="pct"/>
        <w:tblLook w:val="0420" w:firstRow="1" w:lastRow="0" w:firstColumn="0" w:lastColumn="0" w:noHBand="0" w:noVBand="1"/>
      </w:tblPr>
      <w:tblGrid>
        <w:gridCol w:w="1556"/>
        <w:gridCol w:w="3402"/>
        <w:gridCol w:w="2969"/>
      </w:tblGrid>
      <w:tr w:rsidR="00116A74" w:rsidRPr="00575253" w14:paraId="710D531A" w14:textId="77777777" w:rsidTr="00AC1D56">
        <w:trPr>
          <w:trHeight w:val="23"/>
        </w:trPr>
        <w:tc>
          <w:tcPr>
            <w:tcW w:w="981" w:type="pct"/>
            <w:vAlign w:val="center"/>
            <w:hideMark/>
          </w:tcPr>
          <w:p w14:paraId="313E2F10" w14:textId="77777777" w:rsidR="00116A74" w:rsidRPr="00575253" w:rsidRDefault="00116A74" w:rsidP="00AC1D56">
            <w:pPr>
              <w:pStyle w:val="aa"/>
            </w:pPr>
          </w:p>
        </w:tc>
        <w:tc>
          <w:tcPr>
            <w:tcW w:w="2146" w:type="pct"/>
            <w:vAlign w:val="center"/>
            <w:hideMark/>
          </w:tcPr>
          <w:p w14:paraId="39A05294" w14:textId="77777777" w:rsidR="00116A74" w:rsidRPr="00575253" w:rsidRDefault="00116A74" w:rsidP="00AC1D56">
            <w:pPr>
              <w:pStyle w:val="aa"/>
            </w:pPr>
            <w:r w:rsidRPr="00575253">
              <w:rPr>
                <w:rFonts w:hint="eastAsia"/>
              </w:rPr>
              <w:t>定义</w:t>
            </w:r>
          </w:p>
        </w:tc>
        <w:tc>
          <w:tcPr>
            <w:tcW w:w="1873" w:type="pct"/>
            <w:vAlign w:val="center"/>
            <w:hideMark/>
          </w:tcPr>
          <w:p w14:paraId="568CC278" w14:textId="77777777" w:rsidR="00116A74" w:rsidRPr="00575253" w:rsidRDefault="00116A74" w:rsidP="00AC1D56">
            <w:pPr>
              <w:pStyle w:val="aa"/>
            </w:pPr>
            <w:r w:rsidRPr="00575253">
              <w:rPr>
                <w:rFonts w:hint="eastAsia"/>
              </w:rPr>
              <w:t>特点</w:t>
            </w:r>
          </w:p>
        </w:tc>
      </w:tr>
      <w:tr w:rsidR="00116A74" w:rsidRPr="00575253" w14:paraId="07977472" w14:textId="77777777" w:rsidTr="00AC1D56">
        <w:trPr>
          <w:trHeight w:val="23"/>
        </w:trPr>
        <w:tc>
          <w:tcPr>
            <w:tcW w:w="981" w:type="pct"/>
            <w:vAlign w:val="center"/>
            <w:hideMark/>
          </w:tcPr>
          <w:p w14:paraId="273A00A9" w14:textId="77777777" w:rsidR="00116A74" w:rsidRPr="00575253" w:rsidRDefault="00116A74" w:rsidP="00AC1D56">
            <w:pPr>
              <w:pStyle w:val="aa"/>
            </w:pPr>
            <w:r w:rsidRPr="00575253">
              <w:rPr>
                <w:rFonts w:hint="eastAsia"/>
              </w:rPr>
              <w:t>语句覆盖</w:t>
            </w:r>
          </w:p>
        </w:tc>
        <w:tc>
          <w:tcPr>
            <w:tcW w:w="2146" w:type="pct"/>
            <w:vAlign w:val="center"/>
            <w:hideMark/>
          </w:tcPr>
          <w:p w14:paraId="773822BE" w14:textId="77777777" w:rsidR="00116A74" w:rsidRPr="00575253" w:rsidRDefault="00116A74" w:rsidP="00AC1D56">
            <w:pPr>
              <w:pStyle w:val="aa"/>
            </w:pPr>
            <w:r w:rsidRPr="00575253">
              <w:rPr>
                <w:rFonts w:hint="eastAsia"/>
              </w:rPr>
              <w:t>被测试程序中的每条语句至少执行一次。</w:t>
            </w:r>
          </w:p>
        </w:tc>
        <w:tc>
          <w:tcPr>
            <w:tcW w:w="1873" w:type="pct"/>
            <w:vAlign w:val="center"/>
            <w:hideMark/>
          </w:tcPr>
          <w:p w14:paraId="3F99BA93" w14:textId="77777777" w:rsidR="00116A74" w:rsidRPr="00575253" w:rsidRDefault="00116A74" w:rsidP="00AC1D56">
            <w:pPr>
              <w:pStyle w:val="aa"/>
            </w:pPr>
            <w:r w:rsidRPr="00575253">
              <w:rPr>
                <w:rFonts w:hint="eastAsia"/>
              </w:rPr>
              <w:t>对执行逻辑覆盖很低，一般认为是很弱的逻辑覆盖。</w:t>
            </w:r>
          </w:p>
        </w:tc>
      </w:tr>
      <w:tr w:rsidR="00116A74" w:rsidRPr="00575253" w14:paraId="6FC1ABC5" w14:textId="77777777" w:rsidTr="00AC1D56">
        <w:trPr>
          <w:trHeight w:val="23"/>
        </w:trPr>
        <w:tc>
          <w:tcPr>
            <w:tcW w:w="981" w:type="pct"/>
            <w:vAlign w:val="center"/>
            <w:hideMark/>
          </w:tcPr>
          <w:p w14:paraId="585AE120" w14:textId="77777777" w:rsidR="00116A74" w:rsidRPr="00575253" w:rsidRDefault="00116A74" w:rsidP="00AC1D56">
            <w:pPr>
              <w:pStyle w:val="aa"/>
            </w:pPr>
            <w:r w:rsidRPr="00575253">
              <w:rPr>
                <w:rFonts w:hint="eastAsia"/>
              </w:rPr>
              <w:t>判定覆盖</w:t>
            </w:r>
          </w:p>
          <w:p w14:paraId="317B6CCE" w14:textId="77777777" w:rsidR="00116A74" w:rsidRPr="00575253" w:rsidRDefault="00116A74" w:rsidP="00AC1D56">
            <w:pPr>
              <w:pStyle w:val="aa"/>
            </w:pPr>
            <w:r w:rsidRPr="00575253">
              <w:rPr>
                <w:rFonts w:hint="eastAsia"/>
              </w:rPr>
              <w:t>（分支覆盖）</w:t>
            </w:r>
          </w:p>
        </w:tc>
        <w:tc>
          <w:tcPr>
            <w:tcW w:w="2146" w:type="pct"/>
            <w:vAlign w:val="center"/>
            <w:hideMark/>
          </w:tcPr>
          <w:p w14:paraId="6709EF0E" w14:textId="77777777" w:rsidR="00116A74" w:rsidRPr="00575253" w:rsidRDefault="00116A74" w:rsidP="00AC1D56">
            <w:pPr>
              <w:pStyle w:val="aa"/>
            </w:pPr>
            <w:r w:rsidRPr="00575253">
              <w:rPr>
                <w:rFonts w:hint="eastAsia"/>
              </w:rPr>
              <w:t>被测程序每个判定表达式至少获得一次“真”值和“假”值（或者程序中每一个判定取“真”分支和取“假”分支至少通过一次。）</w:t>
            </w:r>
          </w:p>
        </w:tc>
        <w:tc>
          <w:tcPr>
            <w:tcW w:w="1873" w:type="pct"/>
            <w:vAlign w:val="center"/>
            <w:hideMark/>
          </w:tcPr>
          <w:p w14:paraId="0324CC39" w14:textId="77777777" w:rsidR="00116A74" w:rsidRPr="00575253" w:rsidRDefault="00116A74" w:rsidP="00AC1D56">
            <w:pPr>
              <w:pStyle w:val="aa"/>
            </w:pPr>
            <w:r w:rsidRPr="00575253">
              <w:rPr>
                <w:rFonts w:hint="eastAsia"/>
              </w:rPr>
              <w:t>判定覆盖比语句覆盖更强一些。</w:t>
            </w:r>
          </w:p>
          <w:p w14:paraId="35BB5BE8" w14:textId="77777777" w:rsidR="00116A74" w:rsidRPr="00575253" w:rsidRDefault="00116A74" w:rsidP="00AC1D56">
            <w:pPr>
              <w:pStyle w:val="aa"/>
            </w:pPr>
            <w:r w:rsidRPr="00575253">
              <w:rPr>
                <w:rFonts w:hint="eastAsia"/>
              </w:rPr>
              <w:t>判定可以是</w:t>
            </w:r>
            <w:r w:rsidRPr="00575253">
              <w:rPr>
                <w:rFonts w:hint="eastAsia"/>
              </w:rPr>
              <w:t>1</w:t>
            </w:r>
            <w:r w:rsidRPr="00575253">
              <w:rPr>
                <w:rFonts w:hint="eastAsia"/>
              </w:rPr>
              <w:t>个条件，也可以是多个条件的组合。</w:t>
            </w:r>
          </w:p>
        </w:tc>
      </w:tr>
      <w:tr w:rsidR="00116A74" w:rsidRPr="00575253" w14:paraId="50F87160" w14:textId="77777777" w:rsidTr="00AC1D56">
        <w:trPr>
          <w:trHeight w:val="23"/>
        </w:trPr>
        <w:tc>
          <w:tcPr>
            <w:tcW w:w="981" w:type="pct"/>
            <w:vAlign w:val="center"/>
            <w:hideMark/>
          </w:tcPr>
          <w:p w14:paraId="73E7A943" w14:textId="77777777" w:rsidR="00116A74" w:rsidRPr="00575253" w:rsidRDefault="00116A74" w:rsidP="00AC1D56">
            <w:pPr>
              <w:pStyle w:val="aa"/>
            </w:pPr>
            <w:r w:rsidRPr="00575253">
              <w:rPr>
                <w:rFonts w:hint="eastAsia"/>
              </w:rPr>
              <w:t>条件覆盖</w:t>
            </w:r>
          </w:p>
        </w:tc>
        <w:tc>
          <w:tcPr>
            <w:tcW w:w="2146" w:type="pct"/>
            <w:vAlign w:val="center"/>
            <w:hideMark/>
          </w:tcPr>
          <w:p w14:paraId="1955638E" w14:textId="77777777" w:rsidR="00116A74" w:rsidRPr="00575253" w:rsidRDefault="00116A74" w:rsidP="00AC1D56">
            <w:pPr>
              <w:pStyle w:val="aa"/>
            </w:pPr>
            <w:r w:rsidRPr="00575253">
              <w:rPr>
                <w:rFonts w:hint="eastAsia"/>
              </w:rPr>
              <w:t>每一个判定语句中每个逻辑条件的各种可能的值至少满足一次。</w:t>
            </w:r>
          </w:p>
        </w:tc>
        <w:tc>
          <w:tcPr>
            <w:tcW w:w="1873" w:type="pct"/>
            <w:vAlign w:val="center"/>
            <w:hideMark/>
          </w:tcPr>
          <w:p w14:paraId="7BD90DEF" w14:textId="77777777" w:rsidR="00116A74" w:rsidRPr="00575253" w:rsidRDefault="00116A74" w:rsidP="00AC1D56">
            <w:pPr>
              <w:pStyle w:val="aa"/>
            </w:pPr>
            <w:r w:rsidRPr="00575253">
              <w:rPr>
                <w:rFonts w:hint="eastAsia"/>
              </w:rPr>
              <w:t>条件覆盖和判断覆盖没有包含关系。</w:t>
            </w:r>
          </w:p>
        </w:tc>
      </w:tr>
      <w:tr w:rsidR="00116A74" w:rsidRPr="00575253" w14:paraId="2909A76C" w14:textId="77777777" w:rsidTr="00AC1D56">
        <w:trPr>
          <w:trHeight w:val="23"/>
        </w:trPr>
        <w:tc>
          <w:tcPr>
            <w:tcW w:w="981" w:type="pct"/>
            <w:vAlign w:val="center"/>
            <w:hideMark/>
          </w:tcPr>
          <w:p w14:paraId="66224AE9" w14:textId="77777777" w:rsidR="00116A74" w:rsidRPr="00575253" w:rsidRDefault="00116A74" w:rsidP="00AC1D56">
            <w:pPr>
              <w:pStyle w:val="aa"/>
            </w:pPr>
            <w:r w:rsidRPr="00575253">
              <w:rPr>
                <w:rFonts w:hint="eastAsia"/>
              </w:rPr>
              <w:t>判断</w:t>
            </w:r>
            <w:r w:rsidRPr="00575253">
              <w:rPr>
                <w:rFonts w:hint="eastAsia"/>
              </w:rPr>
              <w:t>/</w:t>
            </w:r>
            <w:r w:rsidRPr="00575253">
              <w:rPr>
                <w:rFonts w:hint="eastAsia"/>
              </w:rPr>
              <w:t>条件覆盖</w:t>
            </w:r>
          </w:p>
        </w:tc>
        <w:tc>
          <w:tcPr>
            <w:tcW w:w="2146" w:type="pct"/>
            <w:vAlign w:val="center"/>
            <w:hideMark/>
          </w:tcPr>
          <w:p w14:paraId="4CA0C115" w14:textId="77777777" w:rsidR="00116A74" w:rsidRPr="00575253" w:rsidRDefault="00116A74" w:rsidP="00AC1D56">
            <w:pPr>
              <w:pStyle w:val="aa"/>
            </w:pPr>
            <w:r w:rsidRPr="00575253">
              <w:rPr>
                <w:rFonts w:hint="eastAsia"/>
              </w:rPr>
              <w:t>判定中每个条件的所有可能取值（真</w:t>
            </w:r>
            <w:r w:rsidRPr="00575253">
              <w:rPr>
                <w:rFonts w:hint="eastAsia"/>
              </w:rPr>
              <w:t>/</w:t>
            </w:r>
            <w:r w:rsidRPr="00575253">
              <w:rPr>
                <w:rFonts w:hint="eastAsia"/>
              </w:rPr>
              <w:t>假）至少出现一次，并使每个判定本身的判定结果（真</w:t>
            </w:r>
            <w:r w:rsidRPr="00575253">
              <w:rPr>
                <w:rFonts w:hint="eastAsia"/>
              </w:rPr>
              <w:t>/</w:t>
            </w:r>
            <w:r w:rsidRPr="00575253">
              <w:rPr>
                <w:rFonts w:hint="eastAsia"/>
              </w:rPr>
              <w:t>假）也至少出现一次。</w:t>
            </w:r>
          </w:p>
        </w:tc>
        <w:tc>
          <w:tcPr>
            <w:tcW w:w="1873" w:type="pct"/>
            <w:vAlign w:val="center"/>
            <w:hideMark/>
          </w:tcPr>
          <w:p w14:paraId="4E1C26CF" w14:textId="77777777" w:rsidR="00116A74" w:rsidRPr="00575253" w:rsidRDefault="00116A74" w:rsidP="00AC1D56">
            <w:pPr>
              <w:pStyle w:val="aa"/>
            </w:pPr>
            <w:r w:rsidRPr="00575253">
              <w:rPr>
                <w:rFonts w:hint="eastAsia"/>
              </w:rPr>
              <w:t>同时满足判定覆盖和条件覆盖</w:t>
            </w:r>
          </w:p>
        </w:tc>
      </w:tr>
      <w:tr w:rsidR="00116A74" w:rsidRPr="00575253" w14:paraId="2B0040EE" w14:textId="77777777" w:rsidTr="00AC1D56">
        <w:trPr>
          <w:trHeight w:val="23"/>
        </w:trPr>
        <w:tc>
          <w:tcPr>
            <w:tcW w:w="981" w:type="pct"/>
            <w:vAlign w:val="center"/>
            <w:hideMark/>
          </w:tcPr>
          <w:p w14:paraId="72689400" w14:textId="77777777" w:rsidR="00116A74" w:rsidRPr="00575253" w:rsidRDefault="00116A74" w:rsidP="00AC1D56">
            <w:pPr>
              <w:pStyle w:val="aa"/>
            </w:pPr>
            <w:r w:rsidRPr="00575253">
              <w:rPr>
                <w:rFonts w:hint="eastAsia"/>
              </w:rPr>
              <w:t>条件组合覆盖</w:t>
            </w:r>
          </w:p>
        </w:tc>
        <w:tc>
          <w:tcPr>
            <w:tcW w:w="2146" w:type="pct"/>
            <w:vAlign w:val="center"/>
            <w:hideMark/>
          </w:tcPr>
          <w:p w14:paraId="3102C5ED" w14:textId="77777777" w:rsidR="00116A74" w:rsidRPr="00575253" w:rsidRDefault="00116A74" w:rsidP="00AC1D56">
            <w:pPr>
              <w:pStyle w:val="aa"/>
            </w:pPr>
            <w:r w:rsidRPr="00575253">
              <w:rPr>
                <w:rFonts w:hint="eastAsia"/>
              </w:rPr>
              <w:t>每个判定中的各种可能值的组合都至少出现一次。</w:t>
            </w:r>
          </w:p>
        </w:tc>
        <w:tc>
          <w:tcPr>
            <w:tcW w:w="1873" w:type="pct"/>
            <w:vAlign w:val="center"/>
            <w:hideMark/>
          </w:tcPr>
          <w:p w14:paraId="526FEDBD" w14:textId="77777777" w:rsidR="00116A74" w:rsidRPr="00575253" w:rsidRDefault="00116A74" w:rsidP="00AC1D56">
            <w:pPr>
              <w:pStyle w:val="aa"/>
            </w:pPr>
            <w:r w:rsidRPr="00575253">
              <w:rPr>
                <w:rFonts w:hint="eastAsia"/>
              </w:rPr>
              <w:t>同时满足判定覆盖、条件覆盖、判定</w:t>
            </w:r>
            <w:r w:rsidRPr="00575253">
              <w:rPr>
                <w:rFonts w:hint="eastAsia"/>
              </w:rPr>
              <w:t>/</w:t>
            </w:r>
            <w:r w:rsidRPr="00575253">
              <w:rPr>
                <w:rFonts w:hint="eastAsia"/>
              </w:rPr>
              <w:t>条件覆盖。</w:t>
            </w:r>
          </w:p>
        </w:tc>
      </w:tr>
      <w:tr w:rsidR="00116A74" w:rsidRPr="00575253" w14:paraId="33303AB1" w14:textId="77777777" w:rsidTr="00AC1D56">
        <w:trPr>
          <w:trHeight w:val="23"/>
        </w:trPr>
        <w:tc>
          <w:tcPr>
            <w:tcW w:w="981" w:type="pct"/>
            <w:vAlign w:val="center"/>
            <w:hideMark/>
          </w:tcPr>
          <w:p w14:paraId="43C7B910" w14:textId="77777777" w:rsidR="00116A74" w:rsidRPr="00575253" w:rsidRDefault="00116A74" w:rsidP="00AC1D56">
            <w:pPr>
              <w:pStyle w:val="aa"/>
            </w:pPr>
            <w:r w:rsidRPr="00575253">
              <w:rPr>
                <w:rFonts w:hint="eastAsia"/>
              </w:rPr>
              <w:t>路径覆盖</w:t>
            </w:r>
          </w:p>
        </w:tc>
        <w:tc>
          <w:tcPr>
            <w:tcW w:w="2146" w:type="pct"/>
            <w:vAlign w:val="center"/>
            <w:hideMark/>
          </w:tcPr>
          <w:p w14:paraId="6013630B" w14:textId="77777777" w:rsidR="00116A74" w:rsidRPr="00575253" w:rsidRDefault="00116A74" w:rsidP="00AC1D56">
            <w:pPr>
              <w:pStyle w:val="aa"/>
            </w:pPr>
            <w:r w:rsidRPr="00575253">
              <w:rPr>
                <w:rFonts w:hint="eastAsia"/>
              </w:rPr>
              <w:t>覆盖被测试程序中所有可能的路径。</w:t>
            </w:r>
          </w:p>
        </w:tc>
        <w:tc>
          <w:tcPr>
            <w:tcW w:w="1873" w:type="pct"/>
            <w:vAlign w:val="center"/>
            <w:hideMark/>
          </w:tcPr>
          <w:p w14:paraId="62CB7ABB" w14:textId="77777777" w:rsidR="00116A74" w:rsidRPr="00575253" w:rsidRDefault="00116A74" w:rsidP="00AC1D56">
            <w:pPr>
              <w:pStyle w:val="aa"/>
            </w:pPr>
          </w:p>
        </w:tc>
      </w:tr>
      <w:tr w:rsidR="00116A74" w:rsidRPr="00575253" w14:paraId="0F37B843" w14:textId="77777777" w:rsidTr="00AC1D56">
        <w:trPr>
          <w:trHeight w:val="23"/>
        </w:trPr>
        <w:tc>
          <w:tcPr>
            <w:tcW w:w="981" w:type="pct"/>
            <w:vAlign w:val="center"/>
            <w:hideMark/>
          </w:tcPr>
          <w:p w14:paraId="5C485B36" w14:textId="77777777" w:rsidR="00116A74" w:rsidRPr="00575253" w:rsidRDefault="00116A74" w:rsidP="00AC1D56">
            <w:pPr>
              <w:pStyle w:val="aa"/>
            </w:pPr>
            <w:r w:rsidRPr="00575253">
              <w:rPr>
                <w:rFonts w:hint="eastAsia"/>
              </w:rPr>
              <w:t>基本路径测试</w:t>
            </w:r>
          </w:p>
        </w:tc>
        <w:tc>
          <w:tcPr>
            <w:tcW w:w="2146" w:type="pct"/>
            <w:vAlign w:val="center"/>
            <w:hideMark/>
          </w:tcPr>
          <w:p w14:paraId="5EE00852" w14:textId="77777777" w:rsidR="00116A74" w:rsidRPr="00575253" w:rsidRDefault="00116A74" w:rsidP="00AC1D56">
            <w:pPr>
              <w:pStyle w:val="aa"/>
            </w:pPr>
            <w:r w:rsidRPr="00575253">
              <w:rPr>
                <w:rFonts w:hint="eastAsia"/>
              </w:rPr>
              <w:t>每一条独立路径都执行过（即程序中可执行语句</w:t>
            </w:r>
            <w:r>
              <w:rPr>
                <w:rFonts w:hint="eastAsia"/>
              </w:rPr>
              <w:t>至少</w:t>
            </w:r>
            <w:r w:rsidRPr="00575253">
              <w:rPr>
                <w:rFonts w:hint="eastAsia"/>
              </w:rPr>
              <w:t>执行一次）。</w:t>
            </w:r>
          </w:p>
        </w:tc>
        <w:tc>
          <w:tcPr>
            <w:tcW w:w="1873" w:type="pct"/>
            <w:vAlign w:val="center"/>
            <w:hideMark/>
          </w:tcPr>
          <w:p w14:paraId="53AC2C98" w14:textId="77777777" w:rsidR="00116A74" w:rsidRPr="00575253" w:rsidRDefault="00116A74" w:rsidP="00AC1D56">
            <w:pPr>
              <w:pStyle w:val="aa"/>
            </w:pPr>
            <w:r w:rsidRPr="00575253">
              <w:rPr>
                <w:rFonts w:hint="eastAsia"/>
              </w:rPr>
              <w:t>测试用例个数与环路复杂度一致。判定为关键控制结点，必须出现在基本路径中。</w:t>
            </w:r>
          </w:p>
        </w:tc>
      </w:tr>
      <w:tr w:rsidR="00116A74" w:rsidRPr="00575253" w14:paraId="645DF3E3" w14:textId="77777777" w:rsidTr="00AC1D56">
        <w:trPr>
          <w:trHeight w:val="23"/>
        </w:trPr>
        <w:tc>
          <w:tcPr>
            <w:tcW w:w="981" w:type="pct"/>
            <w:vAlign w:val="center"/>
            <w:hideMark/>
          </w:tcPr>
          <w:p w14:paraId="67A48B2C" w14:textId="77777777" w:rsidR="00116A74" w:rsidRPr="00575253" w:rsidRDefault="00116A74" w:rsidP="00AC1D56">
            <w:pPr>
              <w:pStyle w:val="aa"/>
            </w:pPr>
            <w:r w:rsidRPr="00575253">
              <w:rPr>
                <w:rFonts w:hint="eastAsia"/>
              </w:rPr>
              <w:t>循环覆盖</w:t>
            </w:r>
          </w:p>
        </w:tc>
        <w:tc>
          <w:tcPr>
            <w:tcW w:w="2146" w:type="pct"/>
            <w:vAlign w:val="center"/>
            <w:hideMark/>
          </w:tcPr>
          <w:p w14:paraId="2E7C16F7" w14:textId="77777777" w:rsidR="00116A74" w:rsidRPr="00575253" w:rsidRDefault="00116A74" w:rsidP="00AC1D56">
            <w:pPr>
              <w:pStyle w:val="aa"/>
            </w:pPr>
            <w:r w:rsidRPr="00575253">
              <w:rPr>
                <w:rFonts w:hint="eastAsia"/>
              </w:rPr>
              <w:t>循环中每个条件都得到验证。</w:t>
            </w:r>
          </w:p>
        </w:tc>
        <w:tc>
          <w:tcPr>
            <w:tcW w:w="1873" w:type="pct"/>
            <w:vAlign w:val="center"/>
            <w:hideMark/>
          </w:tcPr>
          <w:p w14:paraId="6989BE7F" w14:textId="77777777" w:rsidR="00116A74" w:rsidRPr="00575253" w:rsidRDefault="00116A74" w:rsidP="00AC1D56">
            <w:pPr>
              <w:pStyle w:val="aa"/>
            </w:pPr>
            <w:r w:rsidRPr="00575253">
              <w:rPr>
                <w:rFonts w:hint="eastAsia"/>
              </w:rPr>
              <w:t>注意数组参数可循环验证</w:t>
            </w:r>
          </w:p>
        </w:tc>
      </w:tr>
    </w:tbl>
    <w:p w14:paraId="59990C4C" w14:textId="77777777" w:rsidR="00077D1F" w:rsidRPr="00C91120" w:rsidRDefault="00077D1F" w:rsidP="007F5CE8">
      <w:pPr>
        <w:ind w:firstLine="420"/>
      </w:pPr>
      <w:r w:rsidRPr="00C91120">
        <w:t>3</w:t>
      </w:r>
      <w:r w:rsidRPr="00C91120">
        <w:t>、各测试阶段的任务：</w:t>
      </w:r>
    </w:p>
    <w:p w14:paraId="5F799E04" w14:textId="77777777" w:rsidR="00077D1F" w:rsidRPr="00C91120" w:rsidRDefault="00077D1F" w:rsidP="007F5CE8">
      <w:pPr>
        <w:ind w:firstLine="420"/>
      </w:pPr>
      <w:r w:rsidRPr="00C91120">
        <w:t>（</w:t>
      </w:r>
      <w:r w:rsidRPr="00C91120">
        <w:rPr>
          <w:rFonts w:hint="eastAsia"/>
        </w:rPr>
        <w:t>1</w:t>
      </w:r>
      <w:r w:rsidRPr="00C91120">
        <w:t>）</w:t>
      </w:r>
      <w:r w:rsidRPr="00C91120">
        <w:rPr>
          <w:b/>
          <w:bCs/>
        </w:rPr>
        <w:t>验收测试</w:t>
      </w:r>
      <w:r w:rsidRPr="00C91120">
        <w:t>：</w:t>
      </w:r>
      <w:r w:rsidRPr="00C91120">
        <w:rPr>
          <w:rFonts w:hint="eastAsia"/>
        </w:rPr>
        <w:t>有效性测试、软件配置审查、验收测试。</w:t>
      </w:r>
    </w:p>
    <w:p w14:paraId="57AFFA8F" w14:textId="77777777" w:rsidR="00077D1F" w:rsidRPr="00C91120" w:rsidRDefault="00077D1F" w:rsidP="007F5CE8">
      <w:pPr>
        <w:ind w:firstLine="420"/>
      </w:pPr>
      <w:r w:rsidRPr="00C91120">
        <w:t>（</w:t>
      </w:r>
      <w:r w:rsidRPr="00C91120">
        <w:rPr>
          <w:rFonts w:hint="eastAsia"/>
        </w:rPr>
        <w:t>2</w:t>
      </w:r>
      <w:r w:rsidRPr="00C91120">
        <w:t>）</w:t>
      </w:r>
      <w:r w:rsidRPr="00C91120">
        <w:rPr>
          <w:b/>
          <w:bCs/>
        </w:rPr>
        <w:t>系统测试</w:t>
      </w:r>
      <w:r w:rsidRPr="00C91120">
        <w:t>：</w:t>
      </w:r>
      <w:r w:rsidRPr="00C91120">
        <w:rPr>
          <w:rFonts w:hint="eastAsia"/>
        </w:rPr>
        <w:t>恢复测试、安全性测试、强度测试、性能测试、可靠性测试和安装测试。</w:t>
      </w:r>
    </w:p>
    <w:p w14:paraId="152C2A80" w14:textId="77777777" w:rsidR="00077D1F" w:rsidRPr="00C91120" w:rsidRDefault="00077D1F" w:rsidP="007F5CE8">
      <w:pPr>
        <w:ind w:firstLine="420"/>
      </w:pPr>
      <w:r w:rsidRPr="00C91120">
        <w:t>（</w:t>
      </w:r>
      <w:r w:rsidRPr="00C91120">
        <w:rPr>
          <w:rFonts w:hint="eastAsia"/>
        </w:rPr>
        <w:t>3</w:t>
      </w:r>
      <w:r w:rsidRPr="00C91120">
        <w:t>）</w:t>
      </w:r>
      <w:r w:rsidRPr="00C91120">
        <w:rPr>
          <w:b/>
          <w:bCs/>
        </w:rPr>
        <w:t>集成测试</w:t>
      </w:r>
      <w:r w:rsidRPr="00C91120">
        <w:t>：</w:t>
      </w:r>
      <w:r w:rsidRPr="00C91120">
        <w:rPr>
          <w:rFonts w:hint="eastAsia"/>
        </w:rPr>
        <w:t>模块间的接口和通信。</w:t>
      </w:r>
    </w:p>
    <w:p w14:paraId="5A672F37" w14:textId="77777777" w:rsidR="00077D1F" w:rsidRPr="00C91120" w:rsidRDefault="00077D1F" w:rsidP="007F5CE8">
      <w:pPr>
        <w:ind w:firstLine="420"/>
      </w:pPr>
      <w:r w:rsidRPr="00C91120">
        <w:t>（</w:t>
      </w:r>
      <w:r w:rsidRPr="00C91120">
        <w:rPr>
          <w:rFonts w:hint="eastAsia"/>
        </w:rPr>
        <w:t>4</w:t>
      </w:r>
      <w:r w:rsidRPr="00C91120">
        <w:t>）</w:t>
      </w:r>
      <w:r w:rsidRPr="00C91120">
        <w:rPr>
          <w:b/>
          <w:bCs/>
        </w:rPr>
        <w:t>单元测试</w:t>
      </w:r>
      <w:r w:rsidRPr="00C91120">
        <w:t>：</w:t>
      </w:r>
      <w:r w:rsidRPr="00C91120">
        <w:rPr>
          <w:rFonts w:hint="eastAsia"/>
        </w:rPr>
        <w:t>模块接口、局部数据结构、边界条件、独立的路径、错误处理</w:t>
      </w:r>
      <w:r w:rsidRPr="00C91120">
        <w:t>。</w:t>
      </w:r>
    </w:p>
    <w:p w14:paraId="438B2C18" w14:textId="77777777" w:rsidR="00077D1F" w:rsidRDefault="00077D1F" w:rsidP="007F5CE8">
      <w:pPr>
        <w:ind w:firstLine="420"/>
      </w:pPr>
      <w:r w:rsidRPr="00C91120">
        <w:t>（</w:t>
      </w:r>
      <w:r w:rsidRPr="00C91120">
        <w:rPr>
          <w:rFonts w:hint="eastAsia"/>
        </w:rPr>
        <w:t>5</w:t>
      </w:r>
      <w:r w:rsidRPr="00C91120">
        <w:t>）其他测试：</w:t>
      </w:r>
      <w:r w:rsidRPr="00C91120">
        <w:rPr>
          <w:b/>
          <w:bCs/>
        </w:rPr>
        <w:t>回归测试</w:t>
      </w:r>
      <w:r w:rsidRPr="00C91120">
        <w:t>（修改软件后进行的测试，防止引入新的错误）。负载测试（对软件负载能力的测试）。</w:t>
      </w:r>
      <w:r w:rsidRPr="00C91120">
        <w:rPr>
          <w:b/>
          <w:bCs/>
        </w:rPr>
        <w:t>压力测试</w:t>
      </w:r>
      <w:r w:rsidRPr="00C91120">
        <w:t>（对软件超负荷条件下运行情况的测试）。</w:t>
      </w:r>
    </w:p>
    <w:p w14:paraId="272E0C57" w14:textId="43DE9044" w:rsidR="00DA1DA8" w:rsidRDefault="00DA1DA8" w:rsidP="007F5CE8">
      <w:pPr>
        <w:ind w:firstLine="420"/>
      </w:pPr>
      <w:r>
        <w:rPr>
          <w:rFonts w:hint="eastAsia"/>
        </w:rPr>
        <w:t>4</w:t>
      </w:r>
      <w:r>
        <w:rPr>
          <w:rFonts w:hint="eastAsia"/>
        </w:rPr>
        <w:t>、测试的基本原则</w:t>
      </w:r>
    </w:p>
    <w:p w14:paraId="536E5D10" w14:textId="034154A8" w:rsidR="00DA1DA8" w:rsidRPr="00DA1DA8" w:rsidRDefault="00DA1DA8" w:rsidP="007F5CE8">
      <w:pPr>
        <w:ind w:firstLine="420"/>
      </w:pPr>
      <w:r w:rsidRPr="00DA1DA8">
        <w:t>尽早、不断地进行测试</w:t>
      </w:r>
      <w:ins w:id="436" w:author="Administrator" w:date="2021-06-15T15:27:00Z">
        <w:r w:rsidR="006413CA">
          <w:t>；</w:t>
        </w:r>
      </w:ins>
    </w:p>
    <w:p w14:paraId="4BF51337" w14:textId="7C59712B" w:rsidR="00DA1DA8" w:rsidRPr="00DA1DA8" w:rsidRDefault="00DA1DA8" w:rsidP="007F5CE8">
      <w:pPr>
        <w:ind w:firstLine="420"/>
      </w:pPr>
      <w:r w:rsidRPr="00DA1DA8">
        <w:t>程序员避免测试自己设计的程序</w:t>
      </w:r>
      <w:ins w:id="437" w:author="Administrator" w:date="2021-06-15T15:27:00Z">
        <w:r w:rsidR="006413CA">
          <w:t>；</w:t>
        </w:r>
      </w:ins>
    </w:p>
    <w:p w14:paraId="13EF0E1C" w14:textId="0E576B0C" w:rsidR="00DA1DA8" w:rsidRPr="00DA1DA8" w:rsidRDefault="00DA1DA8" w:rsidP="007F5CE8">
      <w:pPr>
        <w:ind w:firstLine="420"/>
      </w:pPr>
      <w:r w:rsidRPr="00DA1DA8">
        <w:t>既要选择有效、合理的数据，也要选择无效、不合理的数据</w:t>
      </w:r>
      <w:ins w:id="438" w:author="Administrator" w:date="2021-06-15T15:27:00Z">
        <w:r w:rsidR="006413CA">
          <w:t>；</w:t>
        </w:r>
      </w:ins>
    </w:p>
    <w:p w14:paraId="54FCF594" w14:textId="4AB26F78" w:rsidR="00DA1DA8" w:rsidRPr="00DA1DA8" w:rsidRDefault="00DA1DA8" w:rsidP="007F5CE8">
      <w:pPr>
        <w:ind w:firstLine="420"/>
      </w:pPr>
      <w:r w:rsidRPr="00DA1DA8">
        <w:t>修改后应进行回归测试</w:t>
      </w:r>
      <w:ins w:id="439" w:author="Administrator" w:date="2021-06-15T15:27:00Z">
        <w:r w:rsidR="006413CA">
          <w:t>；</w:t>
        </w:r>
      </w:ins>
    </w:p>
    <w:p w14:paraId="4C514BC8" w14:textId="3A6B2CB4" w:rsidR="00DA1DA8" w:rsidRPr="00C91120" w:rsidRDefault="00DA1DA8" w:rsidP="007F5CE8">
      <w:pPr>
        <w:ind w:firstLine="420"/>
      </w:pPr>
      <w:r w:rsidRPr="00DA1DA8">
        <w:t>尚未发现的错误数量与该程序已发现错误数成正比</w:t>
      </w:r>
      <w:ins w:id="440" w:author="Administrator" w:date="2021-06-15T15:28:00Z">
        <w:r w:rsidR="006413CA">
          <w:t>。</w:t>
        </w:r>
      </w:ins>
    </w:p>
    <w:p w14:paraId="4D2769C3" w14:textId="1D5FD27D" w:rsidR="00077D1F" w:rsidRPr="00C91120" w:rsidRDefault="00D80682" w:rsidP="007F5CE8">
      <w:pPr>
        <w:ind w:firstLine="420"/>
      </w:pPr>
      <w:r w:rsidRPr="00C91120">
        <w:t>【备考点拨】</w:t>
      </w:r>
    </w:p>
    <w:p w14:paraId="7C113DE5" w14:textId="77777777" w:rsidR="00077D1F" w:rsidRPr="00C91120" w:rsidRDefault="00077D1F" w:rsidP="007F5CE8">
      <w:pPr>
        <w:ind w:firstLine="420"/>
      </w:pPr>
      <w:r w:rsidRPr="00C91120">
        <w:rPr>
          <w:rFonts w:hint="eastAsia"/>
        </w:rPr>
        <w:t>1</w:t>
      </w:r>
      <w:r w:rsidRPr="00C91120">
        <w:rPr>
          <w:rFonts w:hint="eastAsia"/>
        </w:rPr>
        <w:t>、掌握常见的测试方法分类；</w:t>
      </w:r>
    </w:p>
    <w:p w14:paraId="3C807526" w14:textId="77777777" w:rsidR="00077D1F" w:rsidRPr="00C91120" w:rsidRDefault="00077D1F" w:rsidP="007F5CE8">
      <w:pPr>
        <w:ind w:firstLine="420"/>
      </w:pPr>
      <w:r w:rsidRPr="00C91120">
        <w:rPr>
          <w:rFonts w:hint="eastAsia"/>
        </w:rPr>
        <w:t>2</w:t>
      </w:r>
      <w:r w:rsidRPr="00C91120">
        <w:rPr>
          <w:rFonts w:hint="eastAsia"/>
        </w:rPr>
        <w:t>、掌握常见的黑盒测试方法和白盒测试方法。</w:t>
      </w:r>
    </w:p>
    <w:p w14:paraId="271B0F7E" w14:textId="77777777" w:rsidR="00077D1F" w:rsidRPr="00C91120" w:rsidRDefault="00077D1F" w:rsidP="007F5CE8">
      <w:pPr>
        <w:ind w:firstLine="420"/>
      </w:pPr>
      <w:r w:rsidRPr="00C91120">
        <w:rPr>
          <w:rFonts w:hint="eastAsia"/>
        </w:rPr>
        <w:t>3</w:t>
      </w:r>
      <w:r w:rsidRPr="00C91120">
        <w:rPr>
          <w:rFonts w:hint="eastAsia"/>
        </w:rPr>
        <w:t>、了解软件测试相关的概念，以及一些常见的测试阶段的任务。</w:t>
      </w:r>
    </w:p>
    <w:p w14:paraId="542E22B3" w14:textId="77777777" w:rsidR="00077D1F" w:rsidRPr="00C91120" w:rsidRDefault="00077D1F" w:rsidP="008D2842">
      <w:pPr>
        <w:pStyle w:val="3"/>
      </w:pPr>
      <w:bookmarkStart w:id="441" w:name="_Toc74672609"/>
      <w:r w:rsidRPr="00C91120">
        <w:rPr>
          <w:rFonts w:hint="eastAsia"/>
        </w:rPr>
        <w:t>2.</w:t>
      </w:r>
      <w:r w:rsidRPr="00C91120">
        <w:t xml:space="preserve">6 </w:t>
      </w:r>
      <w:r w:rsidRPr="00C91120">
        <w:rPr>
          <w:rFonts w:hint="eastAsia"/>
        </w:rPr>
        <w:t>M</w:t>
      </w:r>
      <w:r w:rsidRPr="00C91120">
        <w:t>cCabe</w:t>
      </w:r>
      <w:r w:rsidRPr="00C91120">
        <w:t>复杂度计算（</w:t>
      </w:r>
      <w:r w:rsidRPr="00C91120">
        <w:rPr>
          <w:rFonts w:hint="eastAsia"/>
        </w:rPr>
        <w:t>★★★</w:t>
      </w:r>
      <w:r w:rsidRPr="00C91120">
        <w:t>）</w:t>
      </w:r>
      <w:bookmarkEnd w:id="441"/>
    </w:p>
    <w:p w14:paraId="08F60346" w14:textId="77777777" w:rsidR="00077D1F" w:rsidRPr="00C91120" w:rsidRDefault="00077D1F" w:rsidP="007F5CE8">
      <w:pPr>
        <w:ind w:firstLine="420"/>
      </w:pPr>
      <w:r w:rsidRPr="00C91120">
        <w:t>【考法分析】</w:t>
      </w:r>
    </w:p>
    <w:p w14:paraId="60E84A87" w14:textId="77777777" w:rsidR="00077D1F" w:rsidRPr="00C91120" w:rsidRDefault="00077D1F" w:rsidP="007F5CE8">
      <w:pPr>
        <w:ind w:firstLine="420"/>
      </w:pPr>
      <w:r w:rsidRPr="00C91120">
        <w:t>本知识点考查的主要形式是给定伪代码或程序流程图，计算其</w:t>
      </w:r>
      <w:r w:rsidRPr="00C91120">
        <w:rPr>
          <w:rFonts w:hint="eastAsia"/>
        </w:rPr>
        <w:t>M</w:t>
      </w:r>
      <w:r w:rsidRPr="00C91120">
        <w:t>cCabe</w:t>
      </w:r>
      <w:r w:rsidRPr="00C91120">
        <w:t>复杂度。</w:t>
      </w:r>
    </w:p>
    <w:p w14:paraId="4A7FFC6D" w14:textId="13E8FF3E" w:rsidR="00077D1F" w:rsidRPr="00C91120" w:rsidRDefault="00D80682" w:rsidP="007F5CE8">
      <w:pPr>
        <w:ind w:firstLine="420"/>
      </w:pPr>
      <w:r w:rsidRPr="00C91120">
        <w:t>【要点分析】</w:t>
      </w:r>
    </w:p>
    <w:p w14:paraId="2B03C434" w14:textId="344FD2CC" w:rsidR="00077D1F" w:rsidRPr="00C91120" w:rsidRDefault="00077D1F" w:rsidP="007F5CE8">
      <w:pPr>
        <w:ind w:firstLine="420"/>
      </w:pPr>
      <w:r w:rsidRPr="00C91120">
        <w:rPr>
          <w:rFonts w:hint="eastAsia"/>
        </w:rPr>
        <w:t>1</w:t>
      </w:r>
      <w:r w:rsidRPr="00C91120">
        <w:rPr>
          <w:rFonts w:hint="eastAsia"/>
        </w:rPr>
        <w:t>、</w:t>
      </w:r>
      <w:r w:rsidRPr="00C91120">
        <w:rPr>
          <w:rFonts w:hint="eastAsia"/>
        </w:rPr>
        <w:t>M</w:t>
      </w:r>
      <w:r w:rsidRPr="00C91120">
        <w:t>cCabe</w:t>
      </w:r>
      <w:r w:rsidRPr="00C91120">
        <w:t>复杂度计算公式：</w:t>
      </w:r>
      <w:r w:rsidRPr="00C91120">
        <w:rPr>
          <w:rFonts w:hint="eastAsia"/>
        </w:rPr>
        <w:t>V</w:t>
      </w:r>
      <w:r w:rsidRPr="00C91120">
        <w:t>(G)=m-n+2</w:t>
      </w:r>
      <w:r w:rsidRPr="00C91120">
        <w:t>，其中</w:t>
      </w:r>
      <w:r w:rsidRPr="00C91120">
        <w:t>m</w:t>
      </w:r>
      <w:r w:rsidRPr="00C91120">
        <w:t>是有向弧的条数，</w:t>
      </w:r>
      <w:r w:rsidRPr="00C91120">
        <w:rPr>
          <w:rFonts w:hint="eastAsia"/>
        </w:rPr>
        <w:t>n</w:t>
      </w:r>
      <w:r w:rsidRPr="00C91120">
        <w:t>是结点数。</w:t>
      </w:r>
    </w:p>
    <w:p w14:paraId="4A8ADA3A" w14:textId="77777777" w:rsidR="00077D1F" w:rsidRPr="00C91120" w:rsidRDefault="00077D1F" w:rsidP="007F5CE8">
      <w:pPr>
        <w:ind w:firstLine="420"/>
      </w:pPr>
      <w:r w:rsidRPr="00C91120">
        <w:rPr>
          <w:rFonts w:hint="eastAsia"/>
        </w:rPr>
        <w:t>2</w:t>
      </w:r>
      <w:r w:rsidRPr="00C91120">
        <w:rPr>
          <w:rFonts w:hint="eastAsia"/>
        </w:rPr>
        <w:t>、对于伪代码可以先转换为程序流程图，对程序流程图可以最终转换为结点图处理，转换时注意将交点的地方标注为新的结点，以最终的结点图带入公式结算其</w:t>
      </w:r>
      <w:r w:rsidRPr="00C91120">
        <w:rPr>
          <w:rFonts w:hint="eastAsia"/>
        </w:rPr>
        <w:t>M</w:t>
      </w:r>
      <w:r w:rsidRPr="00C91120">
        <w:t>cCabe</w:t>
      </w:r>
      <w:r w:rsidRPr="00C91120">
        <w:t>复杂度。</w:t>
      </w:r>
    </w:p>
    <w:p w14:paraId="4BE2CD05" w14:textId="1EE2AF3B" w:rsidR="00077D1F" w:rsidRPr="00C91120" w:rsidRDefault="00D80682" w:rsidP="007F5CE8">
      <w:pPr>
        <w:ind w:firstLine="420"/>
      </w:pPr>
      <w:r w:rsidRPr="00C91120">
        <w:t>【备考点拨】</w:t>
      </w:r>
    </w:p>
    <w:p w14:paraId="56E00C83" w14:textId="77777777" w:rsidR="00077D1F" w:rsidRPr="00C91120" w:rsidRDefault="00077D1F" w:rsidP="007F5CE8">
      <w:pPr>
        <w:ind w:firstLine="420"/>
      </w:pPr>
      <w:r w:rsidRPr="00C91120">
        <w:rPr>
          <w:rFonts w:hint="eastAsia"/>
        </w:rPr>
        <w:t>1</w:t>
      </w:r>
      <w:r w:rsidRPr="00C91120">
        <w:rPr>
          <w:rFonts w:hint="eastAsia"/>
        </w:rPr>
        <w:t>、掌握伪代码</w:t>
      </w:r>
      <w:r w:rsidRPr="00C91120">
        <w:sym w:font="Wingdings" w:char="F0E0"/>
      </w:r>
      <w:r w:rsidRPr="00C91120">
        <w:t>程序流程图</w:t>
      </w:r>
      <w:r w:rsidRPr="00C91120">
        <w:sym w:font="Wingdings" w:char="F0E0"/>
      </w:r>
      <w:r w:rsidRPr="00C91120">
        <w:t>结点图的转换，及</w:t>
      </w:r>
      <w:r w:rsidRPr="00C91120">
        <w:rPr>
          <w:rFonts w:hint="eastAsia"/>
        </w:rPr>
        <w:t>M</w:t>
      </w:r>
      <w:r w:rsidRPr="00C91120">
        <w:t>cCabe</w:t>
      </w:r>
      <w:r w:rsidRPr="00C91120">
        <w:t>复杂度计算过程。</w:t>
      </w:r>
    </w:p>
    <w:p w14:paraId="6C4CD34E" w14:textId="77777777" w:rsidR="00077D1F" w:rsidRPr="00C91120" w:rsidRDefault="00077D1F" w:rsidP="008D2842">
      <w:pPr>
        <w:pStyle w:val="3"/>
      </w:pPr>
      <w:bookmarkStart w:id="442" w:name="_Toc74672610"/>
      <w:r w:rsidRPr="00C91120">
        <w:rPr>
          <w:rFonts w:hint="eastAsia"/>
        </w:rPr>
        <w:t>2.</w:t>
      </w:r>
      <w:r w:rsidRPr="00C91120">
        <w:t xml:space="preserve">7 </w:t>
      </w:r>
      <w:r w:rsidRPr="00C91120">
        <w:t>软件维护类型（</w:t>
      </w:r>
      <w:r w:rsidRPr="00C91120">
        <w:rPr>
          <w:rFonts w:hint="eastAsia"/>
        </w:rPr>
        <w:t>★★★★</w:t>
      </w:r>
      <w:r w:rsidRPr="00C91120">
        <w:t>）</w:t>
      </w:r>
      <w:bookmarkEnd w:id="442"/>
    </w:p>
    <w:p w14:paraId="5A534FBF" w14:textId="77777777" w:rsidR="00077D1F" w:rsidRPr="00C91120" w:rsidRDefault="00077D1F" w:rsidP="007F5CE8">
      <w:pPr>
        <w:ind w:firstLine="420"/>
      </w:pPr>
      <w:r w:rsidRPr="00C91120">
        <w:t>【考法分析】</w:t>
      </w:r>
    </w:p>
    <w:p w14:paraId="49272854" w14:textId="77777777" w:rsidR="00077D1F" w:rsidRPr="00C91120" w:rsidRDefault="00077D1F" w:rsidP="007F5CE8">
      <w:pPr>
        <w:ind w:firstLine="420"/>
      </w:pPr>
      <w:r w:rsidRPr="00C91120">
        <w:t>本知识点的考查形式为给定情景描述判断其维护类型。</w:t>
      </w:r>
    </w:p>
    <w:p w14:paraId="7E430577" w14:textId="1B7E7F5C" w:rsidR="00077D1F" w:rsidRPr="00C91120" w:rsidRDefault="00D80682" w:rsidP="007F5CE8">
      <w:pPr>
        <w:ind w:firstLine="420"/>
      </w:pPr>
      <w:r w:rsidRPr="00C91120">
        <w:t>【要点分析】</w:t>
      </w:r>
    </w:p>
    <w:p w14:paraId="6C359619" w14:textId="77777777" w:rsidR="00077D1F" w:rsidRPr="00C91120" w:rsidRDefault="00077D1F" w:rsidP="007F5CE8">
      <w:pPr>
        <w:ind w:firstLine="420"/>
      </w:pPr>
      <w:r w:rsidRPr="00C91120">
        <w:rPr>
          <w:rFonts w:hint="eastAsia"/>
        </w:rPr>
        <w:t>1</w:t>
      </w:r>
      <w:r w:rsidRPr="00C91120">
        <w:rPr>
          <w:rFonts w:hint="eastAsia"/>
        </w:rPr>
        <w:t>、</w:t>
      </w:r>
      <w:r w:rsidRPr="00C91120">
        <w:rPr>
          <w:rFonts w:hint="eastAsia"/>
          <w:b/>
          <w:bCs/>
        </w:rPr>
        <w:t>更正性维护</w:t>
      </w:r>
      <w:r w:rsidRPr="00C91120">
        <w:rPr>
          <w:rFonts w:hint="eastAsia"/>
        </w:rPr>
        <w:t>：针对真实存在并已经发生的错误进行的维护行为。</w:t>
      </w:r>
    </w:p>
    <w:p w14:paraId="5ECC1E43" w14:textId="77777777" w:rsidR="00077D1F" w:rsidRPr="00C91120" w:rsidRDefault="00077D1F" w:rsidP="007F5CE8">
      <w:pPr>
        <w:ind w:firstLine="420"/>
      </w:pPr>
      <w:r w:rsidRPr="00C91120">
        <w:rPr>
          <w:rFonts w:hint="eastAsia"/>
        </w:rPr>
        <w:t>2</w:t>
      </w:r>
      <w:r w:rsidRPr="00C91120">
        <w:rPr>
          <w:rFonts w:hint="eastAsia"/>
        </w:rPr>
        <w:t>、</w:t>
      </w:r>
      <w:r w:rsidRPr="00C91120">
        <w:rPr>
          <w:rFonts w:hint="eastAsia"/>
          <w:b/>
          <w:bCs/>
        </w:rPr>
        <w:t>预防性维护</w:t>
      </w:r>
      <w:r w:rsidRPr="00C91120">
        <w:rPr>
          <w:rFonts w:hint="eastAsia"/>
        </w:rPr>
        <w:t>：针对真实存在但还未发生的错误进行的维护。</w:t>
      </w:r>
    </w:p>
    <w:p w14:paraId="57B1E0CE" w14:textId="77777777" w:rsidR="00077D1F" w:rsidRPr="00C91120" w:rsidRDefault="00077D1F" w:rsidP="007F5CE8">
      <w:pPr>
        <w:ind w:firstLine="420"/>
      </w:pPr>
      <w:r w:rsidRPr="00C91120">
        <w:rPr>
          <w:rFonts w:hint="eastAsia"/>
        </w:rPr>
        <w:t>3</w:t>
      </w:r>
      <w:r w:rsidRPr="00C91120">
        <w:rPr>
          <w:rFonts w:hint="eastAsia"/>
        </w:rPr>
        <w:t>、</w:t>
      </w:r>
      <w:r w:rsidRPr="00C91120">
        <w:rPr>
          <w:rFonts w:hint="eastAsia"/>
          <w:b/>
          <w:bCs/>
        </w:rPr>
        <w:t>适应性维护</w:t>
      </w:r>
      <w:r w:rsidRPr="00C91120">
        <w:rPr>
          <w:rFonts w:hint="eastAsia"/>
        </w:rPr>
        <w:t>：指使应用软件适应信息技术变化和管理需求变化而进行的修改。企业的外部市场环境和管理需求的不断变化也使得各级管理人员不断提出新的信息需求。</w:t>
      </w:r>
    </w:p>
    <w:p w14:paraId="5E0A3153" w14:textId="77777777" w:rsidR="00077D1F" w:rsidRPr="00C91120" w:rsidRDefault="00077D1F" w:rsidP="007F5CE8">
      <w:pPr>
        <w:ind w:firstLine="420"/>
      </w:pPr>
      <w:r w:rsidRPr="00C91120">
        <w:rPr>
          <w:rFonts w:hint="eastAsia"/>
        </w:rPr>
        <w:t>4</w:t>
      </w:r>
      <w:r w:rsidRPr="00C91120">
        <w:rPr>
          <w:rFonts w:hint="eastAsia"/>
        </w:rPr>
        <w:t>、</w:t>
      </w:r>
      <w:r w:rsidRPr="00C91120">
        <w:rPr>
          <w:rFonts w:hint="eastAsia"/>
          <w:b/>
          <w:bCs/>
        </w:rPr>
        <w:t>完善性维护</w:t>
      </w:r>
      <w:r w:rsidRPr="00C91120">
        <w:rPr>
          <w:rFonts w:hint="eastAsia"/>
        </w:rPr>
        <w:t>：扩充功能和改善性能而进行的修改。对已有的软件系统增加一些在系统分析和设计阶段中没有规定的功能与性能特征。</w:t>
      </w:r>
    </w:p>
    <w:p w14:paraId="48132BF9" w14:textId="527C1EE1" w:rsidR="00077D1F" w:rsidRPr="00C91120" w:rsidRDefault="00D80682" w:rsidP="007F5CE8">
      <w:pPr>
        <w:ind w:firstLine="420"/>
      </w:pPr>
      <w:r w:rsidRPr="00C91120">
        <w:t>【备考点拨】</w:t>
      </w:r>
    </w:p>
    <w:p w14:paraId="228ABBBC" w14:textId="77777777" w:rsidR="00077D1F" w:rsidRPr="00C91120" w:rsidRDefault="00077D1F" w:rsidP="007F5CE8">
      <w:pPr>
        <w:ind w:firstLine="420"/>
      </w:pPr>
      <w:r w:rsidRPr="00C91120">
        <w:rPr>
          <w:rFonts w:hint="eastAsia"/>
        </w:rPr>
        <w:t>1</w:t>
      </w:r>
      <w:r w:rsidRPr="00C91120">
        <w:rPr>
          <w:rFonts w:hint="eastAsia"/>
        </w:rPr>
        <w:t>、掌握不同维护类型的特点并加以区分。</w:t>
      </w:r>
    </w:p>
    <w:p w14:paraId="3F50F1B1" w14:textId="77777777" w:rsidR="00077D1F" w:rsidRPr="00C91120" w:rsidRDefault="00077D1F" w:rsidP="008D2842">
      <w:pPr>
        <w:pStyle w:val="3"/>
      </w:pPr>
      <w:bookmarkStart w:id="443" w:name="_Toc74672611"/>
      <w:r w:rsidRPr="00C91120">
        <w:rPr>
          <w:rFonts w:hint="eastAsia"/>
        </w:rPr>
        <w:t>2.</w:t>
      </w:r>
      <w:r w:rsidRPr="00C91120">
        <w:t xml:space="preserve">8 </w:t>
      </w:r>
      <w:r w:rsidRPr="00C91120">
        <w:t>软件质量保证（</w:t>
      </w:r>
      <w:r w:rsidRPr="00C91120">
        <w:rPr>
          <w:rFonts w:hint="eastAsia"/>
        </w:rPr>
        <w:t>★</w:t>
      </w:r>
      <w:r w:rsidRPr="00C91120">
        <w:t>）</w:t>
      </w:r>
      <w:bookmarkEnd w:id="443"/>
    </w:p>
    <w:p w14:paraId="1F54D757" w14:textId="77777777" w:rsidR="00077D1F" w:rsidRPr="00C91120" w:rsidRDefault="00077D1F" w:rsidP="007F5CE8">
      <w:pPr>
        <w:ind w:firstLine="420"/>
      </w:pPr>
      <w:r w:rsidRPr="00C91120">
        <w:t>【考法分析】</w:t>
      </w:r>
    </w:p>
    <w:p w14:paraId="14D5D563" w14:textId="77777777" w:rsidR="00077D1F" w:rsidRPr="00C91120" w:rsidRDefault="00077D1F" w:rsidP="007F5CE8">
      <w:pPr>
        <w:ind w:firstLine="420"/>
      </w:pPr>
      <w:r w:rsidRPr="00C91120">
        <w:t>本知识点的考查形式主要是判断某些质量属性与其依从属性的对应关系。</w:t>
      </w:r>
    </w:p>
    <w:p w14:paraId="6A67F3F4" w14:textId="1C6AD651" w:rsidR="00077D1F" w:rsidRPr="00C91120" w:rsidRDefault="00D80682" w:rsidP="007F5CE8">
      <w:pPr>
        <w:ind w:firstLine="420"/>
      </w:pPr>
      <w:r w:rsidRPr="00C91120">
        <w:t>【要点分析】</w:t>
      </w:r>
    </w:p>
    <w:p w14:paraId="3106D24D" w14:textId="77777777" w:rsidR="00077D1F" w:rsidRPr="00C91120" w:rsidRDefault="00077D1F" w:rsidP="007F5CE8">
      <w:pPr>
        <w:ind w:firstLine="420"/>
      </w:pPr>
      <w:r w:rsidRPr="00C91120">
        <w:rPr>
          <w:rFonts w:hint="eastAsia"/>
        </w:rPr>
        <w:t>1</w:t>
      </w:r>
      <w:r w:rsidRPr="00C91120">
        <w:rPr>
          <w:rFonts w:hint="eastAsia"/>
        </w:rPr>
        <w:t>、功能性：适合性、准确性、互操作性、安全保密性。</w:t>
      </w:r>
    </w:p>
    <w:p w14:paraId="6DBE94B5" w14:textId="77777777" w:rsidR="00077D1F" w:rsidRPr="00C91120" w:rsidRDefault="00077D1F" w:rsidP="007F5CE8">
      <w:pPr>
        <w:ind w:firstLine="420"/>
      </w:pPr>
      <w:r w:rsidRPr="00C91120">
        <w:t>2</w:t>
      </w:r>
      <w:r w:rsidRPr="00C91120">
        <w:rPr>
          <w:rFonts w:hint="eastAsia"/>
        </w:rPr>
        <w:t>、可靠性：成熟性、容错性、易恢复性。</w:t>
      </w:r>
    </w:p>
    <w:p w14:paraId="435BE18F" w14:textId="77777777" w:rsidR="00077D1F" w:rsidRPr="00C91120" w:rsidRDefault="00077D1F" w:rsidP="007F5CE8">
      <w:pPr>
        <w:ind w:firstLine="420"/>
      </w:pPr>
      <w:r w:rsidRPr="00C91120">
        <w:t>3</w:t>
      </w:r>
      <w:r w:rsidRPr="00C91120">
        <w:rPr>
          <w:rFonts w:hint="eastAsia"/>
        </w:rPr>
        <w:t>、易用性：易理解性、易学性、易操作性、吸引性。</w:t>
      </w:r>
    </w:p>
    <w:p w14:paraId="36E903E4" w14:textId="77777777" w:rsidR="00077D1F" w:rsidRPr="00C91120" w:rsidRDefault="00077D1F" w:rsidP="007F5CE8">
      <w:pPr>
        <w:ind w:firstLine="420"/>
      </w:pPr>
      <w:r w:rsidRPr="00C91120">
        <w:rPr>
          <w:rFonts w:hint="eastAsia"/>
        </w:rPr>
        <w:t>4</w:t>
      </w:r>
      <w:r w:rsidRPr="00C91120">
        <w:rPr>
          <w:rFonts w:hint="eastAsia"/>
        </w:rPr>
        <w:t>、效率：时间特性、资源利用性。</w:t>
      </w:r>
    </w:p>
    <w:p w14:paraId="24470C9C" w14:textId="47E9ECBC" w:rsidR="00077D1F" w:rsidRPr="00C91120" w:rsidRDefault="00077D1F" w:rsidP="007F5CE8">
      <w:pPr>
        <w:ind w:firstLine="420"/>
      </w:pPr>
      <w:r w:rsidRPr="00C91120">
        <w:rPr>
          <w:rFonts w:hint="eastAsia"/>
        </w:rPr>
        <w:t>5</w:t>
      </w:r>
      <w:r w:rsidRPr="00C91120">
        <w:rPr>
          <w:rFonts w:hint="eastAsia"/>
        </w:rPr>
        <w:t>、维护性：易</w:t>
      </w:r>
      <w:r w:rsidR="00AE5C73">
        <w:rPr>
          <w:rFonts w:hint="eastAsia"/>
        </w:rPr>
        <w:t>分析</w:t>
      </w:r>
      <w:r w:rsidRPr="00C91120">
        <w:rPr>
          <w:rFonts w:hint="eastAsia"/>
        </w:rPr>
        <w:t>性、稳定性、易测试性、易改变性。</w:t>
      </w:r>
    </w:p>
    <w:p w14:paraId="54BB7AC9" w14:textId="77777777" w:rsidR="00077D1F" w:rsidRPr="00C91120" w:rsidRDefault="00077D1F" w:rsidP="007F5CE8">
      <w:pPr>
        <w:ind w:firstLine="420"/>
      </w:pPr>
      <w:r w:rsidRPr="00C91120">
        <w:t>6</w:t>
      </w:r>
      <w:r w:rsidRPr="00C91120">
        <w:rPr>
          <w:rFonts w:hint="eastAsia"/>
        </w:rPr>
        <w:t>、可移植性：适应性、易安装性、共存性、易替换性。</w:t>
      </w:r>
    </w:p>
    <w:p w14:paraId="3762611D" w14:textId="2F7494AD" w:rsidR="00077D1F" w:rsidRPr="00C91120" w:rsidRDefault="00D80682" w:rsidP="007F5CE8">
      <w:pPr>
        <w:ind w:firstLine="420"/>
      </w:pPr>
      <w:r w:rsidRPr="00C91120">
        <w:t>【备考点拨】</w:t>
      </w:r>
    </w:p>
    <w:p w14:paraId="5434652F" w14:textId="77777777" w:rsidR="00077D1F" w:rsidRPr="00C91120" w:rsidRDefault="00077D1F" w:rsidP="007F5CE8">
      <w:pPr>
        <w:ind w:firstLine="420"/>
      </w:pPr>
      <w:r w:rsidRPr="00C91120">
        <w:rPr>
          <w:rFonts w:hint="eastAsia"/>
        </w:rPr>
        <w:t>1</w:t>
      </w:r>
      <w:r w:rsidRPr="00C91120">
        <w:rPr>
          <w:rFonts w:hint="eastAsia"/>
        </w:rPr>
        <w:t>、了解软件质量属性及其对应的依从属性。</w:t>
      </w:r>
    </w:p>
    <w:p w14:paraId="791A9922" w14:textId="77777777" w:rsidR="00077D1F" w:rsidRPr="00C91120" w:rsidRDefault="00077D1F" w:rsidP="008D2842">
      <w:pPr>
        <w:pStyle w:val="3"/>
      </w:pPr>
      <w:bookmarkStart w:id="444" w:name="_Toc74672612"/>
      <w:r w:rsidRPr="00C91120">
        <w:rPr>
          <w:rFonts w:hint="eastAsia"/>
        </w:rPr>
        <w:t>2.</w:t>
      </w:r>
      <w:r w:rsidRPr="00C91120">
        <w:t xml:space="preserve">9 </w:t>
      </w:r>
      <w:r w:rsidRPr="00C91120">
        <w:t>软件过程改进（</w:t>
      </w:r>
      <w:r w:rsidRPr="00C91120">
        <w:rPr>
          <w:rFonts w:hint="eastAsia"/>
        </w:rPr>
        <w:t>★★</w:t>
      </w:r>
      <w:r w:rsidRPr="00C91120">
        <w:t>）</w:t>
      </w:r>
      <w:bookmarkEnd w:id="444"/>
    </w:p>
    <w:p w14:paraId="0C719E1F" w14:textId="77777777" w:rsidR="00077D1F" w:rsidRPr="00C91120" w:rsidRDefault="00077D1F" w:rsidP="007F5CE8">
      <w:pPr>
        <w:ind w:firstLine="420"/>
      </w:pPr>
      <w:r w:rsidRPr="00C91120">
        <w:t>【考法分析】</w:t>
      </w:r>
    </w:p>
    <w:p w14:paraId="7DCBCCF8" w14:textId="77777777" w:rsidR="00077D1F" w:rsidRPr="00C91120" w:rsidRDefault="00077D1F" w:rsidP="007F5CE8">
      <w:pPr>
        <w:ind w:firstLine="420"/>
      </w:pPr>
      <w:r w:rsidRPr="00C91120">
        <w:t>本知识点考查的主要形式是给定描述判断其所属的</w:t>
      </w:r>
      <w:r w:rsidRPr="00C91120">
        <w:rPr>
          <w:rFonts w:hint="eastAsia"/>
        </w:rPr>
        <w:t>C</w:t>
      </w:r>
      <w:r w:rsidRPr="00C91120">
        <w:t>MMI</w:t>
      </w:r>
      <w:r w:rsidRPr="00C91120">
        <w:t>的等级或层次；给定等级或层次，判断其任务、相关描述的正误。</w:t>
      </w:r>
    </w:p>
    <w:p w14:paraId="0E8351C3" w14:textId="7EF59B46" w:rsidR="00077D1F" w:rsidRPr="00C91120" w:rsidRDefault="00D80682" w:rsidP="007F5CE8">
      <w:pPr>
        <w:ind w:firstLine="420"/>
      </w:pPr>
      <w:r w:rsidRPr="00C91120">
        <w:t>【要点分析】</w:t>
      </w:r>
    </w:p>
    <w:p w14:paraId="5EE46F7E" w14:textId="77777777" w:rsidR="00077D1F" w:rsidRPr="00C91120" w:rsidRDefault="00077D1F" w:rsidP="007F5CE8">
      <w:pPr>
        <w:ind w:firstLine="420"/>
      </w:pPr>
      <w:r w:rsidRPr="00C91120">
        <w:rPr>
          <w:rFonts w:hint="eastAsia"/>
        </w:rPr>
        <w:t>1</w:t>
      </w:r>
      <w:r w:rsidRPr="00C91120">
        <w:rPr>
          <w:rFonts w:hint="eastAsia"/>
        </w:rPr>
        <w:t>、</w:t>
      </w:r>
      <w:r w:rsidRPr="00C91120">
        <w:rPr>
          <w:rFonts w:hint="eastAsia"/>
        </w:rPr>
        <w:t>CMMI</w:t>
      </w:r>
      <w:r w:rsidRPr="00C91120">
        <w:rPr>
          <w:rFonts w:hint="eastAsia"/>
        </w:rPr>
        <w:t>（</w:t>
      </w:r>
      <w:r w:rsidRPr="00C91120">
        <w:rPr>
          <w:rFonts w:hint="eastAsia"/>
        </w:rPr>
        <w:t>Capability Maturity Model Integration</w:t>
      </w:r>
      <w:r w:rsidRPr="00C91120">
        <w:rPr>
          <w:rFonts w:hint="eastAsia"/>
        </w:rPr>
        <w:t>，能力成熟度模型集成）</w:t>
      </w:r>
    </w:p>
    <w:p w14:paraId="7C9623D0" w14:textId="77777777" w:rsidR="00077D1F" w:rsidRPr="00C91120" w:rsidRDefault="00077D1F" w:rsidP="007F5CE8">
      <w:pPr>
        <w:ind w:firstLine="422"/>
      </w:pPr>
      <w:r w:rsidRPr="00C91120">
        <w:rPr>
          <w:rFonts w:hint="eastAsia"/>
          <w:b/>
          <w:bCs/>
        </w:rPr>
        <w:t>初始级</w:t>
      </w:r>
      <w:r w:rsidRPr="00C91120">
        <w:rPr>
          <w:rFonts w:hint="eastAsia"/>
        </w:rPr>
        <w:t>：杂乱无章，甚至混乱，几乎没有明确定义的步骤，项目的成功完全依赖个人的努力和英雄式核心人物的作用。</w:t>
      </w:r>
    </w:p>
    <w:p w14:paraId="26E8EA1C" w14:textId="370B6D11" w:rsidR="00077D1F" w:rsidRPr="00C91120" w:rsidRDefault="00077D1F" w:rsidP="007F5CE8">
      <w:pPr>
        <w:ind w:firstLine="422"/>
      </w:pPr>
      <w:r w:rsidRPr="00C91120">
        <w:rPr>
          <w:rFonts w:hint="eastAsia"/>
          <w:b/>
          <w:bCs/>
        </w:rPr>
        <w:t>可重复级</w:t>
      </w:r>
      <w:r w:rsidRPr="00C91120">
        <w:rPr>
          <w:rFonts w:hint="eastAsia"/>
        </w:rPr>
        <w:t>：建立了基本的项目管理过程和实践来跟踪项目费用、进度和功能特性，有必要的过程准则来重复以前在同类项目中</w:t>
      </w:r>
      <w:ins w:id="445" w:author="Administrator" w:date="2021-06-16T08:42:00Z">
        <w:r w:rsidR="00D5696D">
          <w:rPr>
            <w:rFonts w:hint="eastAsia"/>
          </w:rPr>
          <w:t>的</w:t>
        </w:r>
      </w:ins>
      <w:r w:rsidRPr="00C91120">
        <w:rPr>
          <w:rFonts w:hint="eastAsia"/>
        </w:rPr>
        <w:t>成功。</w:t>
      </w:r>
    </w:p>
    <w:p w14:paraId="5069FE46" w14:textId="77777777" w:rsidR="00077D1F" w:rsidRPr="00C91120" w:rsidRDefault="00077D1F" w:rsidP="007F5CE8">
      <w:pPr>
        <w:ind w:firstLine="422"/>
      </w:pPr>
      <w:r w:rsidRPr="00C91120">
        <w:rPr>
          <w:rFonts w:hint="eastAsia"/>
          <w:b/>
          <w:bCs/>
        </w:rPr>
        <w:t>已定义级</w:t>
      </w:r>
      <w:r w:rsidRPr="00C91120">
        <w:rPr>
          <w:rFonts w:hint="eastAsia"/>
        </w:rPr>
        <w:t>：管理和工程两方面的软件过程已经文档化、标准化，并综合成整个软件开发组织的标准过程。</w:t>
      </w:r>
    </w:p>
    <w:p w14:paraId="0D4CB5EC" w14:textId="77777777" w:rsidR="00077D1F" w:rsidRPr="00C91120" w:rsidRDefault="00077D1F" w:rsidP="007F5CE8">
      <w:pPr>
        <w:ind w:firstLine="422"/>
      </w:pPr>
      <w:r w:rsidRPr="00C91120">
        <w:rPr>
          <w:rFonts w:hint="eastAsia"/>
          <w:b/>
          <w:bCs/>
        </w:rPr>
        <w:t>已管理级</w:t>
      </w:r>
      <w:r w:rsidRPr="00C91120">
        <w:rPr>
          <w:rFonts w:hint="eastAsia"/>
        </w:rPr>
        <w:t>：制定了软件过程和产品质量的详细度量标准。</w:t>
      </w:r>
    </w:p>
    <w:p w14:paraId="52EBE730" w14:textId="77777777" w:rsidR="00077D1F" w:rsidRPr="00C91120" w:rsidRDefault="00077D1F" w:rsidP="007F5CE8">
      <w:pPr>
        <w:ind w:firstLine="422"/>
      </w:pPr>
      <w:r w:rsidRPr="00C91120">
        <w:rPr>
          <w:rFonts w:hint="eastAsia"/>
          <w:b/>
          <w:bCs/>
        </w:rPr>
        <w:t>优化级</w:t>
      </w:r>
      <w:r w:rsidRPr="00C91120">
        <w:rPr>
          <w:rFonts w:hint="eastAsia"/>
        </w:rPr>
        <w:t>：加强了定量分析，通过来自过程质量反馈和来自新观念、新技术的反馈使过程能不断持续地改进。</w:t>
      </w:r>
    </w:p>
    <w:p w14:paraId="3F110F14" w14:textId="77777777" w:rsidR="00077D1F" w:rsidRPr="00C91120" w:rsidRDefault="00077D1F" w:rsidP="007F5CE8">
      <w:pPr>
        <w:ind w:firstLine="420"/>
      </w:pPr>
      <w:r w:rsidRPr="00C91120">
        <w:t>2</w:t>
      </w:r>
      <w:r w:rsidRPr="00C91120">
        <w:rPr>
          <w:rFonts w:hint="eastAsia"/>
        </w:rPr>
        <w:t>、</w:t>
      </w:r>
      <w:r w:rsidRPr="00C91120">
        <w:rPr>
          <w:rFonts w:hint="eastAsia"/>
        </w:rPr>
        <w:t>C</w:t>
      </w:r>
      <w:r w:rsidRPr="00C91120">
        <w:t>MMI</w:t>
      </w:r>
      <w:r w:rsidRPr="00C91120">
        <w:rPr>
          <w:rFonts w:hint="eastAsia"/>
        </w:rPr>
        <w:t xml:space="preserve"> </w:t>
      </w:r>
      <w:r w:rsidRPr="00C91120">
        <w:rPr>
          <w:rFonts w:hint="eastAsia"/>
        </w:rPr>
        <w:t>阶段式模型：</w:t>
      </w:r>
    </w:p>
    <w:p w14:paraId="0C7C48A9" w14:textId="1DFF384A" w:rsidR="00077D1F" w:rsidRPr="00C91120" w:rsidRDefault="00077D1F" w:rsidP="007F5CE8">
      <w:pPr>
        <w:ind w:firstLine="422"/>
      </w:pPr>
      <w:r w:rsidRPr="00C91120">
        <w:rPr>
          <w:rFonts w:hint="eastAsia"/>
          <w:b/>
          <w:bCs/>
        </w:rPr>
        <w:t>初始的</w:t>
      </w:r>
      <w:r w:rsidRPr="00C91120">
        <w:rPr>
          <w:rFonts w:hint="eastAsia"/>
        </w:rPr>
        <w:t>：过程不可预测且缺乏控制</w:t>
      </w:r>
      <w:ins w:id="446" w:author="Administrator" w:date="2021-06-15T15:37:00Z">
        <w:r w:rsidR="001F4D2E">
          <w:rPr>
            <w:rFonts w:hint="eastAsia"/>
          </w:rPr>
          <w:t>；</w:t>
        </w:r>
      </w:ins>
    </w:p>
    <w:p w14:paraId="16FC3F6F" w14:textId="631F2BCC" w:rsidR="00077D1F" w:rsidRPr="00C91120" w:rsidRDefault="00077D1F" w:rsidP="007F5CE8">
      <w:pPr>
        <w:ind w:firstLine="422"/>
      </w:pPr>
      <w:r w:rsidRPr="00C91120">
        <w:rPr>
          <w:rFonts w:hint="eastAsia"/>
          <w:b/>
          <w:bCs/>
        </w:rPr>
        <w:t>已管理的</w:t>
      </w:r>
      <w:r w:rsidRPr="00C91120">
        <w:rPr>
          <w:rFonts w:hint="eastAsia"/>
        </w:rPr>
        <w:t>：过程为项目服务</w:t>
      </w:r>
      <w:ins w:id="447" w:author="Administrator" w:date="2021-06-15T15:37:00Z">
        <w:r w:rsidR="001F4D2E">
          <w:rPr>
            <w:rFonts w:hint="eastAsia"/>
          </w:rPr>
          <w:t>；</w:t>
        </w:r>
      </w:ins>
    </w:p>
    <w:p w14:paraId="661A361A" w14:textId="3DE024CD" w:rsidR="00077D1F" w:rsidRPr="00C91120" w:rsidRDefault="00077D1F" w:rsidP="007F5CE8">
      <w:pPr>
        <w:ind w:firstLine="422"/>
      </w:pPr>
      <w:r w:rsidRPr="00C91120">
        <w:rPr>
          <w:rFonts w:hint="eastAsia"/>
          <w:b/>
          <w:bCs/>
        </w:rPr>
        <w:t>已定义的</w:t>
      </w:r>
      <w:r w:rsidRPr="00C91120">
        <w:rPr>
          <w:rFonts w:hint="eastAsia"/>
        </w:rPr>
        <w:t>：过程为组织服务</w:t>
      </w:r>
      <w:ins w:id="448" w:author="Administrator" w:date="2021-06-15T15:37:00Z">
        <w:r w:rsidR="001F4D2E">
          <w:rPr>
            <w:rFonts w:hint="eastAsia"/>
          </w:rPr>
          <w:t>；</w:t>
        </w:r>
      </w:ins>
    </w:p>
    <w:p w14:paraId="169A66CE" w14:textId="5AF09155" w:rsidR="00077D1F" w:rsidRPr="00C91120" w:rsidRDefault="00077D1F" w:rsidP="007F5CE8">
      <w:pPr>
        <w:ind w:firstLine="422"/>
      </w:pPr>
      <w:r w:rsidRPr="00C91120">
        <w:rPr>
          <w:rFonts w:hint="eastAsia"/>
          <w:b/>
          <w:bCs/>
        </w:rPr>
        <w:t>定量管理的</w:t>
      </w:r>
      <w:r w:rsidRPr="00C91120">
        <w:rPr>
          <w:rFonts w:hint="eastAsia"/>
        </w:rPr>
        <w:t>：过程已度量和控制</w:t>
      </w:r>
      <w:ins w:id="449" w:author="Administrator" w:date="2021-06-15T15:37:00Z">
        <w:r w:rsidR="001F4D2E">
          <w:rPr>
            <w:rFonts w:hint="eastAsia"/>
          </w:rPr>
          <w:t>；</w:t>
        </w:r>
      </w:ins>
    </w:p>
    <w:p w14:paraId="3C669AC4" w14:textId="77777777" w:rsidR="00077D1F" w:rsidRPr="00C91120" w:rsidRDefault="00077D1F" w:rsidP="007F5CE8">
      <w:pPr>
        <w:ind w:firstLine="422"/>
      </w:pPr>
      <w:r w:rsidRPr="00C91120">
        <w:rPr>
          <w:rFonts w:hint="eastAsia"/>
          <w:b/>
          <w:bCs/>
        </w:rPr>
        <w:t>优化的</w:t>
      </w:r>
      <w:r w:rsidRPr="00C91120">
        <w:rPr>
          <w:rFonts w:hint="eastAsia"/>
        </w:rPr>
        <w:t>：集中于过程改进。</w:t>
      </w:r>
    </w:p>
    <w:p w14:paraId="474C384E" w14:textId="77777777" w:rsidR="00077D1F" w:rsidRPr="00C91120" w:rsidRDefault="00077D1F" w:rsidP="007F5CE8">
      <w:pPr>
        <w:ind w:firstLine="420"/>
      </w:pPr>
      <w:r w:rsidRPr="00C91120">
        <w:t>3</w:t>
      </w:r>
      <w:r w:rsidRPr="00C91120">
        <w:rPr>
          <w:rFonts w:hint="eastAsia"/>
        </w:rPr>
        <w:t>、</w:t>
      </w:r>
      <w:r w:rsidRPr="00C91120">
        <w:rPr>
          <w:rFonts w:hint="eastAsia"/>
        </w:rPr>
        <w:t>C</w:t>
      </w:r>
      <w:r w:rsidRPr="00C91120">
        <w:t>MMI</w:t>
      </w:r>
      <w:r w:rsidRPr="00C91120">
        <w:rPr>
          <w:rFonts w:hint="eastAsia"/>
        </w:rPr>
        <w:t>连续式模型：</w:t>
      </w:r>
    </w:p>
    <w:p w14:paraId="5218DFC7" w14:textId="77777777" w:rsidR="00077D1F" w:rsidRPr="00C91120" w:rsidRDefault="00077D1F" w:rsidP="007F5CE8">
      <w:pPr>
        <w:ind w:firstLine="422"/>
      </w:pPr>
      <w:r w:rsidRPr="00C91120">
        <w:rPr>
          <w:rFonts w:hint="eastAsia"/>
          <w:b/>
          <w:bCs/>
        </w:rPr>
        <w:t>CL0</w:t>
      </w:r>
      <w:r w:rsidRPr="00C91120">
        <w:rPr>
          <w:rFonts w:hint="eastAsia"/>
          <w:b/>
          <w:bCs/>
        </w:rPr>
        <w:t>（未完成的）</w:t>
      </w:r>
      <w:r w:rsidRPr="00C91120">
        <w:rPr>
          <w:rFonts w:hint="eastAsia"/>
        </w:rPr>
        <w:t>：过程域未执行或未得到</w:t>
      </w:r>
      <w:r w:rsidRPr="00C91120">
        <w:rPr>
          <w:rFonts w:hint="eastAsia"/>
        </w:rPr>
        <w:t>CL1</w:t>
      </w:r>
      <w:r w:rsidRPr="00C91120">
        <w:rPr>
          <w:rFonts w:hint="eastAsia"/>
        </w:rPr>
        <w:t>中定义的所有目标。</w:t>
      </w:r>
    </w:p>
    <w:p w14:paraId="1F4DAE29" w14:textId="77777777" w:rsidR="00077D1F" w:rsidRPr="00C91120" w:rsidRDefault="00077D1F" w:rsidP="007F5CE8">
      <w:pPr>
        <w:ind w:firstLine="422"/>
      </w:pPr>
      <w:r w:rsidRPr="00C91120">
        <w:rPr>
          <w:rFonts w:hint="eastAsia"/>
          <w:b/>
          <w:bCs/>
        </w:rPr>
        <w:t>CL1</w:t>
      </w:r>
      <w:r w:rsidRPr="00C91120">
        <w:rPr>
          <w:rFonts w:hint="eastAsia"/>
          <w:b/>
          <w:bCs/>
        </w:rPr>
        <w:t>（已执行的）</w:t>
      </w:r>
      <w:r w:rsidRPr="00C91120">
        <w:rPr>
          <w:rFonts w:hint="eastAsia"/>
        </w:rPr>
        <w:t>：其共性目标是过程将可标识的输入工作产品转换成可标识的输出工作产品，以实现支持过程域的特定目标。</w:t>
      </w:r>
    </w:p>
    <w:p w14:paraId="021F1EB5" w14:textId="77777777" w:rsidR="00077D1F" w:rsidRPr="00C91120" w:rsidRDefault="00077D1F" w:rsidP="007F5CE8">
      <w:pPr>
        <w:ind w:firstLine="422"/>
      </w:pPr>
      <w:r w:rsidRPr="00C91120">
        <w:rPr>
          <w:rFonts w:hint="eastAsia"/>
          <w:b/>
          <w:bCs/>
        </w:rPr>
        <w:t>CL2</w:t>
      </w:r>
      <w:r w:rsidRPr="00C91120">
        <w:rPr>
          <w:rFonts w:hint="eastAsia"/>
          <w:b/>
          <w:bCs/>
        </w:rPr>
        <w:t>（已管理的）</w:t>
      </w:r>
      <w:r w:rsidRPr="00C91120">
        <w:rPr>
          <w:rFonts w:hint="eastAsia"/>
        </w:rPr>
        <w:t>：其共性目标是集中于已管理的过程的制度化。根据组织级政策规定过程的运作将使用哪个过程，项目遵循已文档化的计划和过程描述，所有正在工作的人都有权使用足够的资源，所有工作任务和工作产品都被监控、控制、和评审。</w:t>
      </w:r>
    </w:p>
    <w:p w14:paraId="7EE9C7FD" w14:textId="77777777" w:rsidR="00077D1F" w:rsidRPr="00C91120" w:rsidRDefault="00077D1F" w:rsidP="007F5CE8">
      <w:pPr>
        <w:ind w:firstLine="422"/>
      </w:pPr>
      <w:r w:rsidRPr="00C91120">
        <w:rPr>
          <w:rFonts w:hint="eastAsia"/>
          <w:b/>
          <w:bCs/>
        </w:rPr>
        <w:t>CL3</w:t>
      </w:r>
      <w:r w:rsidRPr="00C91120">
        <w:rPr>
          <w:rFonts w:hint="eastAsia"/>
          <w:b/>
          <w:bCs/>
        </w:rPr>
        <w:t>（已定义级的）</w:t>
      </w:r>
      <w:r w:rsidRPr="00C91120">
        <w:rPr>
          <w:rFonts w:hint="eastAsia"/>
        </w:rPr>
        <w:t>：其共性目标集中于已定义的过程的制度化。过程是按照组织的裁剪指南从组织的标准过程中裁剪得到的，还必须收集过程资产和过程的度量，并用于将来对过程的改进。</w:t>
      </w:r>
    </w:p>
    <w:p w14:paraId="69AA24A1" w14:textId="77777777" w:rsidR="00077D1F" w:rsidRPr="00C91120" w:rsidRDefault="00077D1F" w:rsidP="007F5CE8">
      <w:pPr>
        <w:ind w:firstLine="422"/>
      </w:pPr>
      <w:r w:rsidRPr="00C91120">
        <w:rPr>
          <w:rFonts w:hint="eastAsia"/>
          <w:b/>
          <w:bCs/>
        </w:rPr>
        <w:t>CL4</w:t>
      </w:r>
      <w:r w:rsidRPr="00C91120">
        <w:rPr>
          <w:rFonts w:hint="eastAsia"/>
          <w:b/>
          <w:bCs/>
        </w:rPr>
        <w:t>（定量管理的）</w:t>
      </w:r>
      <w:r w:rsidRPr="00C91120">
        <w:rPr>
          <w:rFonts w:hint="eastAsia"/>
        </w:rPr>
        <w:t>：其共性目标集中于可定量管理的过程的制度化。使用测量和质量保证来控制和改进过程域，建立和使用关于质量和过程执行的质量目标作为管理准则。</w:t>
      </w:r>
    </w:p>
    <w:p w14:paraId="3F4C1EA9" w14:textId="77777777" w:rsidR="00077D1F" w:rsidRDefault="00077D1F" w:rsidP="007F5CE8">
      <w:pPr>
        <w:ind w:firstLine="422"/>
      </w:pPr>
      <w:r w:rsidRPr="00C91120">
        <w:rPr>
          <w:rFonts w:hint="eastAsia"/>
          <w:b/>
          <w:bCs/>
        </w:rPr>
        <w:t>CL5</w:t>
      </w:r>
      <w:r w:rsidRPr="00C91120">
        <w:rPr>
          <w:rFonts w:hint="eastAsia"/>
          <w:b/>
          <w:bCs/>
        </w:rPr>
        <w:t>（优化的）</w:t>
      </w:r>
      <w:r w:rsidRPr="00C91120">
        <w:rPr>
          <w:rFonts w:hint="eastAsia"/>
        </w:rPr>
        <w:t>：使用量化（统计学）手段改变和优化过程域，以满足客户的改变和持续改进计划中的过程域的功效。</w:t>
      </w:r>
    </w:p>
    <w:p w14:paraId="12F5BB17" w14:textId="07C1E207" w:rsidR="00DA1DA8" w:rsidRDefault="00DA1DA8" w:rsidP="007F5CE8">
      <w:pPr>
        <w:ind w:firstLine="420"/>
      </w:pPr>
      <w:r>
        <w:rPr>
          <w:rFonts w:hint="eastAsia"/>
        </w:rPr>
        <w:t>3</w:t>
      </w:r>
      <w:r>
        <w:rPr>
          <w:rFonts w:hint="eastAsia"/>
        </w:rPr>
        <w:t>、</w:t>
      </w:r>
      <w:r>
        <w:rPr>
          <w:rFonts w:hint="eastAsia"/>
        </w:rPr>
        <w:t>C</w:t>
      </w:r>
      <w:r>
        <w:t>MM</w:t>
      </w:r>
      <w:r>
        <w:t>模型</w:t>
      </w:r>
    </w:p>
    <w:p w14:paraId="3408DE4A" w14:textId="5B9E4750" w:rsidR="00DA1DA8" w:rsidRDefault="00DA1DA8" w:rsidP="007F5CE8">
      <w:pPr>
        <w:ind w:firstLine="420"/>
      </w:pPr>
      <w:r w:rsidRPr="00DA1DA8">
        <w:rPr>
          <w:rFonts w:hint="eastAsia"/>
        </w:rPr>
        <w:t>初始级：杂乱无章，甚至混乱，几乎没有明确定义的步骤，项目的成功完全依赖个人的努力和英雄式核心人物的作用。</w:t>
      </w:r>
    </w:p>
    <w:p w14:paraId="7E05DEFA" w14:textId="663179E2" w:rsidR="00DA1DA8" w:rsidRDefault="00DA1DA8" w:rsidP="007F5CE8">
      <w:pPr>
        <w:ind w:firstLine="420"/>
      </w:pPr>
      <w:r w:rsidRPr="00DA1DA8">
        <w:rPr>
          <w:rFonts w:hint="eastAsia"/>
        </w:rPr>
        <w:t>可重复级：建立了基本的项目管理过程和实践来跟踪项目费用、进度和功能特性，有必要的过程准则来重复以前在同类项目中</w:t>
      </w:r>
      <w:ins w:id="450" w:author="Administrator" w:date="2021-06-16T08:42:00Z">
        <w:r w:rsidR="00D5696D">
          <w:rPr>
            <w:rFonts w:hint="eastAsia"/>
          </w:rPr>
          <w:t>的</w:t>
        </w:r>
      </w:ins>
      <w:r w:rsidRPr="00DA1DA8">
        <w:rPr>
          <w:rFonts w:hint="eastAsia"/>
        </w:rPr>
        <w:t>成功。</w:t>
      </w:r>
    </w:p>
    <w:p w14:paraId="00D851C1" w14:textId="0D5ACACB" w:rsidR="00DA1DA8" w:rsidRDefault="00DA1DA8" w:rsidP="007F5CE8">
      <w:pPr>
        <w:ind w:firstLine="420"/>
      </w:pPr>
      <w:r w:rsidRPr="00DA1DA8">
        <w:rPr>
          <w:rFonts w:hint="eastAsia"/>
        </w:rPr>
        <w:t>已定义级：管理和工程两方面的软件过程已经文档化、标准化，并综合成整个软件开发组织的标准过程。</w:t>
      </w:r>
    </w:p>
    <w:p w14:paraId="624FFDFA" w14:textId="22DFD1E8" w:rsidR="00DA1DA8" w:rsidRDefault="00DA1DA8" w:rsidP="007F5CE8">
      <w:pPr>
        <w:ind w:firstLine="420"/>
      </w:pPr>
      <w:r w:rsidRPr="00DA1DA8">
        <w:rPr>
          <w:rFonts w:hint="eastAsia"/>
        </w:rPr>
        <w:t>已管理级：制定了软件过程和产品质量的详细度量标准。</w:t>
      </w:r>
    </w:p>
    <w:p w14:paraId="5B09A341" w14:textId="2203677D" w:rsidR="00DA1DA8" w:rsidRPr="00C91120" w:rsidRDefault="00DA1DA8" w:rsidP="007F5CE8">
      <w:pPr>
        <w:ind w:firstLine="420"/>
      </w:pPr>
      <w:r w:rsidRPr="00DA1DA8">
        <w:rPr>
          <w:rFonts w:hint="eastAsia"/>
        </w:rPr>
        <w:t>优化级：加强了定量分析，通过来自过程质量反馈和来自新观念、新技术的反馈使过程能不断持续地改进。</w:t>
      </w:r>
    </w:p>
    <w:p w14:paraId="664121FE" w14:textId="77456C70" w:rsidR="00077D1F" w:rsidRPr="00C91120" w:rsidRDefault="00D80682" w:rsidP="007F5CE8">
      <w:pPr>
        <w:ind w:firstLine="420"/>
      </w:pPr>
      <w:r w:rsidRPr="00C91120">
        <w:t>【备考点拨】</w:t>
      </w:r>
    </w:p>
    <w:p w14:paraId="6BC1FCFD" w14:textId="77777777" w:rsidR="00077D1F" w:rsidRPr="00C91120" w:rsidRDefault="00077D1F" w:rsidP="007F5CE8">
      <w:pPr>
        <w:ind w:firstLine="420"/>
      </w:pPr>
      <w:r w:rsidRPr="00C91120">
        <w:rPr>
          <w:rFonts w:hint="eastAsia"/>
        </w:rPr>
        <w:t>1</w:t>
      </w:r>
      <w:r w:rsidRPr="00C91120">
        <w:rPr>
          <w:rFonts w:hint="eastAsia"/>
        </w:rPr>
        <w:t>、了解软件过程改进模型各个层级、层次的特点，能够加以区分。</w:t>
      </w:r>
    </w:p>
    <w:p w14:paraId="0C136F73" w14:textId="77777777" w:rsidR="00077D1F" w:rsidRPr="00C91120" w:rsidRDefault="00077D1F" w:rsidP="007F5CE8">
      <w:pPr>
        <w:ind w:firstLine="420"/>
      </w:pPr>
      <w:r w:rsidRPr="00C91120">
        <w:rPr>
          <w:rFonts w:hint="eastAsia"/>
        </w:rPr>
        <w:t>【项目管理】</w:t>
      </w:r>
    </w:p>
    <w:p w14:paraId="60A733DD" w14:textId="77777777" w:rsidR="00077D1F" w:rsidRPr="00C91120" w:rsidRDefault="00077D1F" w:rsidP="008D2842">
      <w:pPr>
        <w:pStyle w:val="3"/>
      </w:pPr>
      <w:bookmarkStart w:id="451" w:name="_Toc74672613"/>
      <w:r w:rsidRPr="00C91120">
        <w:rPr>
          <w:rFonts w:hint="eastAsia"/>
        </w:rPr>
        <w:t>2.</w:t>
      </w:r>
      <w:r w:rsidRPr="00C91120">
        <w:t xml:space="preserve">10 </w:t>
      </w:r>
      <w:r w:rsidRPr="00C91120">
        <w:rPr>
          <w:rFonts w:hint="eastAsia"/>
        </w:rPr>
        <w:t>Gantt</w:t>
      </w:r>
      <w:r w:rsidRPr="00C91120">
        <w:t>图与</w:t>
      </w:r>
      <w:r w:rsidRPr="00C91120">
        <w:rPr>
          <w:rFonts w:hint="eastAsia"/>
        </w:rPr>
        <w:t>P</w:t>
      </w:r>
      <w:r w:rsidRPr="00C91120">
        <w:t>ert</w:t>
      </w:r>
      <w:r w:rsidRPr="00C91120">
        <w:t>图（</w:t>
      </w:r>
      <w:r w:rsidRPr="00C91120">
        <w:rPr>
          <w:rFonts w:hint="eastAsia"/>
        </w:rPr>
        <w:t>★★★★</w:t>
      </w:r>
      <w:r w:rsidRPr="00C91120">
        <w:t>）</w:t>
      </w:r>
      <w:bookmarkEnd w:id="451"/>
    </w:p>
    <w:p w14:paraId="097DA21F" w14:textId="77777777" w:rsidR="00077D1F" w:rsidRPr="00C91120" w:rsidRDefault="00077D1F" w:rsidP="007F5CE8">
      <w:pPr>
        <w:ind w:firstLine="420"/>
      </w:pPr>
      <w:r w:rsidRPr="00C91120">
        <w:t>【考法分析】</w:t>
      </w:r>
    </w:p>
    <w:p w14:paraId="33C123E7" w14:textId="77777777" w:rsidR="00077D1F" w:rsidRPr="00C91120" w:rsidRDefault="00077D1F" w:rsidP="007F5CE8">
      <w:pPr>
        <w:ind w:firstLine="420"/>
      </w:pPr>
      <w:r w:rsidRPr="00C91120">
        <w:t>本知识点的考查形式主要有：判断对于</w:t>
      </w:r>
      <w:r w:rsidRPr="00C91120">
        <w:rPr>
          <w:rFonts w:hint="eastAsia"/>
        </w:rPr>
        <w:t>Gant</w:t>
      </w:r>
      <w:r w:rsidRPr="00C91120">
        <w:t>t</w:t>
      </w:r>
      <w:r w:rsidRPr="00C91120">
        <w:t>图和</w:t>
      </w:r>
      <w:r w:rsidRPr="00C91120">
        <w:rPr>
          <w:rFonts w:hint="eastAsia"/>
        </w:rPr>
        <w:t>P</w:t>
      </w:r>
      <w:r w:rsidRPr="00C91120">
        <w:t>ert</w:t>
      </w:r>
      <w:r w:rsidRPr="00C91120">
        <w:t>图的描述是否正确；根据图示找到</w:t>
      </w:r>
      <w:r w:rsidRPr="00C91120">
        <w:rPr>
          <w:rFonts w:hint="eastAsia"/>
        </w:rPr>
        <w:t>P</w:t>
      </w:r>
      <w:r w:rsidRPr="00C91120">
        <w:t>ert</w:t>
      </w:r>
      <w:r w:rsidRPr="00C91120">
        <w:t>图的关键路径，计算其项目工期，计算某些活动的松弛时间，判断某些活动的最早</w:t>
      </w:r>
      <w:r w:rsidRPr="00C91120">
        <w:rPr>
          <w:rFonts w:hint="eastAsia"/>
        </w:rPr>
        <w:t>/</w:t>
      </w:r>
      <w:r w:rsidRPr="00C91120">
        <w:rPr>
          <w:rFonts w:hint="eastAsia"/>
        </w:rPr>
        <w:t>最晚开始或完成时间。</w:t>
      </w:r>
    </w:p>
    <w:p w14:paraId="138B27F1" w14:textId="1550824F" w:rsidR="00077D1F" w:rsidRPr="00C91120" w:rsidRDefault="00D80682" w:rsidP="007F5CE8">
      <w:pPr>
        <w:ind w:firstLine="420"/>
      </w:pPr>
      <w:r w:rsidRPr="00C91120">
        <w:t>【要点分析】</w:t>
      </w:r>
    </w:p>
    <w:p w14:paraId="5C8805EA" w14:textId="365D7921" w:rsidR="00077D1F" w:rsidRPr="00C91120" w:rsidRDefault="00077D1F" w:rsidP="007F5CE8">
      <w:pPr>
        <w:ind w:firstLine="420"/>
      </w:pPr>
      <w:r w:rsidRPr="00C91120">
        <w:rPr>
          <w:rFonts w:hint="eastAsia"/>
        </w:rPr>
        <w:t>1</w:t>
      </w:r>
      <w:r w:rsidRPr="00C91120">
        <w:rPr>
          <w:rFonts w:hint="eastAsia"/>
        </w:rPr>
        <w:t>、甘特图能够</w:t>
      </w:r>
      <w:del w:id="452" w:author="Administrator" w:date="2021-06-15T15:40:00Z">
        <w:r w:rsidRPr="00C91120" w:rsidDel="001F4D2E">
          <w:rPr>
            <w:rFonts w:hint="eastAsia"/>
          </w:rPr>
          <w:delText>消</w:delText>
        </w:r>
      </w:del>
      <w:ins w:id="453" w:author="Administrator" w:date="2021-06-15T15:40:00Z">
        <w:r w:rsidR="001F4D2E">
          <w:rPr>
            <w:rFonts w:hint="eastAsia"/>
          </w:rPr>
          <w:t>清</w:t>
        </w:r>
      </w:ins>
      <w:r w:rsidRPr="00C91120">
        <w:rPr>
          <w:rFonts w:hint="eastAsia"/>
        </w:rPr>
        <w:t>晰描述每个任务的开始</w:t>
      </w:r>
      <w:r w:rsidRPr="00C91120">
        <w:rPr>
          <w:rFonts w:hint="eastAsia"/>
        </w:rPr>
        <w:t>/</w:t>
      </w:r>
      <w:r w:rsidRPr="00C91120">
        <w:rPr>
          <w:rFonts w:hint="eastAsia"/>
        </w:rPr>
        <w:t>结束时间及各任务之间的并行性，也可以动态地反映项目的开发进展情况，但难以反映多个任务之间存在的逻辑关系；</w:t>
      </w:r>
      <w:r w:rsidRPr="00C91120">
        <w:rPr>
          <w:rFonts w:hint="eastAsia"/>
        </w:rPr>
        <w:t>PERT</w:t>
      </w:r>
      <w:r w:rsidRPr="00C91120">
        <w:rPr>
          <w:rFonts w:hint="eastAsia"/>
        </w:rPr>
        <w:t>利用项目的网络图和各活动所需时间的估计值（通过加权平均得到的）去计算项目总时间，强调任务之间的先后关系，但不能反映任务之间的并行性，以及项目的当前进展情况。</w:t>
      </w:r>
    </w:p>
    <w:p w14:paraId="6957D924" w14:textId="77777777" w:rsidR="00077D1F" w:rsidRPr="00C91120" w:rsidRDefault="00077D1F" w:rsidP="007F5CE8">
      <w:pPr>
        <w:ind w:firstLine="420"/>
      </w:pPr>
      <w:r w:rsidRPr="00C91120">
        <w:rPr>
          <w:rFonts w:hint="eastAsia"/>
        </w:rPr>
        <w:t>2</w:t>
      </w:r>
      <w:r w:rsidRPr="00C91120">
        <w:rPr>
          <w:rFonts w:hint="eastAsia"/>
        </w:rPr>
        <w:t>、关键路径法是图中源点至汇点的最长路径，关键路径的时间称之为项目工期，也表述为项目完成所需的最少时间。</w:t>
      </w:r>
    </w:p>
    <w:p w14:paraId="6A3232EF" w14:textId="77777777" w:rsidR="00077D1F" w:rsidRPr="00C91120" w:rsidRDefault="00077D1F" w:rsidP="007F5CE8">
      <w:pPr>
        <w:ind w:firstLine="420"/>
      </w:pPr>
      <w:r w:rsidRPr="00C91120">
        <w:rPr>
          <w:rFonts w:hint="eastAsia"/>
        </w:rPr>
        <w:t>3</w:t>
      </w:r>
      <w:r w:rsidRPr="00C91120">
        <w:rPr>
          <w:rFonts w:hint="eastAsia"/>
        </w:rPr>
        <w:t>、总时差：在不延误总工期的前提下，该活动的机动时间。一般在图中，以最晚结束时间减去最早结束时间求取，或以最晚开始时间减去最早开始时间求取。</w:t>
      </w:r>
    </w:p>
    <w:p w14:paraId="22D8FA81" w14:textId="77777777" w:rsidR="00077D1F" w:rsidRPr="00C91120" w:rsidRDefault="00077D1F" w:rsidP="007F5CE8">
      <w:pPr>
        <w:ind w:firstLine="420"/>
      </w:pPr>
      <w:r w:rsidRPr="00C91120">
        <w:rPr>
          <w:rFonts w:hint="eastAsia"/>
        </w:rPr>
        <w:t>4</w:t>
      </w:r>
      <w:r w:rsidRPr="00C91120">
        <w:rPr>
          <w:rFonts w:hint="eastAsia"/>
        </w:rPr>
        <w:t>、对于网络图我们一般采用关键路径分析法处理，关键路径法是利用进度模型时使用的一种进度网络分析技术。沿着项目进度网络路线进行正向与反向分析，从而计算出所有计划活动理论上的最早开始与完成日期、最迟开始与完成日期，不考虑任何资源限制。</w:t>
      </w:r>
    </w:p>
    <w:p w14:paraId="790EEE1E" w14:textId="77777777" w:rsidR="00077D1F" w:rsidRPr="00C91120" w:rsidRDefault="00077D1F" w:rsidP="007F5CE8">
      <w:pPr>
        <w:ind w:firstLine="420"/>
      </w:pPr>
      <w:r w:rsidRPr="00C91120">
        <w:rPr>
          <w:rFonts w:hint="eastAsia"/>
        </w:rPr>
        <w:t>5</w:t>
      </w:r>
      <w:r w:rsidRPr="00C91120">
        <w:rPr>
          <w:rFonts w:hint="eastAsia"/>
        </w:rPr>
        <w:t>、单代号网络图：结点表示活动，箭线表示活动与活动间的依赖关系。</w:t>
      </w:r>
    </w:p>
    <w:p w14:paraId="4CD1EB23" w14:textId="77777777" w:rsidR="00077D1F" w:rsidRPr="00C91120" w:rsidRDefault="00077D1F" w:rsidP="006A7544">
      <w:pPr>
        <w:pStyle w:val="aa"/>
      </w:pPr>
      <w:r w:rsidRPr="00C91120">
        <w:rPr>
          <w:noProof/>
        </w:rPr>
        <w:drawing>
          <wp:inline distT="0" distB="0" distL="0" distR="0" wp14:anchorId="5EBA6A30" wp14:editId="4D53099D">
            <wp:extent cx="4994910" cy="29020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duotone>
                        <a:prstClr val="black"/>
                        <a:srgbClr val="44546A">
                          <a:tint val="45000"/>
                          <a:satMod val="400000"/>
                        </a:srgbClr>
                      </a:duotone>
                      <a:extLst>
                        <a:ext uri="{BEBA8EAE-BF5A-486C-A8C5-ECC9F3942E4B}">
                          <a14:imgProps xmlns:a14="http://schemas.microsoft.com/office/drawing/2010/main">
                            <a14:imgLayer r:embed="rId69">
                              <a14:imgEffect>
                                <a14:brightnessContrast bright="-10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14291" cy="2913309"/>
                    </a:xfrm>
                    <a:prstGeom prst="rect">
                      <a:avLst/>
                    </a:prstGeom>
                    <a:noFill/>
                  </pic:spPr>
                </pic:pic>
              </a:graphicData>
            </a:graphic>
          </wp:inline>
        </w:drawing>
      </w:r>
    </w:p>
    <w:p w14:paraId="2C366978" w14:textId="77777777" w:rsidR="00077D1F" w:rsidRPr="00C91120" w:rsidRDefault="00077D1F" w:rsidP="007F5CE8">
      <w:pPr>
        <w:ind w:firstLine="420"/>
      </w:pPr>
      <w:r w:rsidRPr="00C91120">
        <w:rPr>
          <w:rFonts w:hint="eastAsia"/>
        </w:rPr>
        <w:t>6</w:t>
      </w:r>
      <w:r w:rsidRPr="00C91120">
        <w:rPr>
          <w:rFonts w:hint="eastAsia"/>
        </w:rPr>
        <w:t>、双代号网络图：结点表示里程碑，箭线表示活动。</w:t>
      </w:r>
    </w:p>
    <w:p w14:paraId="3E78EC92" w14:textId="77777777" w:rsidR="00077D1F" w:rsidRPr="00C91120" w:rsidRDefault="00077D1F" w:rsidP="00383E64">
      <w:pPr>
        <w:pStyle w:val="aa"/>
        <w:jc w:val="left"/>
      </w:pPr>
      <w:r w:rsidRPr="00C91120">
        <w:rPr>
          <w:noProof/>
        </w:rPr>
        <w:drawing>
          <wp:inline distT="0" distB="0" distL="0" distR="0" wp14:anchorId="05D22032" wp14:editId="12C03D43">
            <wp:extent cx="5473836" cy="13239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5979" cy="1326912"/>
                    </a:xfrm>
                    <a:prstGeom prst="rect">
                      <a:avLst/>
                    </a:prstGeom>
                  </pic:spPr>
                </pic:pic>
              </a:graphicData>
            </a:graphic>
          </wp:inline>
        </w:drawing>
      </w:r>
    </w:p>
    <w:p w14:paraId="40187DEC" w14:textId="58B54A2E" w:rsidR="00077D1F" w:rsidRPr="00C91120" w:rsidRDefault="00D80682" w:rsidP="007F5CE8">
      <w:pPr>
        <w:ind w:firstLine="420"/>
      </w:pPr>
      <w:r w:rsidRPr="00C91120">
        <w:t>【备考点拨】</w:t>
      </w:r>
    </w:p>
    <w:p w14:paraId="06A39B42" w14:textId="77777777" w:rsidR="00077D1F" w:rsidRPr="00C91120" w:rsidRDefault="00077D1F" w:rsidP="007F5CE8">
      <w:pPr>
        <w:ind w:firstLine="420"/>
      </w:pPr>
      <w:r w:rsidRPr="00C91120">
        <w:rPr>
          <w:rFonts w:hint="eastAsia"/>
        </w:rPr>
        <w:t>1</w:t>
      </w:r>
      <w:r w:rsidRPr="00C91120">
        <w:rPr>
          <w:rFonts w:hint="eastAsia"/>
        </w:rPr>
        <w:t>、掌握</w:t>
      </w:r>
      <w:r w:rsidRPr="00C91120">
        <w:rPr>
          <w:rFonts w:hint="eastAsia"/>
        </w:rPr>
        <w:t>G</w:t>
      </w:r>
      <w:r w:rsidRPr="00C91120">
        <w:t>antt</w:t>
      </w:r>
      <w:r w:rsidRPr="00C91120">
        <w:t>图与</w:t>
      </w:r>
      <w:r w:rsidRPr="00C91120">
        <w:rPr>
          <w:rFonts w:hint="eastAsia"/>
        </w:rPr>
        <w:t>P</w:t>
      </w:r>
      <w:r w:rsidRPr="00C91120">
        <w:t>ert</w:t>
      </w:r>
      <w:r w:rsidRPr="00C91120">
        <w:t>图相关的概念；</w:t>
      </w:r>
    </w:p>
    <w:p w14:paraId="4D87E241" w14:textId="77777777" w:rsidR="00077D1F" w:rsidRPr="00C91120" w:rsidRDefault="00077D1F" w:rsidP="007F5CE8">
      <w:pPr>
        <w:ind w:firstLine="420"/>
      </w:pPr>
      <w:r w:rsidRPr="00C91120">
        <w:rPr>
          <w:rFonts w:hint="eastAsia"/>
        </w:rPr>
        <w:t>2</w:t>
      </w:r>
      <w:r w:rsidRPr="00C91120">
        <w:rPr>
          <w:rFonts w:hint="eastAsia"/>
        </w:rPr>
        <w:t>、掌握</w:t>
      </w:r>
      <w:r w:rsidRPr="00C91120">
        <w:rPr>
          <w:rFonts w:hint="eastAsia"/>
        </w:rPr>
        <w:t>P</w:t>
      </w:r>
      <w:r w:rsidRPr="00C91120">
        <w:t>ert</w:t>
      </w:r>
      <w:r w:rsidRPr="00C91120">
        <w:t>图分析的方法，能够标注出单代号网络图和双代号网络图中的最早</w:t>
      </w:r>
      <w:r w:rsidRPr="00C91120">
        <w:rPr>
          <w:rFonts w:hint="eastAsia"/>
        </w:rPr>
        <w:t>开始</w:t>
      </w:r>
      <w:r w:rsidRPr="00C91120">
        <w:rPr>
          <w:rFonts w:hint="eastAsia"/>
        </w:rPr>
        <w:t>/</w:t>
      </w:r>
      <w:r w:rsidRPr="00C91120">
        <w:t>结束数据，和最晚</w:t>
      </w:r>
      <w:r w:rsidRPr="00C91120">
        <w:rPr>
          <w:rFonts w:hint="eastAsia"/>
        </w:rPr>
        <w:t>开始</w:t>
      </w:r>
      <w:r w:rsidRPr="00C91120">
        <w:rPr>
          <w:rFonts w:hint="eastAsia"/>
        </w:rPr>
        <w:t>/</w:t>
      </w:r>
      <w:r w:rsidRPr="00C91120">
        <w:rPr>
          <w:rFonts w:hint="eastAsia"/>
        </w:rPr>
        <w:t>结束时间，并以此找出图中的关键路径，掌握相关参数的计算方法。</w:t>
      </w:r>
    </w:p>
    <w:p w14:paraId="70FFC90D" w14:textId="77777777" w:rsidR="00077D1F" w:rsidRPr="00C91120" w:rsidRDefault="00077D1F" w:rsidP="008D2842">
      <w:pPr>
        <w:pStyle w:val="3"/>
      </w:pPr>
      <w:bookmarkStart w:id="454" w:name="_Toc74672614"/>
      <w:r w:rsidRPr="00C91120">
        <w:rPr>
          <w:rFonts w:hint="eastAsia"/>
        </w:rPr>
        <w:t>2.</w:t>
      </w:r>
      <w:r w:rsidRPr="00C91120">
        <w:t xml:space="preserve">11 </w:t>
      </w:r>
      <w:r w:rsidRPr="00C91120">
        <w:t>风险管理（</w:t>
      </w:r>
      <w:r w:rsidRPr="00C91120">
        <w:rPr>
          <w:rFonts w:hint="eastAsia"/>
        </w:rPr>
        <w:t>★★★</w:t>
      </w:r>
      <w:r w:rsidRPr="00C91120">
        <w:t>）</w:t>
      </w:r>
      <w:bookmarkEnd w:id="454"/>
    </w:p>
    <w:p w14:paraId="1FD0F814" w14:textId="77777777" w:rsidR="00077D1F" w:rsidRPr="00C91120" w:rsidRDefault="00077D1F" w:rsidP="007F5CE8">
      <w:pPr>
        <w:ind w:firstLine="420"/>
      </w:pPr>
      <w:r w:rsidRPr="00C91120">
        <w:t>【考法分析】</w:t>
      </w:r>
    </w:p>
    <w:p w14:paraId="2EC9D096" w14:textId="77777777" w:rsidR="00077D1F" w:rsidRPr="00C91120" w:rsidRDefault="00077D1F" w:rsidP="007F5CE8">
      <w:pPr>
        <w:ind w:firstLine="420"/>
      </w:pPr>
      <w:r w:rsidRPr="00C91120">
        <w:t>本知识点的考查形式，主要有：对风险相关概念描述判断正误；计算风险曝光度。</w:t>
      </w:r>
    </w:p>
    <w:p w14:paraId="0F53E29C" w14:textId="44DCFF29" w:rsidR="00077D1F" w:rsidRPr="00C91120" w:rsidRDefault="00D80682" w:rsidP="007F5CE8">
      <w:pPr>
        <w:ind w:firstLine="420"/>
      </w:pPr>
      <w:r w:rsidRPr="00C91120">
        <w:t>【要点分析】</w:t>
      </w:r>
    </w:p>
    <w:p w14:paraId="20294587" w14:textId="77777777" w:rsidR="00077D1F" w:rsidRPr="00C91120" w:rsidRDefault="00077D1F" w:rsidP="007F5CE8">
      <w:pPr>
        <w:ind w:firstLine="420"/>
      </w:pPr>
      <w:r w:rsidRPr="00C91120">
        <w:rPr>
          <w:rFonts w:hint="eastAsia"/>
        </w:rPr>
        <w:t>1</w:t>
      </w:r>
      <w:r w:rsidRPr="00C91120">
        <w:rPr>
          <w:rFonts w:hint="eastAsia"/>
        </w:rPr>
        <w:t>、风险的特性：具有不确定性，可能会造成损失。</w:t>
      </w:r>
    </w:p>
    <w:p w14:paraId="6A5D1120" w14:textId="77777777" w:rsidR="00077D1F" w:rsidRPr="00C91120" w:rsidRDefault="00077D1F" w:rsidP="007F5CE8">
      <w:pPr>
        <w:ind w:firstLine="420"/>
      </w:pPr>
      <w:r w:rsidRPr="00C91120">
        <w:rPr>
          <w:rFonts w:hint="eastAsia"/>
        </w:rPr>
        <w:t>2</w:t>
      </w:r>
      <w:r w:rsidRPr="00C91120">
        <w:rPr>
          <w:rFonts w:hint="eastAsia"/>
        </w:rPr>
        <w:t>、风险的类别：项目风险涉及到各种形式的预算、进度、人员、资源以及客户相关的问题，并且可能导致项目损失。技术风险涉及到技术相关的可能会导致项目损失的问题。商业风险与市场因素相关。社会风险涉及到政策、法规等因素。</w:t>
      </w:r>
    </w:p>
    <w:p w14:paraId="0F66E49A" w14:textId="77777777" w:rsidR="00077D1F" w:rsidRPr="00C91120" w:rsidRDefault="00077D1F" w:rsidP="007F5CE8">
      <w:pPr>
        <w:ind w:firstLine="420"/>
      </w:pPr>
      <w:r w:rsidRPr="00C91120">
        <w:rPr>
          <w:rFonts w:hint="eastAsia"/>
        </w:rPr>
        <w:t>3</w:t>
      </w:r>
      <w:r w:rsidRPr="00C91120">
        <w:rPr>
          <w:rFonts w:hint="eastAsia"/>
        </w:rPr>
        <w:t>、风险暴露又称风险曝光度，测量的是资产的整个安全性风险，它将表示实际损失的可能性与表示大量可能损失的资讯结合到单一数字评估中。在形式最简单的定量性风险分析中，风险曝光度可透过将风险可能性及影响相乘算出。</w:t>
      </w:r>
    </w:p>
    <w:p w14:paraId="795C919A" w14:textId="2F1E0D1A" w:rsidR="00077D1F" w:rsidRPr="00C91120" w:rsidRDefault="00077D1F" w:rsidP="007F5CE8">
      <w:pPr>
        <w:ind w:firstLine="420"/>
      </w:pPr>
      <w:r w:rsidRPr="00C91120">
        <w:rPr>
          <w:rFonts w:hint="eastAsia"/>
        </w:rPr>
        <w:t>风险曝光度（</w:t>
      </w:r>
      <w:r w:rsidRPr="00C91120">
        <w:rPr>
          <w:rFonts w:hint="eastAsia"/>
        </w:rPr>
        <w:t>RiskExposure</w:t>
      </w:r>
      <w:r w:rsidRPr="00C91120">
        <w:rPr>
          <w:rFonts w:hint="eastAsia"/>
        </w:rPr>
        <w:t>）</w:t>
      </w:r>
      <w:r w:rsidRPr="00C91120">
        <w:rPr>
          <w:rFonts w:hint="eastAsia"/>
        </w:rPr>
        <w:t>=</w:t>
      </w:r>
      <w:r w:rsidRPr="00C91120">
        <w:rPr>
          <w:rFonts w:hint="eastAsia"/>
        </w:rPr>
        <w:t>错误出现率（风险出现率）</w:t>
      </w:r>
      <w:del w:id="455" w:author="Administrator" w:date="2021-06-15T15:43:00Z">
        <w:r w:rsidRPr="00C91120" w:rsidDel="006A7544">
          <w:rPr>
            <w:rFonts w:hint="eastAsia"/>
          </w:rPr>
          <w:delText>X</w:delText>
        </w:r>
      </w:del>
      <w:ins w:id="456" w:author="Administrator" w:date="2021-06-15T15:43:00Z">
        <w:r w:rsidR="006A7544">
          <w:rPr>
            <w:rFonts w:hint="eastAsia"/>
          </w:rPr>
          <w:t>×</w:t>
        </w:r>
      </w:ins>
      <w:r w:rsidRPr="00C91120">
        <w:rPr>
          <w:rFonts w:hint="eastAsia"/>
        </w:rPr>
        <w:t>错误造成损失（风险损失）。</w:t>
      </w:r>
    </w:p>
    <w:p w14:paraId="6F4AC0D8" w14:textId="1601D5CD" w:rsidR="00077D1F" w:rsidRPr="00C91120" w:rsidRDefault="00D80682" w:rsidP="007F5CE8">
      <w:pPr>
        <w:ind w:firstLine="420"/>
      </w:pPr>
      <w:r w:rsidRPr="00C91120">
        <w:t>【备考点拨】</w:t>
      </w:r>
    </w:p>
    <w:p w14:paraId="21D52112" w14:textId="77777777" w:rsidR="00077D1F" w:rsidRPr="00C91120" w:rsidRDefault="00077D1F" w:rsidP="007F5CE8">
      <w:pPr>
        <w:ind w:firstLine="420"/>
      </w:pPr>
      <w:r w:rsidRPr="00C91120">
        <w:rPr>
          <w:rFonts w:hint="eastAsia"/>
        </w:rPr>
        <w:t>1</w:t>
      </w:r>
      <w:r w:rsidRPr="00C91120">
        <w:rPr>
          <w:rFonts w:hint="eastAsia"/>
        </w:rPr>
        <w:t>、掌握风险相关的一些概念；</w:t>
      </w:r>
    </w:p>
    <w:p w14:paraId="08627A19" w14:textId="77777777" w:rsidR="00077D1F" w:rsidRPr="00C91120" w:rsidRDefault="00077D1F" w:rsidP="007F5CE8">
      <w:pPr>
        <w:ind w:firstLine="420"/>
      </w:pPr>
      <w:r w:rsidRPr="00C91120">
        <w:rPr>
          <w:rFonts w:hint="eastAsia"/>
        </w:rPr>
        <w:t>2</w:t>
      </w:r>
      <w:r w:rsidRPr="00C91120">
        <w:rPr>
          <w:rFonts w:hint="eastAsia"/>
        </w:rPr>
        <w:t>、掌握风险曝光度的计算。</w:t>
      </w:r>
    </w:p>
    <w:p w14:paraId="44F2BA4B" w14:textId="77777777" w:rsidR="00077D1F" w:rsidRPr="00C91120" w:rsidRDefault="00077D1F" w:rsidP="008D2842">
      <w:pPr>
        <w:pStyle w:val="3"/>
      </w:pPr>
      <w:bookmarkStart w:id="457" w:name="_Toc74672615"/>
      <w:r w:rsidRPr="00C91120">
        <w:rPr>
          <w:rFonts w:hint="eastAsia"/>
        </w:rPr>
        <w:t>2.</w:t>
      </w:r>
      <w:r w:rsidRPr="00C91120">
        <w:t xml:space="preserve">12 </w:t>
      </w:r>
      <w:r w:rsidRPr="00C91120">
        <w:rPr>
          <w:rFonts w:hint="eastAsia"/>
        </w:rPr>
        <w:t>沟通管理（★）</w:t>
      </w:r>
      <w:bookmarkEnd w:id="457"/>
    </w:p>
    <w:p w14:paraId="2EE1A557" w14:textId="77777777" w:rsidR="00077D1F" w:rsidRPr="00C91120" w:rsidRDefault="00077D1F" w:rsidP="007F5CE8">
      <w:pPr>
        <w:ind w:firstLine="420"/>
      </w:pPr>
      <w:r w:rsidRPr="00C91120">
        <w:rPr>
          <w:rFonts w:hint="eastAsia"/>
        </w:rPr>
        <w:t>【考法分析】</w:t>
      </w:r>
    </w:p>
    <w:p w14:paraId="2190C922" w14:textId="77777777" w:rsidR="00077D1F" w:rsidRPr="00C91120" w:rsidRDefault="00077D1F" w:rsidP="007F5CE8">
      <w:pPr>
        <w:ind w:firstLine="420"/>
      </w:pPr>
      <w:r w:rsidRPr="00C91120">
        <w:rPr>
          <w:rFonts w:hint="eastAsia"/>
        </w:rPr>
        <w:t>本知识点主要考查沟通路径的计算。</w:t>
      </w:r>
    </w:p>
    <w:p w14:paraId="4A80DE9D" w14:textId="3FAF8245" w:rsidR="00077D1F" w:rsidRPr="00C91120" w:rsidRDefault="00D80682" w:rsidP="007F5CE8">
      <w:pPr>
        <w:ind w:firstLine="420"/>
      </w:pPr>
      <w:r w:rsidRPr="00C91120">
        <w:rPr>
          <w:rFonts w:hint="eastAsia"/>
        </w:rPr>
        <w:t>【要点分析】</w:t>
      </w:r>
    </w:p>
    <w:p w14:paraId="0ED5A2E5" w14:textId="77777777" w:rsidR="00595052" w:rsidRPr="00C91120" w:rsidRDefault="00077D1F" w:rsidP="007F5CE8">
      <w:pPr>
        <w:ind w:firstLine="420"/>
      </w:pPr>
      <w:r w:rsidRPr="00C91120">
        <w:rPr>
          <w:rFonts w:hint="eastAsia"/>
        </w:rPr>
        <w:t>1</w:t>
      </w:r>
      <w:r w:rsidRPr="00C91120">
        <w:rPr>
          <w:rFonts w:hint="eastAsia"/>
        </w:rPr>
        <w:t>、有主程序员：</w:t>
      </w:r>
      <w:r w:rsidRPr="00C91120">
        <w:t>n</w:t>
      </w:r>
      <w:r w:rsidRPr="00C91120">
        <w:rPr>
          <w:rFonts w:hint="eastAsia"/>
        </w:rPr>
        <w:t>个成员小组，</w:t>
      </w:r>
      <w:r w:rsidRPr="00C91120">
        <w:rPr>
          <w:rFonts w:hint="eastAsia"/>
        </w:rPr>
        <w:t>1</w:t>
      </w:r>
      <w:r w:rsidRPr="00C91120">
        <w:rPr>
          <w:rFonts w:hint="eastAsia"/>
        </w:rPr>
        <w:t>个主程序员，普通程序员只需要与主程序员沟通。</w:t>
      </w:r>
    </w:p>
    <w:p w14:paraId="23ED2336" w14:textId="4B2CC02F" w:rsidR="00077D1F" w:rsidRPr="00C91120" w:rsidRDefault="00077D1F" w:rsidP="007F5CE8">
      <w:pPr>
        <w:ind w:firstLine="420"/>
      </w:pPr>
      <w:r w:rsidRPr="00C91120">
        <w:rPr>
          <w:rFonts w:hint="eastAsia"/>
        </w:rPr>
        <w:t>沟通路径：</w:t>
      </w:r>
      <w:r w:rsidRPr="00C91120">
        <w:rPr>
          <w:rFonts w:hint="eastAsia"/>
        </w:rPr>
        <w:t>n</w:t>
      </w:r>
      <w:r w:rsidRPr="00C91120">
        <w:t>-1</w:t>
      </w:r>
      <w:r w:rsidR="00595052" w:rsidRPr="00C91120">
        <w:rPr>
          <w:rFonts w:hint="eastAsia"/>
        </w:rPr>
        <w:t>。</w:t>
      </w:r>
    </w:p>
    <w:p w14:paraId="572896C4" w14:textId="77777777" w:rsidR="00595052" w:rsidRPr="00C91120" w:rsidRDefault="00077D1F" w:rsidP="007F5CE8">
      <w:pPr>
        <w:ind w:firstLine="420"/>
      </w:pPr>
      <w:r w:rsidRPr="00C91120">
        <w:rPr>
          <w:rFonts w:hint="eastAsia"/>
        </w:rPr>
        <w:t>2</w:t>
      </w:r>
      <w:r w:rsidRPr="00C91120">
        <w:rPr>
          <w:rFonts w:hint="eastAsia"/>
        </w:rPr>
        <w:t>、无主程序员：</w:t>
      </w:r>
      <w:r w:rsidRPr="00C91120">
        <w:rPr>
          <w:rFonts w:hint="eastAsia"/>
        </w:rPr>
        <w:t>n</w:t>
      </w:r>
      <w:r w:rsidRPr="00C91120">
        <w:rPr>
          <w:rFonts w:hint="eastAsia"/>
        </w:rPr>
        <w:t>个成员的项目小组，相互之间都可以沟通。</w:t>
      </w:r>
    </w:p>
    <w:p w14:paraId="6F9EE3AB" w14:textId="499F2965" w:rsidR="00077D1F" w:rsidRPr="00C91120" w:rsidRDefault="00077D1F" w:rsidP="007F5CE8">
      <w:pPr>
        <w:ind w:firstLine="420"/>
      </w:pPr>
      <w:r w:rsidRPr="00C91120">
        <w:rPr>
          <w:rFonts w:hint="eastAsia"/>
        </w:rPr>
        <w:t>沟通路径：</w:t>
      </w:r>
      <w:r w:rsidRPr="00C91120">
        <w:rPr>
          <w:rFonts w:hint="eastAsia"/>
        </w:rPr>
        <w:t>n</w:t>
      </w:r>
      <w:r w:rsidRPr="00C91120">
        <w:t>(n-1)/2</w:t>
      </w:r>
      <w:r w:rsidR="00595052" w:rsidRPr="00C91120">
        <w:rPr>
          <w:rFonts w:hint="eastAsia"/>
        </w:rPr>
        <w:t>。</w:t>
      </w:r>
    </w:p>
    <w:p w14:paraId="3D91100E" w14:textId="777F03F9" w:rsidR="00077D1F" w:rsidRPr="00C91120" w:rsidRDefault="00D80682" w:rsidP="007F5CE8">
      <w:pPr>
        <w:ind w:firstLine="420"/>
      </w:pPr>
      <w:r w:rsidRPr="00C91120">
        <w:rPr>
          <w:rFonts w:hint="eastAsia"/>
        </w:rPr>
        <w:t>【备考点拨】</w:t>
      </w:r>
    </w:p>
    <w:p w14:paraId="0121C986" w14:textId="77777777" w:rsidR="00077D1F" w:rsidRPr="00C91120" w:rsidRDefault="00077D1F" w:rsidP="007F5CE8">
      <w:pPr>
        <w:ind w:firstLine="420"/>
      </w:pPr>
      <w:r w:rsidRPr="00C91120">
        <w:rPr>
          <w:rFonts w:hint="eastAsia"/>
        </w:rPr>
        <w:t>1</w:t>
      </w:r>
      <w:r w:rsidRPr="00C91120">
        <w:rPr>
          <w:rFonts w:hint="eastAsia"/>
        </w:rPr>
        <w:t>、掌握不同形式下沟通路径的计算。</w:t>
      </w:r>
    </w:p>
    <w:p w14:paraId="083CC464" w14:textId="77777777" w:rsidR="00077D1F" w:rsidRPr="00C91120" w:rsidRDefault="00077D1F" w:rsidP="008D2842">
      <w:pPr>
        <w:pStyle w:val="3"/>
      </w:pPr>
      <w:bookmarkStart w:id="458" w:name="_Toc74672616"/>
      <w:r w:rsidRPr="00C91120">
        <w:t>2</w:t>
      </w:r>
      <w:r w:rsidRPr="00C91120">
        <w:rPr>
          <w:rFonts w:hint="eastAsia"/>
        </w:rPr>
        <w:t>.</w:t>
      </w:r>
      <w:r w:rsidRPr="00C91120">
        <w:t xml:space="preserve">13 </w:t>
      </w:r>
      <w:r w:rsidRPr="00C91120">
        <w:rPr>
          <w:rFonts w:hint="eastAsia"/>
        </w:rPr>
        <w:t>【软件设计】数据流图解题技巧</w:t>
      </w:r>
      <w:bookmarkEnd w:id="458"/>
    </w:p>
    <w:p w14:paraId="1E46F856" w14:textId="77777777" w:rsidR="00077D1F" w:rsidRPr="00C91120" w:rsidRDefault="00077D1F" w:rsidP="007F5CE8">
      <w:pPr>
        <w:ind w:firstLine="420"/>
      </w:pPr>
      <w:r w:rsidRPr="00C91120">
        <w:rPr>
          <w:rFonts w:hint="eastAsia"/>
        </w:rPr>
        <w:t>1</w:t>
      </w:r>
      <w:r w:rsidRPr="00C91120">
        <w:rPr>
          <w:rFonts w:hint="eastAsia"/>
        </w:rPr>
        <w:t>、数据流图图示</w:t>
      </w:r>
    </w:p>
    <w:p w14:paraId="23B1CF93" w14:textId="77777777" w:rsidR="00077D1F" w:rsidRPr="00C91120" w:rsidRDefault="00077D1F">
      <w:pPr>
        <w:pStyle w:val="aa"/>
        <w:pPrChange w:id="459" w:author="Administrator" w:date="2021-06-15T15:00:00Z">
          <w:pPr>
            <w:pStyle w:val="a9"/>
            <w:adjustRightInd w:val="0"/>
            <w:snapToGrid w:val="0"/>
          </w:pPr>
        </w:pPrChange>
      </w:pPr>
      <w:r w:rsidRPr="00C91120">
        <w:rPr>
          <w:noProof/>
        </w:rPr>
        <w:drawing>
          <wp:inline distT="0" distB="0" distL="0" distR="0" wp14:anchorId="06D4B5CD" wp14:editId="0E5F1304">
            <wp:extent cx="5032860" cy="2613379"/>
            <wp:effectExtent l="0" t="0" r="0" b="0"/>
            <wp:docPr id="31"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866BAE0-18E9-426F-8463-322E78F5C7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866BAE0-18E9-426F-8463-322E78F5C7B0}"/>
                        </a:ext>
                      </a:extLst>
                    </pic:cNvPr>
                    <pic:cNvPicPr>
                      <a:picLocks noChangeAspect="1"/>
                    </pic:cNvPicPr>
                  </pic:nvPicPr>
                  <pic:blipFill>
                    <a:blip r:embed="rId71">
                      <a:extLst>
                        <a:ext uri="{BEBA8EAE-BF5A-486C-A8C5-ECC9F3942E4B}">
                          <a14:imgProps xmlns:a14="http://schemas.microsoft.com/office/drawing/2010/main">
                            <a14:imgLayer r:embed="rId72">
                              <a14:imgEffect>
                                <a14:sharpenSoften amount="50000"/>
                              </a14:imgEffect>
                              <a14:imgEffect>
                                <a14:saturation sat="0"/>
                              </a14:imgEffect>
                              <a14:imgEffect>
                                <a14:brightnessContrast bright="-100000"/>
                              </a14:imgEffect>
                            </a14:imgLayer>
                          </a14:imgProps>
                        </a:ext>
                      </a:extLst>
                    </a:blip>
                    <a:stretch>
                      <a:fillRect/>
                    </a:stretch>
                  </pic:blipFill>
                  <pic:spPr>
                    <a:xfrm>
                      <a:off x="0" y="0"/>
                      <a:ext cx="5063862" cy="2629477"/>
                    </a:xfrm>
                    <a:prstGeom prst="rect">
                      <a:avLst/>
                    </a:prstGeom>
                  </pic:spPr>
                </pic:pic>
              </a:graphicData>
            </a:graphic>
          </wp:inline>
        </w:drawing>
      </w:r>
    </w:p>
    <w:p w14:paraId="777511CE" w14:textId="77777777" w:rsidR="00077D1F" w:rsidRPr="00C91120" w:rsidRDefault="00077D1F" w:rsidP="007F5CE8">
      <w:pPr>
        <w:ind w:firstLine="420"/>
      </w:pPr>
      <w:r w:rsidRPr="00C91120">
        <w:rPr>
          <w:rFonts w:hint="eastAsia"/>
        </w:rPr>
        <w:t>2</w:t>
      </w:r>
      <w:r w:rsidRPr="00C91120">
        <w:rPr>
          <w:rFonts w:hint="eastAsia"/>
        </w:rPr>
        <w:t>、填空技巧</w:t>
      </w:r>
    </w:p>
    <w:p w14:paraId="6138F466" w14:textId="77777777" w:rsidR="00077D1F" w:rsidRPr="00C91120" w:rsidRDefault="00077D1F" w:rsidP="007F5CE8">
      <w:pPr>
        <w:ind w:firstLine="420"/>
      </w:pPr>
      <w:r w:rsidRPr="00C91120">
        <w:rPr>
          <w:rFonts w:hint="eastAsia"/>
        </w:rPr>
        <w:t>（</w:t>
      </w:r>
      <w:r w:rsidRPr="00C91120">
        <w:rPr>
          <w:rFonts w:hint="eastAsia"/>
        </w:rPr>
        <w:t>1</w:t>
      </w:r>
      <w:r w:rsidRPr="00C91120">
        <w:rPr>
          <w:rFonts w:hint="eastAsia"/>
        </w:rPr>
        <w:t>）补充实体</w:t>
      </w:r>
    </w:p>
    <w:p w14:paraId="6104C625" w14:textId="77777777" w:rsidR="00077D1F" w:rsidRPr="00C91120" w:rsidRDefault="00077D1F" w:rsidP="007F5CE8">
      <w:pPr>
        <w:ind w:firstLine="420"/>
      </w:pPr>
      <w:r w:rsidRPr="00C91120">
        <w:rPr>
          <w:rFonts w:hint="eastAsia"/>
        </w:rPr>
        <w:t>实体可能是：</w:t>
      </w:r>
    </w:p>
    <w:p w14:paraId="0F325229" w14:textId="77777777" w:rsidR="00077D1F" w:rsidRPr="00C91120" w:rsidRDefault="00077D1F" w:rsidP="007F5CE8">
      <w:pPr>
        <w:ind w:firstLine="420"/>
      </w:pPr>
      <w:r w:rsidRPr="00C91120">
        <w:rPr>
          <w:rFonts w:hint="eastAsia"/>
        </w:rPr>
        <w:t>人物角色：如</w:t>
      </w:r>
      <w:del w:id="460" w:author="Administrator" w:date="2021-06-15T15:44:00Z">
        <w:r w:rsidRPr="00C91120" w:rsidDel="00992759">
          <w:rPr>
            <w:rFonts w:hint="eastAsia"/>
          </w:rPr>
          <w:delText xml:space="preserve"> </w:delText>
        </w:r>
      </w:del>
      <w:r w:rsidRPr="00C91120">
        <w:rPr>
          <w:rFonts w:hint="eastAsia"/>
        </w:rPr>
        <w:t>客户、管理员、主管、经理、老师、学生</w:t>
      </w:r>
    </w:p>
    <w:p w14:paraId="1886A4C5" w14:textId="587A06F6" w:rsidR="00077D1F" w:rsidRPr="00C91120" w:rsidRDefault="00077D1F" w:rsidP="007F5CE8">
      <w:pPr>
        <w:ind w:firstLine="420"/>
      </w:pPr>
      <w:r w:rsidRPr="00C91120">
        <w:rPr>
          <w:rFonts w:hint="eastAsia"/>
        </w:rPr>
        <w:t>组织机构：如</w:t>
      </w:r>
      <w:del w:id="461" w:author="Administrator" w:date="2021-06-15T15:44:00Z">
        <w:r w:rsidRPr="00C91120" w:rsidDel="00992759">
          <w:rPr>
            <w:rFonts w:hint="eastAsia"/>
          </w:rPr>
          <w:delText xml:space="preserve"> </w:delText>
        </w:r>
      </w:del>
      <w:r w:rsidRPr="00C91120">
        <w:rPr>
          <w:rFonts w:hint="eastAsia"/>
        </w:rPr>
        <w:t>银行、供应商、</w:t>
      </w:r>
      <w:del w:id="462" w:author="Administrator" w:date="2021-06-15T15:43:00Z">
        <w:r w:rsidRPr="00C91120" w:rsidDel="006A7544">
          <w:rPr>
            <w:rFonts w:hint="eastAsia"/>
          </w:rPr>
          <w:delText>慕捐</w:delText>
        </w:r>
      </w:del>
      <w:ins w:id="463" w:author="Administrator" w:date="2021-06-15T15:43:00Z">
        <w:r w:rsidR="006A7544">
          <w:rPr>
            <w:rFonts w:hint="eastAsia"/>
          </w:rPr>
          <w:t>募捐</w:t>
        </w:r>
      </w:ins>
      <w:r w:rsidRPr="00C91120">
        <w:rPr>
          <w:rFonts w:hint="eastAsia"/>
        </w:rPr>
        <w:t>机构</w:t>
      </w:r>
    </w:p>
    <w:p w14:paraId="006BE40D" w14:textId="6E5884D5" w:rsidR="00077D1F" w:rsidRPr="00C91120" w:rsidRDefault="00077D1F" w:rsidP="007F5CE8">
      <w:pPr>
        <w:ind w:firstLine="420"/>
      </w:pPr>
      <w:r w:rsidRPr="00C91120">
        <w:rPr>
          <w:rFonts w:hint="eastAsia"/>
        </w:rPr>
        <w:t>外部系统：如</w:t>
      </w:r>
      <w:del w:id="464" w:author="Administrator" w:date="2021-06-15T15:44:00Z">
        <w:r w:rsidRPr="00C91120" w:rsidDel="00992759">
          <w:rPr>
            <w:rFonts w:hint="eastAsia"/>
          </w:rPr>
          <w:delText xml:space="preserve"> </w:delText>
        </w:r>
      </w:del>
      <w:r w:rsidRPr="00C91120">
        <w:rPr>
          <w:rFonts w:hint="eastAsia"/>
        </w:rPr>
        <w:t>银行系统、工资系统、后台数据库（当要开发的是中间件时）</w:t>
      </w:r>
    </w:p>
    <w:p w14:paraId="461868F7" w14:textId="77777777" w:rsidR="00077D1F" w:rsidRPr="00C91120" w:rsidRDefault="00077D1F" w:rsidP="007F5CE8">
      <w:pPr>
        <w:ind w:firstLine="420"/>
      </w:pPr>
      <w:r w:rsidRPr="00C91120">
        <w:rPr>
          <w:rFonts w:hint="eastAsia"/>
        </w:rPr>
        <w:t>（</w:t>
      </w:r>
      <w:r w:rsidRPr="00C91120">
        <w:rPr>
          <w:rFonts w:hint="eastAsia"/>
        </w:rPr>
        <w:t>2</w:t>
      </w:r>
      <w:r w:rsidRPr="00C91120">
        <w:rPr>
          <w:rFonts w:hint="eastAsia"/>
        </w:rPr>
        <w:t>）补充存储</w:t>
      </w:r>
    </w:p>
    <w:p w14:paraId="317FA5F2" w14:textId="77777777" w:rsidR="00077D1F" w:rsidRPr="00C91120" w:rsidRDefault="00077D1F" w:rsidP="007F5CE8">
      <w:pPr>
        <w:ind w:firstLine="420"/>
      </w:pPr>
      <w:r w:rsidRPr="00C91120">
        <w:rPr>
          <w:rFonts w:hint="eastAsia"/>
        </w:rPr>
        <w:t>存储的文字方面特征：“</w:t>
      </w:r>
      <w:r w:rsidRPr="00C91120">
        <w:rPr>
          <w:rFonts w:hint="eastAsia"/>
        </w:rPr>
        <w:t>**</w:t>
      </w:r>
      <w:r w:rsidRPr="00C91120">
        <w:rPr>
          <w:rFonts w:hint="eastAsia"/>
        </w:rPr>
        <w:t>文件”“</w:t>
      </w:r>
      <w:r w:rsidRPr="00C91120">
        <w:rPr>
          <w:rFonts w:hint="eastAsia"/>
        </w:rPr>
        <w:t>**</w:t>
      </w:r>
      <w:r w:rsidRPr="00C91120">
        <w:rPr>
          <w:rFonts w:hint="eastAsia"/>
        </w:rPr>
        <w:t>表”“</w:t>
      </w:r>
      <w:r w:rsidRPr="00C91120">
        <w:rPr>
          <w:rFonts w:hint="eastAsia"/>
        </w:rPr>
        <w:t>**</w:t>
      </w:r>
      <w:r w:rsidRPr="00C91120">
        <w:rPr>
          <w:rFonts w:hint="eastAsia"/>
        </w:rPr>
        <w:t>库”</w:t>
      </w:r>
      <w:r w:rsidRPr="00C91120">
        <w:rPr>
          <w:rFonts w:hint="eastAsia"/>
        </w:rPr>
        <w:t xml:space="preserve"> </w:t>
      </w:r>
      <w:r w:rsidRPr="00C91120">
        <w:rPr>
          <w:rFonts w:hint="eastAsia"/>
        </w:rPr>
        <w:t>“</w:t>
      </w:r>
      <w:r w:rsidRPr="00C91120">
        <w:rPr>
          <w:rFonts w:hint="eastAsia"/>
        </w:rPr>
        <w:t>**</w:t>
      </w:r>
      <w:r w:rsidRPr="00C91120">
        <w:rPr>
          <w:rFonts w:hint="eastAsia"/>
        </w:rPr>
        <w:t>清单”</w:t>
      </w:r>
      <w:r w:rsidRPr="00C91120">
        <w:rPr>
          <w:rFonts w:hint="eastAsia"/>
        </w:rPr>
        <w:t xml:space="preserve"> </w:t>
      </w:r>
      <w:r w:rsidRPr="00C91120">
        <w:rPr>
          <w:rFonts w:hint="eastAsia"/>
        </w:rPr>
        <w:t>“</w:t>
      </w:r>
      <w:r w:rsidRPr="00C91120">
        <w:rPr>
          <w:rFonts w:hint="eastAsia"/>
        </w:rPr>
        <w:t>**</w:t>
      </w:r>
      <w:r w:rsidRPr="00C91120">
        <w:rPr>
          <w:rFonts w:hint="eastAsia"/>
        </w:rPr>
        <w:t>档案”本考点的基本考法是与内存地址计算、</w:t>
      </w:r>
      <w:r w:rsidRPr="00C91120">
        <w:rPr>
          <w:rFonts w:hint="eastAsia"/>
        </w:rPr>
        <w:t>IP</w:t>
      </w:r>
      <w:r w:rsidRPr="00C91120">
        <w:rPr>
          <w:rFonts w:hint="eastAsia"/>
        </w:rPr>
        <w:t>地址计算结合考查。</w:t>
      </w:r>
    </w:p>
    <w:p w14:paraId="090E0E88" w14:textId="77777777" w:rsidR="00077D1F" w:rsidRPr="00C91120" w:rsidRDefault="00077D1F" w:rsidP="007F5CE8">
      <w:pPr>
        <w:ind w:firstLine="420"/>
      </w:pPr>
      <w:r w:rsidRPr="00C91120">
        <w:rPr>
          <w:rFonts w:hint="eastAsia"/>
        </w:rPr>
        <w:t>（</w:t>
      </w:r>
      <w:r w:rsidRPr="00C91120">
        <w:rPr>
          <w:rFonts w:hint="eastAsia"/>
        </w:rPr>
        <w:t>3</w:t>
      </w:r>
      <w:r w:rsidRPr="00C91120">
        <w:rPr>
          <w:rFonts w:hint="eastAsia"/>
        </w:rPr>
        <w:t>）补充加工名</w:t>
      </w:r>
    </w:p>
    <w:p w14:paraId="7B50342B" w14:textId="77777777" w:rsidR="00077D1F" w:rsidRPr="00C91120" w:rsidRDefault="00077D1F" w:rsidP="007F5CE8">
      <w:pPr>
        <w:ind w:firstLine="420"/>
      </w:pPr>
      <w:r w:rsidRPr="00C91120">
        <w:rPr>
          <w:rFonts w:hint="eastAsia"/>
        </w:rPr>
        <w:t>加工是用于处理数据流的，所以要补充加工名，可以把该加工涉及到的数据流，在说明中标识出来，再在数据流名称所在的句子中，找“动词</w:t>
      </w:r>
      <w:r w:rsidRPr="00C91120">
        <w:rPr>
          <w:rFonts w:hint="eastAsia"/>
        </w:rPr>
        <w:t>+</w:t>
      </w:r>
      <w:r w:rsidRPr="00C91120">
        <w:rPr>
          <w:rFonts w:hint="eastAsia"/>
        </w:rPr>
        <w:t>名词”的结构，分析是否可作为加工。</w:t>
      </w:r>
    </w:p>
    <w:p w14:paraId="4EEE61BD" w14:textId="54ECBEE9" w:rsidR="00077D1F" w:rsidRPr="00C91120" w:rsidRDefault="00077D1F" w:rsidP="007F5CE8">
      <w:pPr>
        <w:ind w:firstLine="420"/>
      </w:pPr>
      <w:r w:rsidRPr="00C91120">
        <w:rPr>
          <w:rFonts w:hint="eastAsia"/>
        </w:rPr>
        <w:t>“动词</w:t>
      </w:r>
      <w:r w:rsidRPr="00C91120">
        <w:rPr>
          <w:rFonts w:hint="eastAsia"/>
        </w:rPr>
        <w:t>+</w:t>
      </w:r>
      <w:r w:rsidRPr="00C91120">
        <w:rPr>
          <w:rFonts w:hint="eastAsia"/>
        </w:rPr>
        <w:t>名词”如：生成报告，发出通知，批改作业，记录分数，当然这只是普遍情况，也有例外，如物流跟踪、用户管理</w:t>
      </w:r>
      <w:ins w:id="465" w:author="Administrator" w:date="2021-06-15T15:44:00Z">
        <w:r w:rsidR="00992759">
          <w:rPr>
            <w:rFonts w:hint="eastAsia"/>
          </w:rPr>
          <w:t>。</w:t>
        </w:r>
      </w:ins>
    </w:p>
    <w:p w14:paraId="2A285CEA" w14:textId="77777777" w:rsidR="00077D1F" w:rsidRPr="00C91120" w:rsidRDefault="00077D1F" w:rsidP="007F5CE8">
      <w:pPr>
        <w:ind w:firstLine="420"/>
      </w:pPr>
      <w:r w:rsidRPr="00C91120">
        <w:rPr>
          <w:rFonts w:hint="eastAsia"/>
        </w:rPr>
        <w:t>（</w:t>
      </w:r>
      <w:r w:rsidRPr="00C91120">
        <w:rPr>
          <w:rFonts w:hint="eastAsia"/>
        </w:rPr>
        <w:t>4</w:t>
      </w:r>
      <w:r w:rsidRPr="00C91120">
        <w:rPr>
          <w:rFonts w:hint="eastAsia"/>
        </w:rPr>
        <w:t>）补充数据流</w:t>
      </w:r>
    </w:p>
    <w:p w14:paraId="69813AE5" w14:textId="77777777" w:rsidR="00077D1F" w:rsidRPr="00C91120" w:rsidRDefault="00077D1F" w:rsidP="007F5CE8">
      <w:pPr>
        <w:ind w:firstLine="420"/>
      </w:pPr>
      <w:r w:rsidRPr="00C91120">
        <w:rPr>
          <w:rFonts w:hint="eastAsia"/>
        </w:rPr>
        <w:t>数据平衡原则：</w:t>
      </w:r>
    </w:p>
    <w:p w14:paraId="1DBD64BF" w14:textId="77777777" w:rsidR="00077D1F" w:rsidRPr="00C91120" w:rsidRDefault="00077D1F" w:rsidP="007F5CE8">
      <w:pPr>
        <w:ind w:firstLine="420"/>
      </w:pPr>
      <w:r w:rsidRPr="00C91120">
        <w:rPr>
          <w:rFonts w:hint="eastAsia"/>
        </w:rPr>
        <w:t>顶层图与</w:t>
      </w:r>
      <w:r w:rsidRPr="00C91120">
        <w:rPr>
          <w:rFonts w:hint="eastAsia"/>
        </w:rPr>
        <w:t>0</w:t>
      </w:r>
      <w:r w:rsidRPr="00C91120">
        <w:rPr>
          <w:rFonts w:hint="eastAsia"/>
        </w:rPr>
        <w:t>层图对比，是否有顶层图有，但</w:t>
      </w:r>
      <w:r w:rsidRPr="00C91120">
        <w:rPr>
          <w:rFonts w:hint="eastAsia"/>
        </w:rPr>
        <w:t>0</w:t>
      </w:r>
      <w:r w:rsidRPr="00C91120">
        <w:rPr>
          <w:rFonts w:hint="eastAsia"/>
        </w:rPr>
        <w:t>层图无的数据流，或反之。</w:t>
      </w:r>
    </w:p>
    <w:p w14:paraId="05CEA90A" w14:textId="77777777" w:rsidR="00077D1F" w:rsidRPr="00C91120" w:rsidRDefault="00077D1F" w:rsidP="007F5CE8">
      <w:pPr>
        <w:ind w:firstLine="420"/>
      </w:pPr>
      <w:r w:rsidRPr="00C91120">
        <w:rPr>
          <w:rFonts w:hint="eastAsia"/>
        </w:rPr>
        <w:t>检查图中每个加工，是否存在只有入没有出，或只有出没有入，或根据输入的数据无法产生对应的输出的情况。</w:t>
      </w:r>
    </w:p>
    <w:p w14:paraId="64379A34" w14:textId="77777777" w:rsidR="00077D1F" w:rsidRPr="00C91120" w:rsidRDefault="00077D1F" w:rsidP="007F5CE8">
      <w:pPr>
        <w:ind w:firstLine="420"/>
      </w:pPr>
      <w:r w:rsidRPr="00C91120">
        <w:rPr>
          <w:rFonts w:hint="eastAsia"/>
        </w:rPr>
        <w:t>按题目说明与图进行匹配：</w:t>
      </w:r>
    </w:p>
    <w:p w14:paraId="4423B839" w14:textId="77777777" w:rsidR="00077D1F" w:rsidRPr="00C91120" w:rsidRDefault="00077D1F" w:rsidP="007F5CE8">
      <w:pPr>
        <w:ind w:firstLine="420"/>
      </w:pPr>
      <w:r w:rsidRPr="00C91120">
        <w:rPr>
          <w:rFonts w:hint="eastAsia"/>
        </w:rPr>
        <w:t>说明中的每一句话，都能与图中有对应关系，当把说明中的实体与数据流标识出来之后，容易缩小对应范围，找出纰漏。</w:t>
      </w:r>
    </w:p>
    <w:p w14:paraId="295F3BCC" w14:textId="77777777" w:rsidR="00077D1F" w:rsidRPr="00C91120" w:rsidRDefault="00077D1F" w:rsidP="007F5CE8">
      <w:pPr>
        <w:ind w:firstLine="420"/>
      </w:pPr>
      <w:r w:rsidRPr="00C91120">
        <w:rPr>
          <w:rFonts w:hint="eastAsia"/>
        </w:rPr>
        <w:t>3</w:t>
      </w:r>
      <w:r w:rsidRPr="00C91120">
        <w:rPr>
          <w:rFonts w:hint="eastAsia"/>
        </w:rPr>
        <w:t>、主观题分析</w:t>
      </w:r>
    </w:p>
    <w:p w14:paraId="4585D9D3" w14:textId="77777777" w:rsidR="00077D1F" w:rsidRPr="00C91120" w:rsidRDefault="00077D1F" w:rsidP="007F5CE8">
      <w:pPr>
        <w:ind w:firstLine="420"/>
      </w:pPr>
      <w:r w:rsidRPr="00C91120">
        <w:rPr>
          <w:rFonts w:hint="eastAsia"/>
        </w:rPr>
        <w:t>（</w:t>
      </w:r>
      <w:r w:rsidRPr="00C91120">
        <w:t>1</w:t>
      </w:r>
      <w:r w:rsidRPr="00C91120">
        <w:rPr>
          <w:rFonts w:hint="eastAsia"/>
        </w:rPr>
        <w:t>）数据字典</w:t>
      </w:r>
    </w:p>
    <w:tbl>
      <w:tblPr>
        <w:tblStyle w:val="a7"/>
        <w:tblW w:w="5000" w:type="pct"/>
        <w:tblLook w:val="0600" w:firstRow="0" w:lastRow="0" w:firstColumn="0" w:lastColumn="0" w:noHBand="1" w:noVBand="1"/>
      </w:tblPr>
      <w:tblGrid>
        <w:gridCol w:w="1926"/>
        <w:gridCol w:w="1132"/>
        <w:gridCol w:w="4869"/>
      </w:tblGrid>
      <w:tr w:rsidR="00116A74" w:rsidRPr="00116A74" w14:paraId="7E389379" w14:textId="77777777" w:rsidTr="00992759">
        <w:trPr>
          <w:trHeight w:val="23"/>
        </w:trPr>
        <w:tc>
          <w:tcPr>
            <w:tcW w:w="1215" w:type="pct"/>
            <w:vAlign w:val="center"/>
            <w:hideMark/>
          </w:tcPr>
          <w:p w14:paraId="4FBED09F" w14:textId="77777777" w:rsidR="00116A74" w:rsidRPr="00116A74" w:rsidRDefault="00116A74" w:rsidP="00383E64">
            <w:pPr>
              <w:pStyle w:val="aa"/>
              <w:keepNext/>
            </w:pPr>
            <w:r w:rsidRPr="00116A74">
              <w:rPr>
                <w:rFonts w:hint="eastAsia"/>
              </w:rPr>
              <w:t>符</w:t>
            </w:r>
            <w:r w:rsidRPr="00116A74">
              <w:rPr>
                <w:rFonts w:hint="eastAsia"/>
              </w:rPr>
              <w:t xml:space="preserve">    </w:t>
            </w:r>
            <w:r w:rsidRPr="00116A74">
              <w:rPr>
                <w:rFonts w:hint="eastAsia"/>
              </w:rPr>
              <w:t>号</w:t>
            </w:r>
          </w:p>
        </w:tc>
        <w:tc>
          <w:tcPr>
            <w:tcW w:w="714" w:type="pct"/>
            <w:vAlign w:val="center"/>
            <w:hideMark/>
          </w:tcPr>
          <w:p w14:paraId="66563E7F" w14:textId="77777777" w:rsidR="00116A74" w:rsidRPr="00116A74" w:rsidRDefault="00116A74" w:rsidP="00383E64">
            <w:pPr>
              <w:pStyle w:val="aa"/>
              <w:keepNext/>
            </w:pPr>
            <w:r w:rsidRPr="00116A74">
              <w:rPr>
                <w:rFonts w:hint="eastAsia"/>
              </w:rPr>
              <w:t>含</w:t>
            </w:r>
            <w:r w:rsidRPr="00116A74">
              <w:rPr>
                <w:rFonts w:hint="eastAsia"/>
              </w:rPr>
              <w:t xml:space="preserve">    </w:t>
            </w:r>
            <w:r w:rsidRPr="00116A74">
              <w:rPr>
                <w:rFonts w:hint="eastAsia"/>
              </w:rPr>
              <w:t>义</w:t>
            </w:r>
          </w:p>
        </w:tc>
        <w:tc>
          <w:tcPr>
            <w:tcW w:w="3072" w:type="pct"/>
            <w:vAlign w:val="center"/>
            <w:hideMark/>
          </w:tcPr>
          <w:p w14:paraId="15A88D11" w14:textId="77777777" w:rsidR="00116A74" w:rsidRPr="00116A74" w:rsidRDefault="00116A74" w:rsidP="00383E64">
            <w:pPr>
              <w:pStyle w:val="aa"/>
              <w:keepNext/>
            </w:pPr>
            <w:r w:rsidRPr="00116A74">
              <w:rPr>
                <w:rFonts w:hint="eastAsia"/>
              </w:rPr>
              <w:t>举</w:t>
            </w:r>
            <w:r w:rsidRPr="00116A74">
              <w:rPr>
                <w:rFonts w:hint="eastAsia"/>
              </w:rPr>
              <w:t xml:space="preserve"> </w:t>
            </w:r>
            <w:r w:rsidRPr="00116A74">
              <w:rPr>
                <w:rFonts w:hint="eastAsia"/>
              </w:rPr>
              <w:t>例</w:t>
            </w:r>
            <w:r w:rsidRPr="00116A74">
              <w:rPr>
                <w:rFonts w:hint="eastAsia"/>
              </w:rPr>
              <w:t xml:space="preserve"> </w:t>
            </w:r>
            <w:r w:rsidRPr="00116A74">
              <w:rPr>
                <w:rFonts w:hint="eastAsia"/>
              </w:rPr>
              <w:t>说</w:t>
            </w:r>
            <w:r w:rsidRPr="00116A74">
              <w:rPr>
                <w:rFonts w:hint="eastAsia"/>
              </w:rPr>
              <w:t xml:space="preserve"> </w:t>
            </w:r>
            <w:r w:rsidRPr="00116A74">
              <w:rPr>
                <w:rFonts w:hint="eastAsia"/>
              </w:rPr>
              <w:t>明</w:t>
            </w:r>
          </w:p>
        </w:tc>
      </w:tr>
      <w:tr w:rsidR="00116A74" w:rsidRPr="00116A74" w14:paraId="3A472E24" w14:textId="77777777" w:rsidTr="00992759">
        <w:trPr>
          <w:trHeight w:val="23"/>
        </w:trPr>
        <w:tc>
          <w:tcPr>
            <w:tcW w:w="1215" w:type="pct"/>
            <w:vAlign w:val="center"/>
            <w:hideMark/>
          </w:tcPr>
          <w:p w14:paraId="5B7E820A" w14:textId="77777777" w:rsidR="00116A74" w:rsidRPr="00116A74" w:rsidRDefault="00116A74" w:rsidP="00383E64">
            <w:pPr>
              <w:pStyle w:val="aa"/>
              <w:keepNext/>
            </w:pPr>
            <w:r w:rsidRPr="00116A74">
              <w:rPr>
                <w:rFonts w:hint="eastAsia"/>
              </w:rPr>
              <w:t>=</w:t>
            </w:r>
          </w:p>
        </w:tc>
        <w:tc>
          <w:tcPr>
            <w:tcW w:w="714" w:type="pct"/>
            <w:vAlign w:val="center"/>
            <w:hideMark/>
          </w:tcPr>
          <w:p w14:paraId="1F4FA7DB" w14:textId="77777777" w:rsidR="00116A74" w:rsidRPr="00116A74" w:rsidRDefault="00116A74" w:rsidP="00383E64">
            <w:pPr>
              <w:pStyle w:val="aa"/>
              <w:keepNext/>
            </w:pPr>
            <w:r w:rsidRPr="00116A74">
              <w:rPr>
                <w:rFonts w:hint="eastAsia"/>
              </w:rPr>
              <w:t>被定义为</w:t>
            </w:r>
          </w:p>
        </w:tc>
        <w:tc>
          <w:tcPr>
            <w:tcW w:w="3072" w:type="pct"/>
            <w:vAlign w:val="center"/>
            <w:hideMark/>
          </w:tcPr>
          <w:p w14:paraId="4DE73774" w14:textId="1964E144" w:rsidR="00116A74" w:rsidRPr="00116A74" w:rsidRDefault="00116A74" w:rsidP="00383E64">
            <w:pPr>
              <w:pStyle w:val="aa"/>
              <w:keepNext/>
            </w:pPr>
          </w:p>
        </w:tc>
      </w:tr>
      <w:tr w:rsidR="00116A74" w:rsidRPr="00116A74" w14:paraId="3253E913" w14:textId="77777777" w:rsidTr="00992759">
        <w:trPr>
          <w:trHeight w:val="23"/>
        </w:trPr>
        <w:tc>
          <w:tcPr>
            <w:tcW w:w="1215" w:type="pct"/>
            <w:vAlign w:val="center"/>
            <w:hideMark/>
          </w:tcPr>
          <w:p w14:paraId="57C1DC1D" w14:textId="77777777" w:rsidR="00116A74" w:rsidRPr="00116A74" w:rsidRDefault="00116A74" w:rsidP="00383E64">
            <w:pPr>
              <w:pStyle w:val="aa"/>
              <w:keepNext/>
            </w:pPr>
            <w:r w:rsidRPr="00116A74">
              <w:rPr>
                <w:rFonts w:hint="eastAsia"/>
              </w:rPr>
              <w:t>+</w:t>
            </w:r>
          </w:p>
        </w:tc>
        <w:tc>
          <w:tcPr>
            <w:tcW w:w="714" w:type="pct"/>
            <w:vAlign w:val="center"/>
            <w:hideMark/>
          </w:tcPr>
          <w:p w14:paraId="432637DA" w14:textId="77777777" w:rsidR="00116A74" w:rsidRPr="00116A74" w:rsidRDefault="00116A74" w:rsidP="00383E64">
            <w:pPr>
              <w:pStyle w:val="aa"/>
              <w:keepNext/>
            </w:pPr>
            <w:r w:rsidRPr="00116A74">
              <w:rPr>
                <w:rFonts w:hint="eastAsia"/>
              </w:rPr>
              <w:t>与</w:t>
            </w:r>
          </w:p>
        </w:tc>
        <w:tc>
          <w:tcPr>
            <w:tcW w:w="3072" w:type="pct"/>
            <w:vAlign w:val="center"/>
            <w:hideMark/>
          </w:tcPr>
          <w:p w14:paraId="2C396E94" w14:textId="77777777" w:rsidR="00116A74" w:rsidRPr="00116A74" w:rsidRDefault="00116A74" w:rsidP="00383E64">
            <w:pPr>
              <w:pStyle w:val="aa"/>
              <w:keepNext/>
            </w:pPr>
            <w:r w:rsidRPr="00116A74">
              <w:rPr>
                <w:rFonts w:hint="eastAsia"/>
              </w:rPr>
              <w:t>x=a+b</w:t>
            </w:r>
            <w:r w:rsidRPr="00116A74">
              <w:rPr>
                <w:rFonts w:hint="eastAsia"/>
              </w:rPr>
              <w:t>，表示</w:t>
            </w:r>
            <w:r w:rsidRPr="00116A74">
              <w:rPr>
                <w:rFonts w:hint="eastAsia"/>
              </w:rPr>
              <w:t>x</w:t>
            </w:r>
            <w:r w:rsidRPr="00116A74">
              <w:rPr>
                <w:rFonts w:hint="eastAsia"/>
              </w:rPr>
              <w:t>由</w:t>
            </w:r>
            <w:r w:rsidRPr="00116A74">
              <w:rPr>
                <w:rFonts w:hint="eastAsia"/>
              </w:rPr>
              <w:t>a</w:t>
            </w:r>
            <w:r w:rsidRPr="00116A74">
              <w:rPr>
                <w:rFonts w:hint="eastAsia"/>
              </w:rPr>
              <w:t>和</w:t>
            </w:r>
            <w:r w:rsidRPr="00116A74">
              <w:rPr>
                <w:rFonts w:hint="eastAsia"/>
              </w:rPr>
              <w:t>b</w:t>
            </w:r>
            <w:r w:rsidRPr="00116A74">
              <w:rPr>
                <w:rFonts w:hint="eastAsia"/>
              </w:rPr>
              <w:t>组成</w:t>
            </w:r>
          </w:p>
        </w:tc>
      </w:tr>
      <w:tr w:rsidR="00116A74" w:rsidRPr="00116A74" w14:paraId="72A93422" w14:textId="77777777" w:rsidTr="00992759">
        <w:trPr>
          <w:trHeight w:val="23"/>
        </w:trPr>
        <w:tc>
          <w:tcPr>
            <w:tcW w:w="1215" w:type="pct"/>
            <w:vAlign w:val="center"/>
            <w:hideMark/>
          </w:tcPr>
          <w:p w14:paraId="5821586A" w14:textId="77777777" w:rsidR="00116A74" w:rsidRPr="00116A74" w:rsidRDefault="00116A74" w:rsidP="00383E64">
            <w:pPr>
              <w:pStyle w:val="aa"/>
              <w:keepNext/>
            </w:pPr>
            <w:r w:rsidRPr="00116A74">
              <w:rPr>
                <w:rFonts w:hint="eastAsia"/>
              </w:rPr>
              <w:t>[</w:t>
            </w:r>
            <w:r w:rsidRPr="00116A74">
              <w:rPr>
                <w:rFonts w:hint="eastAsia"/>
              </w:rPr>
              <w:t>…，…</w:t>
            </w:r>
            <w:r w:rsidRPr="00116A74">
              <w:rPr>
                <w:rFonts w:hint="eastAsia"/>
              </w:rPr>
              <w:t>]</w:t>
            </w:r>
            <w:r w:rsidRPr="00116A74">
              <w:rPr>
                <w:rFonts w:hint="eastAsia"/>
              </w:rPr>
              <w:t>或</w:t>
            </w:r>
            <w:r w:rsidRPr="00116A74">
              <w:rPr>
                <w:rFonts w:hint="eastAsia"/>
              </w:rPr>
              <w:t>[</w:t>
            </w:r>
            <w:r w:rsidRPr="00116A74">
              <w:rPr>
                <w:rFonts w:hint="eastAsia"/>
              </w:rPr>
              <w:t>…</w:t>
            </w:r>
            <w:r w:rsidRPr="00116A74">
              <w:rPr>
                <w:rFonts w:hint="eastAsia"/>
              </w:rPr>
              <w:t>|</w:t>
            </w:r>
            <w:r w:rsidRPr="00116A74">
              <w:rPr>
                <w:rFonts w:hint="eastAsia"/>
              </w:rPr>
              <w:t>…</w:t>
            </w:r>
            <w:r w:rsidRPr="00116A74">
              <w:rPr>
                <w:rFonts w:hint="eastAsia"/>
              </w:rPr>
              <w:t>]</w:t>
            </w:r>
          </w:p>
        </w:tc>
        <w:tc>
          <w:tcPr>
            <w:tcW w:w="714" w:type="pct"/>
            <w:vAlign w:val="center"/>
            <w:hideMark/>
          </w:tcPr>
          <w:p w14:paraId="1249C489" w14:textId="77777777" w:rsidR="00116A74" w:rsidRPr="00116A74" w:rsidRDefault="00116A74" w:rsidP="00383E64">
            <w:pPr>
              <w:pStyle w:val="aa"/>
              <w:keepNext/>
            </w:pPr>
            <w:r w:rsidRPr="00116A74">
              <w:rPr>
                <w:rFonts w:hint="eastAsia"/>
              </w:rPr>
              <w:t>或</w:t>
            </w:r>
          </w:p>
        </w:tc>
        <w:tc>
          <w:tcPr>
            <w:tcW w:w="3072" w:type="pct"/>
            <w:vAlign w:val="center"/>
            <w:hideMark/>
          </w:tcPr>
          <w:p w14:paraId="33057012" w14:textId="77777777" w:rsidR="00116A74" w:rsidRPr="00116A74" w:rsidRDefault="00116A74" w:rsidP="00383E64">
            <w:pPr>
              <w:pStyle w:val="aa"/>
              <w:keepNext/>
            </w:pPr>
            <w:r w:rsidRPr="00116A74">
              <w:rPr>
                <w:rFonts w:hint="eastAsia"/>
              </w:rPr>
              <w:t>x=[a</w:t>
            </w:r>
            <w:r w:rsidRPr="00116A74">
              <w:rPr>
                <w:rFonts w:hint="eastAsia"/>
              </w:rPr>
              <w:t>，</w:t>
            </w:r>
            <w:r w:rsidRPr="00116A74">
              <w:rPr>
                <w:rFonts w:hint="eastAsia"/>
              </w:rPr>
              <w:t>b]</w:t>
            </w:r>
            <w:r w:rsidRPr="00116A74">
              <w:rPr>
                <w:rFonts w:hint="eastAsia"/>
              </w:rPr>
              <w:t>，</w:t>
            </w:r>
            <w:r w:rsidRPr="00116A74">
              <w:rPr>
                <w:rFonts w:hint="eastAsia"/>
              </w:rPr>
              <w:t>x=[a|b]</w:t>
            </w:r>
            <w:r w:rsidRPr="00116A74">
              <w:rPr>
                <w:rFonts w:hint="eastAsia"/>
              </w:rPr>
              <w:t>，表示</w:t>
            </w:r>
            <w:r w:rsidRPr="00116A74">
              <w:rPr>
                <w:rFonts w:hint="eastAsia"/>
              </w:rPr>
              <w:t>x</w:t>
            </w:r>
            <w:r w:rsidRPr="00116A74">
              <w:rPr>
                <w:rFonts w:hint="eastAsia"/>
              </w:rPr>
              <w:t>由</w:t>
            </w:r>
            <w:r w:rsidRPr="00116A74">
              <w:rPr>
                <w:rFonts w:hint="eastAsia"/>
              </w:rPr>
              <w:t>a</w:t>
            </w:r>
            <w:r w:rsidRPr="00116A74">
              <w:rPr>
                <w:rFonts w:hint="eastAsia"/>
              </w:rPr>
              <w:t>或由</w:t>
            </w:r>
            <w:r w:rsidRPr="00116A74">
              <w:rPr>
                <w:rFonts w:hint="eastAsia"/>
              </w:rPr>
              <w:t>b</w:t>
            </w:r>
            <w:r w:rsidRPr="00116A74">
              <w:rPr>
                <w:rFonts w:hint="eastAsia"/>
              </w:rPr>
              <w:t>组成</w:t>
            </w:r>
          </w:p>
        </w:tc>
      </w:tr>
      <w:tr w:rsidR="00116A74" w:rsidRPr="00116A74" w14:paraId="4F4D164D" w14:textId="77777777" w:rsidTr="00992759">
        <w:trPr>
          <w:trHeight w:val="23"/>
        </w:trPr>
        <w:tc>
          <w:tcPr>
            <w:tcW w:w="1215" w:type="pct"/>
            <w:vAlign w:val="center"/>
            <w:hideMark/>
          </w:tcPr>
          <w:p w14:paraId="6041F522" w14:textId="77777777" w:rsidR="00116A74" w:rsidRPr="00116A74" w:rsidRDefault="00116A74" w:rsidP="00383E64">
            <w:pPr>
              <w:pStyle w:val="aa"/>
              <w:keepNext/>
            </w:pPr>
            <w:r w:rsidRPr="00116A74">
              <w:rPr>
                <w:rFonts w:hint="eastAsia"/>
              </w:rPr>
              <w:t>{</w:t>
            </w:r>
            <w:r w:rsidRPr="00116A74">
              <w:rPr>
                <w:rFonts w:hint="eastAsia"/>
              </w:rPr>
              <w:t>…</w:t>
            </w:r>
            <w:r w:rsidRPr="00116A74">
              <w:rPr>
                <w:rFonts w:hint="eastAsia"/>
              </w:rPr>
              <w:t>}</w:t>
            </w:r>
          </w:p>
        </w:tc>
        <w:tc>
          <w:tcPr>
            <w:tcW w:w="714" w:type="pct"/>
            <w:vAlign w:val="center"/>
            <w:hideMark/>
          </w:tcPr>
          <w:p w14:paraId="5D66120F" w14:textId="77777777" w:rsidR="00116A74" w:rsidRPr="00116A74" w:rsidRDefault="00116A74" w:rsidP="00383E64">
            <w:pPr>
              <w:pStyle w:val="aa"/>
              <w:keepNext/>
            </w:pPr>
            <w:r w:rsidRPr="00116A74">
              <w:rPr>
                <w:rFonts w:hint="eastAsia"/>
              </w:rPr>
              <w:t>重复</w:t>
            </w:r>
          </w:p>
        </w:tc>
        <w:tc>
          <w:tcPr>
            <w:tcW w:w="3072" w:type="pct"/>
            <w:vAlign w:val="center"/>
            <w:hideMark/>
          </w:tcPr>
          <w:p w14:paraId="2FCFBB31" w14:textId="77777777" w:rsidR="00116A74" w:rsidRPr="00116A74" w:rsidRDefault="00116A74" w:rsidP="00383E64">
            <w:pPr>
              <w:pStyle w:val="aa"/>
              <w:keepNext/>
            </w:pPr>
            <w:r w:rsidRPr="00116A74">
              <w:rPr>
                <w:rFonts w:hint="eastAsia"/>
              </w:rPr>
              <w:t>x={a}</w:t>
            </w:r>
            <w:r w:rsidRPr="00116A74">
              <w:rPr>
                <w:rFonts w:hint="eastAsia"/>
              </w:rPr>
              <w:t>，表示</w:t>
            </w:r>
            <w:r w:rsidRPr="00116A74">
              <w:rPr>
                <w:rFonts w:hint="eastAsia"/>
              </w:rPr>
              <w:t>x</w:t>
            </w:r>
            <w:r w:rsidRPr="00116A74">
              <w:rPr>
                <w:rFonts w:hint="eastAsia"/>
              </w:rPr>
              <w:t>由</w:t>
            </w:r>
            <w:r w:rsidRPr="00116A74">
              <w:rPr>
                <w:rFonts w:hint="eastAsia"/>
              </w:rPr>
              <w:t>0</w:t>
            </w:r>
            <w:r w:rsidRPr="00116A74">
              <w:rPr>
                <w:rFonts w:hint="eastAsia"/>
              </w:rPr>
              <w:t>个或多个</w:t>
            </w:r>
            <w:r w:rsidRPr="00116A74">
              <w:rPr>
                <w:rFonts w:hint="eastAsia"/>
              </w:rPr>
              <w:t>a</w:t>
            </w:r>
            <w:r w:rsidRPr="00116A74">
              <w:rPr>
                <w:rFonts w:hint="eastAsia"/>
              </w:rPr>
              <w:t>组成</w:t>
            </w:r>
          </w:p>
        </w:tc>
      </w:tr>
      <w:tr w:rsidR="00116A74" w:rsidRPr="00116A74" w14:paraId="1A39D7AB" w14:textId="77777777" w:rsidTr="00992759">
        <w:trPr>
          <w:trHeight w:val="23"/>
        </w:trPr>
        <w:tc>
          <w:tcPr>
            <w:tcW w:w="1215" w:type="pct"/>
            <w:vAlign w:val="center"/>
            <w:hideMark/>
          </w:tcPr>
          <w:p w14:paraId="5B5D5718" w14:textId="2196D2FF" w:rsidR="00116A74" w:rsidRPr="00116A74" w:rsidRDefault="00116A74" w:rsidP="00383E64">
            <w:pPr>
              <w:pStyle w:val="aa"/>
              <w:keepNext/>
            </w:pPr>
            <w:r w:rsidRPr="00116A74">
              <w:rPr>
                <w:rFonts w:hint="eastAsia"/>
              </w:rPr>
              <w:t>(</w:t>
            </w:r>
            <w:r w:rsidRPr="00116A74">
              <w:rPr>
                <w:rFonts w:hint="eastAsia"/>
              </w:rPr>
              <w:t>…</w:t>
            </w:r>
            <w:r w:rsidRPr="00116A74">
              <w:rPr>
                <w:rFonts w:hint="eastAsia"/>
              </w:rPr>
              <w:t>)</w:t>
            </w:r>
          </w:p>
        </w:tc>
        <w:tc>
          <w:tcPr>
            <w:tcW w:w="714" w:type="pct"/>
            <w:vAlign w:val="center"/>
            <w:hideMark/>
          </w:tcPr>
          <w:p w14:paraId="26E32CBB" w14:textId="77777777" w:rsidR="00116A74" w:rsidRPr="00116A74" w:rsidRDefault="00116A74" w:rsidP="00383E64">
            <w:pPr>
              <w:pStyle w:val="aa"/>
              <w:keepNext/>
            </w:pPr>
            <w:r w:rsidRPr="00116A74">
              <w:rPr>
                <w:rFonts w:hint="eastAsia"/>
              </w:rPr>
              <w:t>可选</w:t>
            </w:r>
          </w:p>
        </w:tc>
        <w:tc>
          <w:tcPr>
            <w:tcW w:w="3072" w:type="pct"/>
            <w:vAlign w:val="center"/>
            <w:hideMark/>
          </w:tcPr>
          <w:p w14:paraId="7437C2D2" w14:textId="7595421B" w:rsidR="00116A74" w:rsidRPr="00116A74" w:rsidRDefault="00116A74" w:rsidP="00383E64">
            <w:pPr>
              <w:pStyle w:val="aa"/>
              <w:keepNext/>
            </w:pPr>
            <w:r w:rsidRPr="00116A74">
              <w:rPr>
                <w:rFonts w:hint="eastAsia"/>
              </w:rPr>
              <w:t>x=(a)</w:t>
            </w:r>
            <w:r w:rsidRPr="00116A74">
              <w:rPr>
                <w:rFonts w:hint="eastAsia"/>
              </w:rPr>
              <w:t>，表示</w:t>
            </w:r>
            <w:r w:rsidRPr="00116A74">
              <w:rPr>
                <w:rFonts w:hint="eastAsia"/>
              </w:rPr>
              <w:t>a</w:t>
            </w:r>
            <w:r w:rsidRPr="00116A74">
              <w:rPr>
                <w:rFonts w:hint="eastAsia"/>
              </w:rPr>
              <w:t>可在</w:t>
            </w:r>
            <w:r w:rsidRPr="00116A74">
              <w:rPr>
                <w:rFonts w:hint="eastAsia"/>
              </w:rPr>
              <w:t>x</w:t>
            </w:r>
            <w:r w:rsidRPr="00116A74">
              <w:rPr>
                <w:rFonts w:hint="eastAsia"/>
              </w:rPr>
              <w:t>中出现，也可以不出现</w:t>
            </w:r>
          </w:p>
        </w:tc>
      </w:tr>
    </w:tbl>
    <w:p w14:paraId="62BFA84E" w14:textId="77777777" w:rsidR="00077D1F" w:rsidRPr="00C91120" w:rsidRDefault="00077D1F" w:rsidP="007F5CE8">
      <w:pPr>
        <w:ind w:firstLine="420"/>
      </w:pPr>
      <w:r w:rsidRPr="00C91120">
        <w:rPr>
          <w:rFonts w:hint="eastAsia"/>
        </w:rPr>
        <w:t>（</w:t>
      </w:r>
      <w:r w:rsidRPr="00C91120">
        <w:t>2</w:t>
      </w:r>
      <w:r w:rsidRPr="00C91120">
        <w:rPr>
          <w:rFonts w:hint="eastAsia"/>
        </w:rPr>
        <w:t>）数据流图常见的</w:t>
      </w:r>
      <w:r w:rsidRPr="00C91120">
        <w:rPr>
          <w:rFonts w:hint="eastAsia"/>
        </w:rPr>
        <w:t>3</w:t>
      </w:r>
      <w:r w:rsidRPr="00C91120">
        <w:rPr>
          <w:rFonts w:hint="eastAsia"/>
        </w:rPr>
        <w:t>种错误：</w:t>
      </w:r>
    </w:p>
    <w:p w14:paraId="6DA8A74D" w14:textId="77777777" w:rsidR="00077D1F" w:rsidRPr="00C91120" w:rsidRDefault="00077D1F" w:rsidP="007F5CE8">
      <w:pPr>
        <w:ind w:firstLine="420"/>
      </w:pPr>
      <w:r w:rsidRPr="00C91120">
        <w:rPr>
          <w:rFonts w:hint="eastAsia"/>
        </w:rPr>
        <w:t>加工只有输入没有输出，称之为“黑洞”；</w:t>
      </w:r>
    </w:p>
    <w:p w14:paraId="7A27358C" w14:textId="77777777" w:rsidR="00077D1F" w:rsidRPr="00C91120" w:rsidRDefault="00077D1F" w:rsidP="007F5CE8">
      <w:pPr>
        <w:ind w:firstLine="420"/>
      </w:pPr>
      <w:r w:rsidRPr="00C91120">
        <w:rPr>
          <w:rFonts w:hint="eastAsia"/>
        </w:rPr>
        <w:t>加工只有输出没有输入，称之为“奇迹”；</w:t>
      </w:r>
    </w:p>
    <w:p w14:paraId="4D3E305F" w14:textId="77777777" w:rsidR="00077D1F" w:rsidRPr="00C91120" w:rsidRDefault="00077D1F" w:rsidP="007F5CE8">
      <w:pPr>
        <w:ind w:firstLine="420"/>
      </w:pPr>
      <w:r w:rsidRPr="00C91120">
        <w:rPr>
          <w:rFonts w:hint="eastAsia"/>
        </w:rPr>
        <w:t>加工中输入不足以产生输出，称之为“灰洞”。</w:t>
      </w:r>
    </w:p>
    <w:p w14:paraId="65D297BB" w14:textId="77777777" w:rsidR="00077D1F" w:rsidRPr="00C91120" w:rsidRDefault="00077D1F" w:rsidP="007F5CE8">
      <w:pPr>
        <w:ind w:firstLine="420"/>
      </w:pPr>
      <w:r w:rsidRPr="00C91120">
        <w:rPr>
          <w:rFonts w:hint="eastAsia"/>
        </w:rPr>
        <w:t>（</w:t>
      </w:r>
      <w:r w:rsidRPr="00C91120">
        <w:t>3</w:t>
      </w:r>
      <w:r w:rsidRPr="00C91120">
        <w:rPr>
          <w:rFonts w:hint="eastAsia"/>
        </w:rPr>
        <w:t>）子图与父图保持平衡</w:t>
      </w:r>
    </w:p>
    <w:p w14:paraId="5B13DE5D" w14:textId="77777777" w:rsidR="00077D1F" w:rsidRPr="00C91120" w:rsidRDefault="00077D1F" w:rsidP="007F5CE8">
      <w:pPr>
        <w:ind w:firstLine="420"/>
      </w:pPr>
      <w:r w:rsidRPr="00C91120">
        <w:rPr>
          <w:rFonts w:hint="eastAsia"/>
        </w:rPr>
        <w:t>父图与子图之间平衡是指任何一张</w:t>
      </w:r>
      <w:r w:rsidRPr="00C91120">
        <w:rPr>
          <w:rFonts w:hint="eastAsia"/>
        </w:rPr>
        <w:t>DFD</w:t>
      </w:r>
      <w:r w:rsidRPr="00C91120">
        <w:rPr>
          <w:rFonts w:hint="eastAsia"/>
        </w:rPr>
        <w:t>子图边界上的输入</w:t>
      </w:r>
      <w:r w:rsidRPr="00C91120">
        <w:rPr>
          <w:rFonts w:hint="eastAsia"/>
        </w:rPr>
        <w:t>/</w:t>
      </w:r>
      <w:r w:rsidRPr="00C91120">
        <w:rPr>
          <w:rFonts w:hint="eastAsia"/>
        </w:rPr>
        <w:t>输出数据流必须与其父图对应加工的输入</w:t>
      </w:r>
      <w:r w:rsidRPr="00C91120">
        <w:rPr>
          <w:rFonts w:hint="eastAsia"/>
        </w:rPr>
        <w:t>/</w:t>
      </w:r>
      <w:r w:rsidRPr="00C91120">
        <w:rPr>
          <w:rFonts w:hint="eastAsia"/>
        </w:rPr>
        <w:t>输出数据了保持一致。如果父图中某个加工的一条数据流对应于子图中的几条数据流，而子图中组成这些数据流的数据项全体正好等于父图中的这条数据流，那么它们仍然是平衡的。</w:t>
      </w:r>
    </w:p>
    <w:p w14:paraId="2446722C" w14:textId="77777777" w:rsidR="00077D1F" w:rsidRPr="00C91120" w:rsidRDefault="00077D1F" w:rsidP="007F5CE8">
      <w:pPr>
        <w:ind w:firstLine="420"/>
      </w:pPr>
      <w:r w:rsidRPr="00C91120">
        <w:rPr>
          <w:rFonts w:hint="eastAsia"/>
        </w:rPr>
        <w:t>（</w:t>
      </w:r>
      <w:r w:rsidRPr="00C91120">
        <w:rPr>
          <w:rFonts w:hint="eastAsia"/>
        </w:rPr>
        <w:t>4</w:t>
      </w:r>
      <w:r w:rsidRPr="00C91120">
        <w:rPr>
          <w:rFonts w:hint="eastAsia"/>
        </w:rPr>
        <w:t>）对加工进行结构化描述</w:t>
      </w:r>
    </w:p>
    <w:p w14:paraId="3D96DA66" w14:textId="77777777" w:rsidR="00077D1F" w:rsidRPr="00C91120" w:rsidRDefault="00077D1F" w:rsidP="007F5CE8">
      <w:pPr>
        <w:ind w:firstLine="420"/>
      </w:pPr>
      <w:r w:rsidRPr="00C91120">
        <w:rPr>
          <w:rFonts w:hint="eastAsia"/>
        </w:rPr>
        <w:t>结构化语言是一种介于自然语言和形式化语言之间的半形式化语言，是自然语言的一个受限子集。</w:t>
      </w:r>
    </w:p>
    <w:p w14:paraId="5F4561C8" w14:textId="77777777" w:rsidR="00077D1F" w:rsidRDefault="00077D1F" w:rsidP="007F5CE8">
      <w:pPr>
        <w:ind w:firstLine="420"/>
      </w:pPr>
      <w:r w:rsidRPr="00C91120">
        <w:rPr>
          <w:rFonts w:hint="eastAsia"/>
        </w:rPr>
        <w:t>外层：用来描述控制结构，采用顺序、选择和重复</w:t>
      </w:r>
      <w:r w:rsidRPr="00C91120">
        <w:rPr>
          <w:rFonts w:hint="eastAsia"/>
        </w:rPr>
        <w:t>3</w:t>
      </w:r>
      <w:r w:rsidRPr="00C91120">
        <w:rPr>
          <w:rFonts w:hint="eastAsia"/>
        </w:rPr>
        <w:t>种基本结构。</w:t>
      </w:r>
    </w:p>
    <w:p w14:paraId="2C39C0D4" w14:textId="77777777" w:rsidR="00992759" w:rsidRDefault="00992759" w:rsidP="00992759">
      <w:pPr>
        <w:ind w:firstLine="420"/>
      </w:pPr>
      <w:r>
        <w:rPr>
          <w:rFonts w:hint="eastAsia"/>
        </w:rPr>
        <w:t>①</w:t>
      </w:r>
      <w:del w:id="466" w:author="Administrator" w:date="2021-06-15T15:46:00Z">
        <w:r w:rsidDel="00992759">
          <w:rPr>
            <w:rFonts w:hint="eastAsia"/>
          </w:rPr>
          <w:tab/>
        </w:r>
      </w:del>
      <w:r>
        <w:rPr>
          <w:rFonts w:hint="eastAsia"/>
        </w:rPr>
        <w:t>顺序结构，一组祈使语句、选择语句、重复语句的顺序排列。</w:t>
      </w:r>
    </w:p>
    <w:p w14:paraId="3EA756B0" w14:textId="1C872946" w:rsidR="00992759" w:rsidRDefault="00992759" w:rsidP="00992759">
      <w:pPr>
        <w:ind w:firstLine="420"/>
      </w:pPr>
      <w:r>
        <w:rPr>
          <w:rFonts w:hint="eastAsia"/>
        </w:rPr>
        <w:t>②</w:t>
      </w:r>
      <w:del w:id="467" w:author="Administrator" w:date="2021-06-15T15:46:00Z">
        <w:r w:rsidDel="00992759">
          <w:rPr>
            <w:rFonts w:hint="eastAsia"/>
          </w:rPr>
          <w:tab/>
        </w:r>
        <w:r w:rsidDel="00992759">
          <w:rPr>
            <w:rFonts w:hint="eastAsia"/>
          </w:rPr>
          <w:delText>②</w:delText>
        </w:r>
      </w:del>
      <w:r>
        <w:rPr>
          <w:rFonts w:hint="eastAsia"/>
        </w:rPr>
        <w:t>选择结构，一般用</w:t>
      </w:r>
      <w:r>
        <w:rPr>
          <w:rFonts w:hint="eastAsia"/>
        </w:rPr>
        <w:t>IF-THEN-ELSE-ENDIF</w:t>
      </w:r>
      <w:r>
        <w:rPr>
          <w:rFonts w:hint="eastAsia"/>
        </w:rPr>
        <w:t>、</w:t>
      </w:r>
      <w:r>
        <w:rPr>
          <w:rFonts w:hint="eastAsia"/>
        </w:rPr>
        <w:t>CASE-OF-ENDCASE</w:t>
      </w:r>
      <w:r>
        <w:rPr>
          <w:rFonts w:hint="eastAsia"/>
        </w:rPr>
        <w:t>等关键词。</w:t>
      </w:r>
    </w:p>
    <w:p w14:paraId="34B57754" w14:textId="08471CF4" w:rsidR="00992759" w:rsidRDefault="00992759" w:rsidP="00992759">
      <w:pPr>
        <w:ind w:firstLine="420"/>
      </w:pPr>
      <w:r>
        <w:rPr>
          <w:rFonts w:hint="eastAsia"/>
        </w:rPr>
        <w:t>③</w:t>
      </w:r>
      <w:del w:id="468" w:author="Administrator" w:date="2021-06-15T15:46:00Z">
        <w:r w:rsidDel="00992759">
          <w:rPr>
            <w:rFonts w:hint="eastAsia"/>
          </w:rPr>
          <w:tab/>
        </w:r>
      </w:del>
      <w:r>
        <w:rPr>
          <w:rFonts w:hint="eastAsia"/>
        </w:rPr>
        <w:t>重复结构，一般用</w:t>
      </w:r>
      <w:r>
        <w:rPr>
          <w:rFonts w:hint="eastAsia"/>
        </w:rPr>
        <w:t>DO-WHILE-ENDDO</w:t>
      </w:r>
      <w:r>
        <w:rPr>
          <w:rFonts w:hint="eastAsia"/>
        </w:rPr>
        <w:t>、</w:t>
      </w:r>
      <w:r>
        <w:rPr>
          <w:rFonts w:hint="eastAsia"/>
        </w:rPr>
        <w:t>REPEAT-UNTIL</w:t>
      </w:r>
      <w:r>
        <w:rPr>
          <w:rFonts w:hint="eastAsia"/>
        </w:rPr>
        <w:t>等关键词。</w:t>
      </w:r>
    </w:p>
    <w:p w14:paraId="6E55BC80" w14:textId="2B2E6ACC" w:rsidR="00992759" w:rsidRDefault="00992759" w:rsidP="00992759">
      <w:pPr>
        <w:ind w:firstLine="420"/>
        <w:rPr>
          <w:ins w:id="469" w:author="Administrator" w:date="2021-06-15T15:47:00Z"/>
        </w:rPr>
      </w:pPr>
      <w:r>
        <w:rPr>
          <w:rFonts w:hint="eastAsia"/>
        </w:rPr>
        <w:t>④</w:t>
      </w:r>
      <w:del w:id="470" w:author="Administrator" w:date="2021-06-15T15:47:00Z">
        <w:r w:rsidDel="00992759">
          <w:rPr>
            <w:rFonts w:hint="eastAsia"/>
          </w:rPr>
          <w:tab/>
        </w:r>
      </w:del>
      <w:r>
        <w:rPr>
          <w:rFonts w:hint="eastAsia"/>
        </w:rPr>
        <w:t>内层：一般采用祈使语句的自然语言短语，使用数据字典中的名词和游戏的自定义词，其动词含义要具体，尽量不用形容词和副词来修饰，还可使用一些简单的算法运算和逻辑运算符号。</w:t>
      </w:r>
    </w:p>
    <w:p w14:paraId="01EFD294" w14:textId="77777777" w:rsidR="0044495C" w:rsidRPr="00C91120" w:rsidRDefault="0044495C" w:rsidP="00992759">
      <w:pPr>
        <w:ind w:firstLine="420"/>
      </w:pPr>
    </w:p>
    <w:p w14:paraId="783EACEA" w14:textId="742B46EE" w:rsidR="00077D1F" w:rsidRPr="00C91120" w:rsidRDefault="00077D1F" w:rsidP="008D2842">
      <w:pPr>
        <w:pStyle w:val="2"/>
      </w:pPr>
      <w:bookmarkStart w:id="471" w:name="_Toc74672617"/>
      <w:r w:rsidRPr="00C91120">
        <w:rPr>
          <w:rFonts w:hint="eastAsia"/>
        </w:rPr>
        <w:t>3</w:t>
      </w:r>
      <w:r w:rsidR="000F0C02" w:rsidRPr="00C91120">
        <w:rPr>
          <w:rFonts w:hint="eastAsia"/>
        </w:rPr>
        <w:t xml:space="preserve"> </w:t>
      </w:r>
      <w:r w:rsidR="000F0C02" w:rsidRPr="00C91120">
        <w:rPr>
          <w:rFonts w:hint="eastAsia"/>
        </w:rPr>
        <w:t>章节</w:t>
      </w:r>
      <w:r w:rsidRPr="00C91120">
        <w:rPr>
          <w:rFonts w:hint="eastAsia"/>
        </w:rPr>
        <w:t>问答</w:t>
      </w:r>
      <w:bookmarkEnd w:id="471"/>
    </w:p>
    <w:p w14:paraId="177C7D2E" w14:textId="77777777" w:rsidR="00077D1F" w:rsidRPr="00C91120" w:rsidRDefault="00077D1F" w:rsidP="00383E64">
      <w:pPr>
        <w:ind w:firstLine="420"/>
      </w:pPr>
      <w:r w:rsidRPr="00C91120">
        <w:rPr>
          <w:rFonts w:hint="eastAsia"/>
        </w:rPr>
        <w:t>1</w:t>
      </w:r>
      <w:r w:rsidRPr="00C91120">
        <w:rPr>
          <w:rFonts w:hint="eastAsia"/>
        </w:rPr>
        <w:t>、瀑布模型适用于需求明确的项目，但需求又具有渐进明晰性，考试中需求明确是如何体现的？</w:t>
      </w:r>
    </w:p>
    <w:p w14:paraId="1DDAFE0B" w14:textId="77777777" w:rsidR="00077D1F" w:rsidRPr="00C91120" w:rsidRDefault="00077D1F" w:rsidP="00383E64">
      <w:pPr>
        <w:ind w:firstLine="420"/>
      </w:pPr>
      <w:r w:rsidRPr="00C91120">
        <w:rPr>
          <w:rFonts w:hint="eastAsia"/>
        </w:rPr>
        <w:t>答：</w:t>
      </w:r>
    </w:p>
    <w:p w14:paraId="7550A58A" w14:textId="77777777" w:rsidR="00077D1F" w:rsidRPr="00C91120" w:rsidRDefault="00077D1F" w:rsidP="00383E64">
      <w:pPr>
        <w:ind w:firstLine="420"/>
      </w:pPr>
      <w:r w:rsidRPr="00C91120">
        <w:rPr>
          <w:rFonts w:hint="eastAsia"/>
        </w:rPr>
        <w:t>一般题干描述出现二次开发、行业经验等都属于需求明确的描述。</w:t>
      </w:r>
    </w:p>
    <w:p w14:paraId="31EB8C28" w14:textId="77777777" w:rsidR="00077D1F" w:rsidRPr="00C91120" w:rsidRDefault="00077D1F" w:rsidP="00383E64">
      <w:pPr>
        <w:ind w:firstLine="420"/>
      </w:pPr>
      <w:r w:rsidRPr="00C91120">
        <w:rPr>
          <w:rFonts w:hint="eastAsia"/>
        </w:rPr>
        <w:t>2</w:t>
      </w:r>
      <w:r w:rsidRPr="00C91120">
        <w:rPr>
          <w:rFonts w:hint="eastAsia"/>
        </w:rPr>
        <w:t>、对于软件设计中模块设计的过程需要遵循的原则，除了“高内聚低耦合”还有哪些？</w:t>
      </w:r>
    </w:p>
    <w:p w14:paraId="346C9919" w14:textId="77777777" w:rsidR="00077D1F" w:rsidRPr="00C91120" w:rsidRDefault="00077D1F" w:rsidP="00383E64">
      <w:pPr>
        <w:ind w:firstLine="420"/>
      </w:pPr>
      <w:r w:rsidRPr="00C91120">
        <w:rPr>
          <w:rFonts w:hint="eastAsia"/>
        </w:rPr>
        <w:t>答：</w:t>
      </w:r>
    </w:p>
    <w:p w14:paraId="453A2142" w14:textId="77777777" w:rsidR="00077D1F" w:rsidRPr="00C91120" w:rsidRDefault="00077D1F" w:rsidP="00383E64">
      <w:pPr>
        <w:ind w:firstLine="420"/>
      </w:pPr>
      <w:r w:rsidRPr="00C91120">
        <w:rPr>
          <w:rFonts w:hint="eastAsia"/>
        </w:rPr>
        <w:t>对于模块设计除了“高内聚，低耦合”，还要适当考虑权衡适量的原则，模块大小适中，适宜的系统深度和宽度比例，尽可能减少调用的深度，适度控制模块的扇入扇出，模块的作用域应该在模块之内等。</w:t>
      </w:r>
    </w:p>
    <w:p w14:paraId="621ABE43" w14:textId="77777777" w:rsidR="00077D1F" w:rsidRPr="00C91120" w:rsidRDefault="00077D1F" w:rsidP="00383E64">
      <w:pPr>
        <w:ind w:firstLine="420"/>
      </w:pPr>
      <w:r w:rsidRPr="00C91120">
        <w:rPr>
          <w:rFonts w:hint="eastAsia"/>
        </w:rPr>
        <w:t>3</w:t>
      </w:r>
      <w:r w:rsidRPr="00C91120">
        <w:rPr>
          <w:rFonts w:hint="eastAsia"/>
        </w:rPr>
        <w:t>、项目工期（项目的最短完工时间）为什么由最长路径的时间决定而不是最短路径的时间决定？</w:t>
      </w:r>
    </w:p>
    <w:p w14:paraId="3701EFA6" w14:textId="77777777" w:rsidR="00077D1F" w:rsidRPr="00C91120" w:rsidRDefault="00077D1F" w:rsidP="00383E64">
      <w:pPr>
        <w:ind w:firstLine="420"/>
      </w:pPr>
      <w:r w:rsidRPr="00C91120">
        <w:rPr>
          <w:rFonts w:hint="eastAsia"/>
        </w:rPr>
        <w:t>答：</w:t>
      </w:r>
    </w:p>
    <w:p w14:paraId="60538EF1" w14:textId="39AB9325" w:rsidR="00077D1F" w:rsidRPr="00C91120" w:rsidRDefault="00077D1F" w:rsidP="00383E64">
      <w:pPr>
        <w:ind w:firstLine="420"/>
      </w:pPr>
      <w:r w:rsidRPr="00C91120">
        <w:rPr>
          <w:rFonts w:hint="eastAsia"/>
        </w:rPr>
        <w:t>对于一个项目的完成，应该是所有活动全部完成才算是正式完工，如果选择最短路径，此时在当前时间范围内，会有一些项目活动并没有完成，此时项目不能提交给用户，也没有完工，而选择最长路径，在这个时间范围内，其他活动一定可以完成，所以整个项目可以正式完工，因此需要最长路径的时间作为整个项目的最短完工时间，这个路径叫</w:t>
      </w:r>
      <w:del w:id="472" w:author="Administrator" w:date="2021-06-15T15:48:00Z">
        <w:r w:rsidRPr="00C91120" w:rsidDel="0044495C">
          <w:rPr>
            <w:rFonts w:hint="eastAsia"/>
          </w:rPr>
          <w:delText>做</w:delText>
        </w:r>
      </w:del>
      <w:ins w:id="473" w:author="Administrator" w:date="2021-06-15T15:48:00Z">
        <w:r w:rsidR="0044495C">
          <w:rPr>
            <w:rFonts w:hint="eastAsia"/>
          </w:rPr>
          <w:t>作</w:t>
        </w:r>
      </w:ins>
      <w:r w:rsidRPr="00C91120">
        <w:rPr>
          <w:rFonts w:hint="eastAsia"/>
        </w:rPr>
        <w:t>关键路径（关键路径可以有多条，项目工期只有</w:t>
      </w:r>
      <w:r w:rsidRPr="00C91120">
        <w:rPr>
          <w:rFonts w:hint="eastAsia"/>
        </w:rPr>
        <w:t>1</w:t>
      </w:r>
      <w:r w:rsidRPr="00C91120">
        <w:rPr>
          <w:rFonts w:hint="eastAsia"/>
        </w:rPr>
        <w:t>个值）。</w:t>
      </w:r>
    </w:p>
    <w:p w14:paraId="39CA6E55" w14:textId="77777777" w:rsidR="0044495C" w:rsidRDefault="0044495C" w:rsidP="0013443A">
      <w:pPr>
        <w:pStyle w:val="1"/>
      </w:pPr>
      <w:r>
        <w:br w:type="page"/>
      </w:r>
    </w:p>
    <w:p w14:paraId="692AC85A" w14:textId="59478BCD" w:rsidR="00532B1C" w:rsidRPr="00C91120" w:rsidRDefault="00532B1C" w:rsidP="0013443A">
      <w:pPr>
        <w:pStyle w:val="1"/>
      </w:pPr>
      <w:bookmarkStart w:id="474" w:name="_Toc74672618"/>
      <w:r w:rsidRPr="00C91120">
        <w:t>第</w:t>
      </w:r>
      <w:r w:rsidRPr="00C91120">
        <w:rPr>
          <w:rFonts w:hint="eastAsia"/>
        </w:rPr>
        <w:t>6</w:t>
      </w:r>
      <w:r w:rsidR="00FF5352">
        <w:rPr>
          <w:rFonts w:hint="eastAsia"/>
        </w:rPr>
        <w:t>章</w:t>
      </w:r>
      <w:r w:rsidR="00FF5352">
        <w:rPr>
          <w:rFonts w:hint="eastAsia"/>
        </w:rPr>
        <w:t xml:space="preserve"> </w:t>
      </w:r>
      <w:r w:rsidRPr="00C91120">
        <w:rPr>
          <w:rFonts w:hint="eastAsia"/>
        </w:rPr>
        <w:t>面向对象</w:t>
      </w:r>
      <w:bookmarkEnd w:id="474"/>
    </w:p>
    <w:p w14:paraId="29552486" w14:textId="77777777" w:rsidR="00532B1C" w:rsidRPr="00C91120" w:rsidRDefault="00532B1C" w:rsidP="008D2842">
      <w:pPr>
        <w:pStyle w:val="2"/>
      </w:pPr>
      <w:bookmarkStart w:id="475" w:name="_Toc74672619"/>
      <w:r w:rsidRPr="00C91120">
        <w:rPr>
          <w:rFonts w:hint="eastAsia"/>
        </w:rPr>
        <w:t xml:space="preserve">1 </w:t>
      </w:r>
      <w:r w:rsidRPr="00C91120">
        <w:rPr>
          <w:rFonts w:hint="eastAsia"/>
        </w:rPr>
        <w:t>考情分析</w:t>
      </w:r>
      <w:bookmarkEnd w:id="475"/>
    </w:p>
    <w:p w14:paraId="4266FDE0" w14:textId="69C58CCC" w:rsidR="00532B1C" w:rsidRPr="00C91120" w:rsidRDefault="00532B1C" w:rsidP="007F5CE8">
      <w:pPr>
        <w:ind w:firstLine="420"/>
      </w:pPr>
      <w:del w:id="476" w:author="Administrator" w:date="2021-06-15T15:50:00Z">
        <w:r w:rsidRPr="00C91120" w:rsidDel="002F06BB">
          <w:tab/>
        </w:r>
      </w:del>
      <w:r w:rsidRPr="00C91120">
        <w:rPr>
          <w:rFonts w:hint="eastAsia"/>
        </w:rPr>
        <w:t>根据对历年的考试真题进行分析，本章要求考生掌握以下几个方面的知识：</w:t>
      </w:r>
    </w:p>
    <w:p w14:paraId="04264203"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）熟悉常见的面向对象概念；</w:t>
      </w:r>
    </w:p>
    <w:p w14:paraId="4ABF1314"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）熟悉面向对象设计原则；</w:t>
      </w:r>
    </w:p>
    <w:p w14:paraId="1F4BC3A1"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）了解</w:t>
      </w:r>
      <w:r w:rsidRPr="00C91120">
        <w:rPr>
          <w:rFonts w:hint="eastAsia"/>
        </w:rPr>
        <w:t>UML</w:t>
      </w:r>
      <w:r w:rsidRPr="00C91120">
        <w:rPr>
          <w:rFonts w:hint="eastAsia"/>
        </w:rPr>
        <w:t>分类和常见的</w:t>
      </w:r>
      <w:r w:rsidRPr="00C91120">
        <w:rPr>
          <w:rFonts w:hint="eastAsia"/>
        </w:rPr>
        <w:t>UML</w:t>
      </w:r>
      <w:r w:rsidRPr="00C91120">
        <w:rPr>
          <w:rFonts w:hint="eastAsia"/>
        </w:rPr>
        <w:t>图示。</w:t>
      </w:r>
      <w:r w:rsidRPr="00C91120">
        <w:rPr>
          <w:rFonts w:hint="eastAsia"/>
        </w:rPr>
        <w:tab/>
      </w:r>
    </w:p>
    <w:p w14:paraId="389CB767" w14:textId="77777777" w:rsidR="00532B1C" w:rsidRPr="00C91120" w:rsidRDefault="00532B1C" w:rsidP="007F5CE8">
      <w:pPr>
        <w:ind w:firstLine="420"/>
      </w:pPr>
      <w:r w:rsidRPr="00C91120">
        <w:rPr>
          <w:rFonts w:hint="eastAsia"/>
        </w:rPr>
        <w:t>（</w:t>
      </w:r>
      <w:r w:rsidRPr="00C91120">
        <w:rPr>
          <w:rFonts w:hint="eastAsia"/>
        </w:rPr>
        <w:t>4</w:t>
      </w:r>
      <w:r w:rsidRPr="00C91120">
        <w:rPr>
          <w:rFonts w:hint="eastAsia"/>
        </w:rPr>
        <w:t>）掌握设计模式：首先辨识中英文名称，其次掌握设计模式分类，然后了解各设计模式的使用场景。</w:t>
      </w:r>
    </w:p>
    <w:p w14:paraId="6F34C1EF" w14:textId="77777777" w:rsidR="00532B1C" w:rsidRPr="00C91120" w:rsidRDefault="00532B1C" w:rsidP="008D2842">
      <w:pPr>
        <w:pStyle w:val="3"/>
      </w:pPr>
      <w:bookmarkStart w:id="477" w:name="_Toc74672620"/>
      <w:r w:rsidRPr="00C91120">
        <w:rPr>
          <w:rFonts w:hint="eastAsia"/>
        </w:rPr>
        <w:t xml:space="preserve">1.1 </w:t>
      </w:r>
      <w:r w:rsidRPr="00C91120">
        <w:rPr>
          <w:rFonts w:hint="eastAsia"/>
        </w:rPr>
        <w:t>本章重点</w:t>
      </w:r>
      <w:bookmarkEnd w:id="477"/>
    </w:p>
    <w:tbl>
      <w:tblPr>
        <w:tblStyle w:val="a7"/>
        <w:tblW w:w="5000" w:type="pct"/>
        <w:jc w:val="center"/>
        <w:tblLook w:val="04A0" w:firstRow="1" w:lastRow="0" w:firstColumn="1" w:lastColumn="0" w:noHBand="0" w:noVBand="1"/>
      </w:tblPr>
      <w:tblGrid>
        <w:gridCol w:w="951"/>
        <w:gridCol w:w="4457"/>
        <w:gridCol w:w="2519"/>
      </w:tblGrid>
      <w:tr w:rsidR="00532B1C" w:rsidRPr="00C91120" w14:paraId="1F6B6C2F" w14:textId="77777777" w:rsidTr="002F06BB">
        <w:trPr>
          <w:trHeight w:val="23"/>
          <w:jc w:val="center"/>
        </w:trPr>
        <w:tc>
          <w:tcPr>
            <w:tcW w:w="600" w:type="pct"/>
            <w:tcBorders>
              <w:top w:val="single" w:sz="4" w:space="0" w:color="auto"/>
              <w:left w:val="single" w:sz="4" w:space="0" w:color="auto"/>
              <w:bottom w:val="single" w:sz="4" w:space="0" w:color="auto"/>
              <w:right w:val="single" w:sz="4" w:space="0" w:color="auto"/>
            </w:tcBorders>
            <w:vAlign w:val="center"/>
            <w:hideMark/>
          </w:tcPr>
          <w:p w14:paraId="5600CDA8" w14:textId="77777777" w:rsidR="00532B1C" w:rsidRPr="00C91120" w:rsidRDefault="00532B1C" w:rsidP="002F06BB">
            <w:pPr>
              <w:pStyle w:val="aa"/>
            </w:pPr>
            <w:r w:rsidRPr="00C91120">
              <w:rPr>
                <w:rFonts w:hint="eastAsia"/>
              </w:rPr>
              <w:t>序号</w:t>
            </w:r>
          </w:p>
        </w:tc>
        <w:tc>
          <w:tcPr>
            <w:tcW w:w="2811" w:type="pct"/>
            <w:tcBorders>
              <w:top w:val="single" w:sz="4" w:space="0" w:color="auto"/>
              <w:left w:val="single" w:sz="4" w:space="0" w:color="auto"/>
              <w:bottom w:val="single" w:sz="4" w:space="0" w:color="auto"/>
              <w:right w:val="single" w:sz="4" w:space="0" w:color="auto"/>
            </w:tcBorders>
            <w:vAlign w:val="center"/>
            <w:hideMark/>
          </w:tcPr>
          <w:p w14:paraId="77DE8C28" w14:textId="77777777" w:rsidR="00532B1C" w:rsidRPr="00C91120" w:rsidRDefault="00532B1C" w:rsidP="002F06BB">
            <w:pPr>
              <w:pStyle w:val="aa"/>
            </w:pPr>
            <w:r w:rsidRPr="00C91120">
              <w:rPr>
                <w:rFonts w:hint="eastAsia"/>
              </w:rPr>
              <w:t>知识领域</w:t>
            </w:r>
          </w:p>
        </w:tc>
        <w:tc>
          <w:tcPr>
            <w:tcW w:w="1590" w:type="pct"/>
            <w:tcBorders>
              <w:top w:val="single" w:sz="4" w:space="0" w:color="auto"/>
              <w:left w:val="single" w:sz="4" w:space="0" w:color="auto"/>
              <w:bottom w:val="single" w:sz="4" w:space="0" w:color="auto"/>
              <w:right w:val="single" w:sz="4" w:space="0" w:color="auto"/>
            </w:tcBorders>
            <w:vAlign w:val="center"/>
            <w:hideMark/>
          </w:tcPr>
          <w:p w14:paraId="2FB3CA7A" w14:textId="77777777" w:rsidR="00532B1C" w:rsidRPr="00C91120" w:rsidRDefault="00532B1C" w:rsidP="002F06BB">
            <w:pPr>
              <w:pStyle w:val="aa"/>
            </w:pPr>
            <w:r w:rsidRPr="00C91120">
              <w:rPr>
                <w:rFonts w:hint="eastAsia"/>
              </w:rPr>
              <w:t>知识点详情</w:t>
            </w:r>
          </w:p>
        </w:tc>
      </w:tr>
      <w:tr w:rsidR="00532B1C" w:rsidRPr="00C91120" w14:paraId="31DD5D0A" w14:textId="77777777" w:rsidTr="002F06BB">
        <w:trPr>
          <w:trHeight w:val="23"/>
          <w:jc w:val="center"/>
        </w:trPr>
        <w:tc>
          <w:tcPr>
            <w:tcW w:w="600" w:type="pct"/>
            <w:tcBorders>
              <w:top w:val="single" w:sz="4" w:space="0" w:color="auto"/>
              <w:left w:val="single" w:sz="4" w:space="0" w:color="auto"/>
              <w:bottom w:val="single" w:sz="4" w:space="0" w:color="auto"/>
              <w:right w:val="single" w:sz="4" w:space="0" w:color="auto"/>
            </w:tcBorders>
            <w:vAlign w:val="center"/>
            <w:hideMark/>
          </w:tcPr>
          <w:p w14:paraId="772213F3" w14:textId="77777777" w:rsidR="00532B1C" w:rsidRPr="00C91120" w:rsidRDefault="00532B1C" w:rsidP="002F06BB">
            <w:pPr>
              <w:pStyle w:val="aa"/>
            </w:pPr>
            <w:r w:rsidRPr="00C91120">
              <w:rPr>
                <w:rFonts w:hint="eastAsia"/>
              </w:rPr>
              <w:t>1</w:t>
            </w:r>
          </w:p>
        </w:tc>
        <w:tc>
          <w:tcPr>
            <w:tcW w:w="2811" w:type="pct"/>
            <w:tcBorders>
              <w:top w:val="single" w:sz="4" w:space="0" w:color="auto"/>
              <w:left w:val="single" w:sz="4" w:space="0" w:color="auto"/>
              <w:bottom w:val="single" w:sz="4" w:space="0" w:color="auto"/>
              <w:right w:val="single" w:sz="4" w:space="0" w:color="auto"/>
            </w:tcBorders>
            <w:vAlign w:val="center"/>
            <w:hideMark/>
          </w:tcPr>
          <w:p w14:paraId="7164390D" w14:textId="77777777" w:rsidR="00532B1C" w:rsidRPr="00C91120" w:rsidRDefault="00532B1C" w:rsidP="002F06BB">
            <w:pPr>
              <w:pStyle w:val="aa"/>
            </w:pPr>
            <w:r w:rsidRPr="00C91120">
              <w:t>面向对象的概念（</w:t>
            </w:r>
            <w:r w:rsidRPr="00C91120">
              <w:rPr>
                <w:rFonts w:ascii="Segoe UI Symbol" w:hAnsi="Segoe UI Symbol" w:cs="Segoe UI Symbol"/>
              </w:rPr>
              <w:t>★★★★★</w:t>
            </w:r>
            <w:r w:rsidRPr="00C91120">
              <w:t>）</w:t>
            </w:r>
          </w:p>
        </w:tc>
        <w:tc>
          <w:tcPr>
            <w:tcW w:w="1590" w:type="pct"/>
            <w:tcBorders>
              <w:top w:val="single" w:sz="4" w:space="0" w:color="auto"/>
              <w:left w:val="single" w:sz="4" w:space="0" w:color="auto"/>
              <w:bottom w:val="single" w:sz="4" w:space="0" w:color="auto"/>
              <w:right w:val="single" w:sz="4" w:space="0" w:color="auto"/>
            </w:tcBorders>
            <w:vAlign w:val="center"/>
            <w:hideMark/>
          </w:tcPr>
          <w:p w14:paraId="2CED9798" w14:textId="77777777" w:rsidR="00532B1C" w:rsidRPr="00C91120" w:rsidRDefault="00532B1C" w:rsidP="002F06BB">
            <w:pPr>
              <w:pStyle w:val="aa"/>
            </w:pPr>
            <w:r w:rsidRPr="00C91120">
              <w:t>面向对象的概念</w:t>
            </w:r>
          </w:p>
        </w:tc>
      </w:tr>
      <w:tr w:rsidR="00532B1C" w:rsidRPr="00C91120" w14:paraId="2C54552E" w14:textId="77777777" w:rsidTr="002F06BB">
        <w:trPr>
          <w:trHeight w:val="23"/>
          <w:jc w:val="center"/>
        </w:trPr>
        <w:tc>
          <w:tcPr>
            <w:tcW w:w="600" w:type="pct"/>
            <w:tcBorders>
              <w:top w:val="single" w:sz="4" w:space="0" w:color="auto"/>
              <w:left w:val="single" w:sz="4" w:space="0" w:color="auto"/>
              <w:bottom w:val="single" w:sz="4" w:space="0" w:color="auto"/>
              <w:right w:val="single" w:sz="4" w:space="0" w:color="auto"/>
            </w:tcBorders>
            <w:vAlign w:val="center"/>
            <w:hideMark/>
          </w:tcPr>
          <w:p w14:paraId="144712AA" w14:textId="77777777" w:rsidR="00532B1C" w:rsidRPr="00C91120" w:rsidRDefault="00532B1C" w:rsidP="002F06BB">
            <w:pPr>
              <w:pStyle w:val="aa"/>
            </w:pPr>
            <w:r w:rsidRPr="00C91120">
              <w:rPr>
                <w:rFonts w:hint="eastAsia"/>
              </w:rPr>
              <w:t>1</w:t>
            </w:r>
          </w:p>
        </w:tc>
        <w:tc>
          <w:tcPr>
            <w:tcW w:w="2811" w:type="pct"/>
            <w:tcBorders>
              <w:top w:val="single" w:sz="4" w:space="0" w:color="auto"/>
              <w:left w:val="single" w:sz="4" w:space="0" w:color="auto"/>
              <w:bottom w:val="single" w:sz="4" w:space="0" w:color="auto"/>
              <w:right w:val="single" w:sz="4" w:space="0" w:color="auto"/>
            </w:tcBorders>
            <w:vAlign w:val="center"/>
            <w:hideMark/>
          </w:tcPr>
          <w:p w14:paraId="05A3C8EC" w14:textId="77777777" w:rsidR="00532B1C" w:rsidRPr="00C91120" w:rsidRDefault="00532B1C" w:rsidP="002F06BB">
            <w:pPr>
              <w:pStyle w:val="aa"/>
            </w:pPr>
            <w:r w:rsidRPr="00C91120">
              <w:rPr>
                <w:rFonts w:hint="eastAsia"/>
              </w:rPr>
              <w:t>U</w:t>
            </w:r>
            <w:r w:rsidRPr="00C91120">
              <w:t>ML</w:t>
            </w:r>
            <w:r w:rsidRPr="00C91120">
              <w:t>（</w:t>
            </w:r>
            <w:r w:rsidRPr="00C91120">
              <w:rPr>
                <w:rFonts w:hint="eastAsia"/>
              </w:rPr>
              <w:t>★★★★★</w:t>
            </w:r>
            <w:r w:rsidRPr="00C91120">
              <w:t>）</w:t>
            </w:r>
          </w:p>
        </w:tc>
        <w:tc>
          <w:tcPr>
            <w:tcW w:w="1590" w:type="pct"/>
            <w:tcBorders>
              <w:top w:val="single" w:sz="4" w:space="0" w:color="auto"/>
              <w:left w:val="single" w:sz="4" w:space="0" w:color="auto"/>
              <w:bottom w:val="single" w:sz="4" w:space="0" w:color="auto"/>
              <w:right w:val="single" w:sz="4" w:space="0" w:color="auto"/>
            </w:tcBorders>
            <w:vAlign w:val="center"/>
            <w:hideMark/>
          </w:tcPr>
          <w:p w14:paraId="775FABF2" w14:textId="77777777" w:rsidR="00532B1C" w:rsidRPr="00C91120" w:rsidRDefault="00532B1C" w:rsidP="002F06BB">
            <w:pPr>
              <w:pStyle w:val="aa"/>
            </w:pPr>
            <w:r w:rsidRPr="00C91120">
              <w:t>UML</w:t>
            </w:r>
          </w:p>
        </w:tc>
      </w:tr>
      <w:tr w:rsidR="00532B1C" w:rsidRPr="00C91120" w14:paraId="3A4A21C3" w14:textId="77777777" w:rsidTr="002F06BB">
        <w:trPr>
          <w:trHeight w:val="23"/>
          <w:jc w:val="center"/>
        </w:trPr>
        <w:tc>
          <w:tcPr>
            <w:tcW w:w="600" w:type="pct"/>
            <w:tcBorders>
              <w:top w:val="single" w:sz="4" w:space="0" w:color="auto"/>
              <w:left w:val="single" w:sz="4" w:space="0" w:color="auto"/>
              <w:bottom w:val="single" w:sz="4" w:space="0" w:color="auto"/>
              <w:right w:val="single" w:sz="4" w:space="0" w:color="auto"/>
            </w:tcBorders>
            <w:vAlign w:val="center"/>
            <w:hideMark/>
          </w:tcPr>
          <w:p w14:paraId="3A549FB3" w14:textId="77777777" w:rsidR="00532B1C" w:rsidRPr="00C91120" w:rsidRDefault="00532B1C" w:rsidP="002F06BB">
            <w:pPr>
              <w:pStyle w:val="aa"/>
            </w:pPr>
            <w:r w:rsidRPr="00C91120">
              <w:rPr>
                <w:rFonts w:hint="eastAsia"/>
              </w:rPr>
              <w:t>1</w:t>
            </w:r>
          </w:p>
        </w:tc>
        <w:tc>
          <w:tcPr>
            <w:tcW w:w="2811" w:type="pct"/>
            <w:tcBorders>
              <w:top w:val="single" w:sz="4" w:space="0" w:color="auto"/>
              <w:left w:val="single" w:sz="4" w:space="0" w:color="auto"/>
              <w:bottom w:val="single" w:sz="4" w:space="0" w:color="auto"/>
              <w:right w:val="single" w:sz="4" w:space="0" w:color="auto"/>
            </w:tcBorders>
            <w:vAlign w:val="center"/>
            <w:hideMark/>
          </w:tcPr>
          <w:p w14:paraId="5B7F75A2" w14:textId="77777777" w:rsidR="00532B1C" w:rsidRPr="00C91120" w:rsidRDefault="00532B1C" w:rsidP="002F06BB">
            <w:pPr>
              <w:pStyle w:val="aa"/>
            </w:pPr>
            <w:r w:rsidRPr="00C91120">
              <w:t>设计模式（</w:t>
            </w:r>
            <w:r w:rsidRPr="00C91120">
              <w:rPr>
                <w:rFonts w:hint="eastAsia"/>
              </w:rPr>
              <w:t>★★★★★</w:t>
            </w:r>
            <w:r w:rsidRPr="00C91120">
              <w:t>）</w:t>
            </w:r>
          </w:p>
        </w:tc>
        <w:tc>
          <w:tcPr>
            <w:tcW w:w="1590" w:type="pct"/>
            <w:tcBorders>
              <w:top w:val="single" w:sz="4" w:space="0" w:color="auto"/>
              <w:left w:val="single" w:sz="4" w:space="0" w:color="auto"/>
              <w:bottom w:val="single" w:sz="4" w:space="0" w:color="auto"/>
              <w:right w:val="single" w:sz="4" w:space="0" w:color="auto"/>
            </w:tcBorders>
            <w:vAlign w:val="center"/>
            <w:hideMark/>
          </w:tcPr>
          <w:p w14:paraId="43D0BF5D" w14:textId="77777777" w:rsidR="00532B1C" w:rsidRPr="00C91120" w:rsidRDefault="00532B1C" w:rsidP="002F06BB">
            <w:pPr>
              <w:pStyle w:val="aa"/>
            </w:pPr>
            <w:r w:rsidRPr="00C91120">
              <w:t>设计模式</w:t>
            </w:r>
          </w:p>
        </w:tc>
      </w:tr>
    </w:tbl>
    <w:p w14:paraId="3AF3C5F7" w14:textId="77777777" w:rsidR="002F06BB" w:rsidRDefault="002F06BB" w:rsidP="002F06BB">
      <w:pPr>
        <w:ind w:firstLine="420"/>
      </w:pPr>
    </w:p>
    <w:p w14:paraId="48FDFA8D" w14:textId="77777777" w:rsidR="00532B1C" w:rsidRPr="00C91120" w:rsidRDefault="00532B1C" w:rsidP="008D2842">
      <w:pPr>
        <w:pStyle w:val="2"/>
      </w:pPr>
      <w:bookmarkStart w:id="478" w:name="_Toc74672621"/>
      <w:r w:rsidRPr="00C91120">
        <w:rPr>
          <w:rFonts w:hint="eastAsia"/>
        </w:rPr>
        <w:t xml:space="preserve">2 </w:t>
      </w:r>
      <w:r w:rsidRPr="00C91120">
        <w:rPr>
          <w:rFonts w:hint="eastAsia"/>
        </w:rPr>
        <w:t>知识点详情</w:t>
      </w:r>
      <w:bookmarkEnd w:id="478"/>
    </w:p>
    <w:p w14:paraId="5281BC5A" w14:textId="77777777" w:rsidR="00532B1C" w:rsidRPr="00C91120" w:rsidRDefault="00532B1C" w:rsidP="008D2842">
      <w:pPr>
        <w:pStyle w:val="3"/>
      </w:pPr>
      <w:bookmarkStart w:id="479" w:name="_Toc74672622"/>
      <w:r w:rsidRPr="00C91120">
        <w:rPr>
          <w:rFonts w:hint="eastAsia"/>
        </w:rPr>
        <w:t>2.</w:t>
      </w:r>
      <w:r w:rsidRPr="00C91120">
        <w:t xml:space="preserve">1 </w:t>
      </w:r>
      <w:r w:rsidRPr="00C91120">
        <w:t>面向对象的概念（</w:t>
      </w:r>
      <w:r w:rsidRPr="00C91120">
        <w:rPr>
          <w:rFonts w:hint="eastAsia"/>
        </w:rPr>
        <w:t>★★★★★</w:t>
      </w:r>
      <w:r w:rsidRPr="00C91120">
        <w:t>）</w:t>
      </w:r>
      <w:bookmarkEnd w:id="479"/>
    </w:p>
    <w:p w14:paraId="5623AD53" w14:textId="77777777" w:rsidR="00532B1C" w:rsidRPr="00C91120" w:rsidRDefault="00532B1C" w:rsidP="007F5CE8">
      <w:pPr>
        <w:ind w:firstLine="420"/>
      </w:pPr>
      <w:r w:rsidRPr="00C91120">
        <w:t>【考法分析】</w:t>
      </w:r>
    </w:p>
    <w:p w14:paraId="31BD20D2" w14:textId="77777777" w:rsidR="00532B1C" w:rsidRPr="00C91120" w:rsidRDefault="00532B1C" w:rsidP="007F5CE8">
      <w:pPr>
        <w:ind w:firstLine="420"/>
      </w:pPr>
      <w:r w:rsidRPr="00C91120">
        <w:t>本知识点的考查形式主要是给定相关的一些概念描述判断正误；或根据描述指出对应的概念。</w:t>
      </w:r>
    </w:p>
    <w:p w14:paraId="3FA0DFB2" w14:textId="77777777" w:rsidR="00532B1C" w:rsidRPr="00C91120" w:rsidRDefault="00532B1C" w:rsidP="007F5CE8">
      <w:pPr>
        <w:ind w:firstLine="420"/>
      </w:pPr>
      <w:r w:rsidRPr="00C91120">
        <w:t>【要点分析】</w:t>
      </w:r>
    </w:p>
    <w:p w14:paraId="19B28D7A" w14:textId="77777777" w:rsidR="00532B1C" w:rsidRPr="00C91120" w:rsidRDefault="00532B1C" w:rsidP="007F5CE8">
      <w:pPr>
        <w:ind w:firstLine="420"/>
      </w:pPr>
      <w:r w:rsidRPr="00C91120">
        <w:rPr>
          <w:rFonts w:hint="eastAsia"/>
        </w:rPr>
        <w:t>1</w:t>
      </w:r>
      <w:r w:rsidRPr="00C91120">
        <w:rPr>
          <w:rFonts w:hint="eastAsia"/>
        </w:rPr>
        <w:t>、基本概念：</w:t>
      </w:r>
    </w:p>
    <w:p w14:paraId="71EA44AE" w14:textId="77777777" w:rsidR="00532B1C" w:rsidRPr="00C91120" w:rsidRDefault="00532B1C" w:rsidP="007F5CE8">
      <w:pPr>
        <w:ind w:firstLine="422"/>
      </w:pPr>
      <w:r w:rsidRPr="00C91120">
        <w:rPr>
          <w:rFonts w:hint="eastAsia"/>
          <w:b/>
          <w:bCs/>
        </w:rPr>
        <w:t>对象</w:t>
      </w:r>
      <w:r w:rsidRPr="00C91120">
        <w:rPr>
          <w:rFonts w:hint="eastAsia"/>
        </w:rPr>
        <w:t>：属性（数据）</w:t>
      </w:r>
      <w:r w:rsidRPr="00C91120">
        <w:rPr>
          <w:rFonts w:hint="eastAsia"/>
        </w:rPr>
        <w:t>+</w:t>
      </w:r>
      <w:r w:rsidRPr="00C91120">
        <w:rPr>
          <w:rFonts w:hint="eastAsia"/>
        </w:rPr>
        <w:t>方法（操作）</w:t>
      </w:r>
      <w:r w:rsidRPr="00C91120">
        <w:rPr>
          <w:rFonts w:hint="eastAsia"/>
        </w:rPr>
        <w:t>+</w:t>
      </w:r>
      <w:r w:rsidRPr="00C91120">
        <w:rPr>
          <w:rFonts w:hint="eastAsia"/>
        </w:rPr>
        <w:t>对象</w:t>
      </w:r>
      <w:r w:rsidRPr="00C91120">
        <w:rPr>
          <w:rFonts w:hint="eastAsia"/>
        </w:rPr>
        <w:t>ID</w:t>
      </w:r>
    </w:p>
    <w:p w14:paraId="4359AC5D" w14:textId="44F70303" w:rsidR="00532B1C" w:rsidRPr="00C91120" w:rsidRDefault="00532B1C" w:rsidP="007F5CE8">
      <w:pPr>
        <w:ind w:firstLine="422"/>
      </w:pPr>
      <w:r w:rsidRPr="00C91120">
        <w:rPr>
          <w:rFonts w:hint="eastAsia"/>
          <w:b/>
          <w:bCs/>
        </w:rPr>
        <w:t>封装</w:t>
      </w:r>
      <w:r w:rsidRPr="00C91120">
        <w:rPr>
          <w:rFonts w:hint="eastAsia"/>
        </w:rPr>
        <w:t>：隐藏对象的属性和实现细节</w:t>
      </w:r>
      <w:del w:id="480" w:author="Administrator" w:date="2021-06-15T15:51:00Z">
        <w:r w:rsidRPr="00C91120" w:rsidDel="002F06BB">
          <w:rPr>
            <w:rFonts w:hint="eastAsia"/>
          </w:rPr>
          <w:delText>,</w:delText>
        </w:r>
      </w:del>
      <w:ins w:id="481" w:author="Administrator" w:date="2021-06-15T15:51:00Z">
        <w:r w:rsidR="002F06BB">
          <w:rPr>
            <w:rFonts w:hint="eastAsia"/>
          </w:rPr>
          <w:t>，</w:t>
        </w:r>
      </w:ins>
      <w:r w:rsidRPr="00C91120">
        <w:rPr>
          <w:rFonts w:hint="eastAsia"/>
        </w:rPr>
        <w:t>仅对外公开接口（信息隐藏技术）</w:t>
      </w:r>
      <w:ins w:id="482" w:author="Administrator" w:date="2021-06-15T15:52:00Z">
        <w:r w:rsidR="002F06BB">
          <w:rPr>
            <w:rFonts w:hint="eastAsia"/>
          </w:rPr>
          <w:t>。</w:t>
        </w:r>
      </w:ins>
    </w:p>
    <w:p w14:paraId="62364E04" w14:textId="77777777" w:rsidR="00532B1C" w:rsidRPr="00C91120" w:rsidRDefault="00532B1C" w:rsidP="007F5CE8">
      <w:pPr>
        <w:ind w:firstLine="422"/>
      </w:pPr>
      <w:r w:rsidRPr="00C91120">
        <w:rPr>
          <w:rFonts w:hint="eastAsia"/>
          <w:b/>
          <w:bCs/>
        </w:rPr>
        <w:t>类</w:t>
      </w:r>
      <w:r w:rsidRPr="00C91120">
        <w:rPr>
          <w:rFonts w:hint="eastAsia"/>
        </w:rPr>
        <w:t>（实体类</w:t>
      </w:r>
      <w:r w:rsidRPr="00C91120">
        <w:rPr>
          <w:rFonts w:hint="eastAsia"/>
        </w:rPr>
        <w:t>/</w:t>
      </w:r>
      <w:r w:rsidRPr="00C91120">
        <w:rPr>
          <w:rFonts w:hint="eastAsia"/>
        </w:rPr>
        <w:t>控制类</w:t>
      </w:r>
      <w:r w:rsidRPr="00C91120">
        <w:rPr>
          <w:rFonts w:hint="eastAsia"/>
        </w:rPr>
        <w:t>/</w:t>
      </w:r>
      <w:r w:rsidRPr="00C91120">
        <w:rPr>
          <w:rFonts w:hint="eastAsia"/>
        </w:rPr>
        <w:t>边界类）</w:t>
      </w:r>
    </w:p>
    <w:p w14:paraId="585BCE50" w14:textId="533B7636" w:rsidR="00532B1C" w:rsidRPr="00C91120" w:rsidRDefault="00532B1C" w:rsidP="007F5CE8">
      <w:pPr>
        <w:ind w:firstLine="422"/>
      </w:pPr>
      <w:r w:rsidRPr="00C91120">
        <w:rPr>
          <w:rFonts w:hint="eastAsia"/>
          <w:b/>
          <w:bCs/>
        </w:rPr>
        <w:t>接口</w:t>
      </w:r>
      <w:r w:rsidRPr="00C91120">
        <w:rPr>
          <w:rFonts w:hint="eastAsia"/>
        </w:rPr>
        <w:t>：一种特殊的类，他只有方法定义没有实现</w:t>
      </w:r>
      <w:ins w:id="483" w:author="Administrator" w:date="2021-06-15T15:52:00Z">
        <w:r w:rsidR="002F06BB">
          <w:rPr>
            <w:rFonts w:hint="eastAsia"/>
          </w:rPr>
          <w:t>。</w:t>
        </w:r>
      </w:ins>
    </w:p>
    <w:p w14:paraId="5506AB41" w14:textId="2B32D394" w:rsidR="00532B1C" w:rsidRPr="00C91120" w:rsidRDefault="00532B1C" w:rsidP="007F5CE8">
      <w:pPr>
        <w:ind w:firstLine="422"/>
      </w:pPr>
      <w:r w:rsidRPr="00C91120">
        <w:rPr>
          <w:rFonts w:hint="eastAsia"/>
          <w:b/>
          <w:bCs/>
        </w:rPr>
        <w:t>继承与泛化</w:t>
      </w:r>
      <w:r w:rsidRPr="00C91120">
        <w:rPr>
          <w:rFonts w:hint="eastAsia"/>
        </w:rPr>
        <w:t>：复用机制</w:t>
      </w:r>
      <w:ins w:id="484" w:author="Administrator" w:date="2021-06-15T15:52:00Z">
        <w:r w:rsidR="002F06BB">
          <w:rPr>
            <w:rFonts w:hint="eastAsia"/>
          </w:rPr>
          <w:t>。</w:t>
        </w:r>
      </w:ins>
    </w:p>
    <w:p w14:paraId="7BE4AE6F" w14:textId="6CD1BAC5" w:rsidR="00532B1C" w:rsidRPr="00C91120" w:rsidRDefault="00532B1C" w:rsidP="007F5CE8">
      <w:pPr>
        <w:ind w:firstLine="422"/>
      </w:pPr>
      <w:r w:rsidRPr="00C91120">
        <w:rPr>
          <w:rFonts w:hint="eastAsia"/>
          <w:b/>
          <w:bCs/>
        </w:rPr>
        <w:t>重置</w:t>
      </w:r>
      <w:r w:rsidRPr="00C91120">
        <w:rPr>
          <w:rFonts w:hint="eastAsia"/>
          <w:b/>
          <w:bCs/>
        </w:rPr>
        <w:t>/</w:t>
      </w:r>
      <w:r w:rsidRPr="00C91120">
        <w:rPr>
          <w:rFonts w:hint="eastAsia"/>
          <w:b/>
          <w:bCs/>
        </w:rPr>
        <w:t>覆盖</w:t>
      </w:r>
      <w:r w:rsidRPr="00C91120">
        <w:rPr>
          <w:rFonts w:hint="eastAsia"/>
        </w:rPr>
        <w:t>（</w:t>
      </w:r>
      <w:r w:rsidRPr="00C91120">
        <w:rPr>
          <w:rFonts w:hint="eastAsia"/>
        </w:rPr>
        <w:t>Overriding</w:t>
      </w:r>
      <w:r w:rsidRPr="00C91120">
        <w:rPr>
          <w:rFonts w:hint="eastAsia"/>
        </w:rPr>
        <w:t>）：在子类中重新定义父类中已经定义的方法</w:t>
      </w:r>
      <w:ins w:id="485" w:author="Administrator" w:date="2021-06-15T15:52:00Z">
        <w:r w:rsidR="002F06BB">
          <w:rPr>
            <w:rFonts w:hint="eastAsia"/>
          </w:rPr>
          <w:t>。</w:t>
        </w:r>
      </w:ins>
    </w:p>
    <w:p w14:paraId="0F04BFA7" w14:textId="17E54F5E" w:rsidR="00532B1C" w:rsidRPr="00C91120" w:rsidRDefault="00532B1C" w:rsidP="007F5CE8">
      <w:pPr>
        <w:ind w:firstLine="422"/>
      </w:pPr>
      <w:r w:rsidRPr="00C91120">
        <w:rPr>
          <w:rFonts w:hint="eastAsia"/>
          <w:b/>
          <w:bCs/>
        </w:rPr>
        <w:t>动态绑定</w:t>
      </w:r>
      <w:r w:rsidRPr="00C91120">
        <w:rPr>
          <w:rFonts w:hint="eastAsia"/>
        </w:rPr>
        <w:t>：根据接收对象的具体情况将请求的操作与实现的方法进行连接（运行时绑定）</w:t>
      </w:r>
      <w:ins w:id="486" w:author="Administrator" w:date="2021-06-15T15:52:00Z">
        <w:r w:rsidR="002F06BB">
          <w:rPr>
            <w:rFonts w:hint="eastAsia"/>
          </w:rPr>
          <w:t>。</w:t>
        </w:r>
      </w:ins>
    </w:p>
    <w:p w14:paraId="44392FBA" w14:textId="53227AE6" w:rsidR="00532B1C" w:rsidRPr="00C91120" w:rsidRDefault="00532B1C" w:rsidP="007F5CE8">
      <w:pPr>
        <w:ind w:firstLine="422"/>
      </w:pPr>
      <w:r w:rsidRPr="00C91120">
        <w:rPr>
          <w:rFonts w:hint="eastAsia"/>
          <w:b/>
          <w:bCs/>
        </w:rPr>
        <w:t>多态</w:t>
      </w:r>
      <w:r w:rsidRPr="00C91120">
        <w:rPr>
          <w:rFonts w:hint="eastAsia"/>
        </w:rPr>
        <w:t>：不同对象收到同样的消息产生不同的结果，多态实质上是将子类的指针对象或者引用对象传递给父类指针对象后，通过这个父类指针对象调用的函数（此函数在父类中声明为虚函数，且在各个子类中重写这个函数），不是父类中定义的，而是传递进来的子类对象中重写的函数。（软设考试中对于多态分类只出现过过载多态</w:t>
      </w:r>
      <w:r>
        <w:rPr>
          <w:rFonts w:hint="eastAsia"/>
        </w:rPr>
        <w:t>-</w:t>
      </w:r>
      <w:r w:rsidRPr="00876466">
        <w:rPr>
          <w:rFonts w:hint="eastAsia"/>
        </w:rPr>
        <w:t>过载多态：同一个名字在不同的上下文中所代表的含义不同。</w:t>
      </w:r>
      <w:r w:rsidRPr="00C91120">
        <w:rPr>
          <w:rFonts w:hint="eastAsia"/>
        </w:rPr>
        <w:t>）</w:t>
      </w:r>
      <w:ins w:id="487" w:author="Administrator" w:date="2021-06-15T15:52:00Z">
        <w:r w:rsidR="002F06BB">
          <w:rPr>
            <w:rFonts w:hint="eastAsia"/>
          </w:rPr>
          <w:t>。</w:t>
        </w:r>
      </w:ins>
    </w:p>
    <w:p w14:paraId="60E8C60A" w14:textId="57EBA610" w:rsidR="00532B1C" w:rsidRPr="00C91120" w:rsidRDefault="00532B1C" w:rsidP="007F5CE8">
      <w:pPr>
        <w:ind w:firstLine="422"/>
      </w:pPr>
      <w:r w:rsidRPr="00C91120">
        <w:rPr>
          <w:rFonts w:hint="eastAsia"/>
          <w:b/>
          <w:bCs/>
        </w:rPr>
        <w:t>重载</w:t>
      </w:r>
      <w:r w:rsidRPr="00C91120">
        <w:rPr>
          <w:rFonts w:hint="eastAsia"/>
        </w:rPr>
        <w:t>：一个类可以有多个同名而参数类型不同的方法</w:t>
      </w:r>
      <w:ins w:id="488" w:author="Administrator" w:date="2021-06-15T15:53:00Z">
        <w:r w:rsidR="002F06BB">
          <w:rPr>
            <w:rFonts w:hint="eastAsia"/>
          </w:rPr>
          <w:t>。</w:t>
        </w:r>
      </w:ins>
    </w:p>
    <w:p w14:paraId="5D0254CF" w14:textId="064E90BA" w:rsidR="00532B1C" w:rsidRPr="00C91120" w:rsidRDefault="00532B1C" w:rsidP="007F5CE8">
      <w:pPr>
        <w:ind w:firstLine="422"/>
      </w:pPr>
      <w:r w:rsidRPr="00C91120">
        <w:rPr>
          <w:rFonts w:hint="eastAsia"/>
          <w:b/>
          <w:bCs/>
        </w:rPr>
        <w:t>类属类</w:t>
      </w:r>
      <w:r w:rsidRPr="00C91120">
        <w:rPr>
          <w:rFonts w:hint="eastAsia"/>
        </w:rPr>
        <w:t>：类的模板</w:t>
      </w:r>
      <w:ins w:id="489" w:author="Administrator" w:date="2021-06-15T15:53:00Z">
        <w:r w:rsidR="002F06BB">
          <w:rPr>
            <w:rFonts w:hint="eastAsia"/>
          </w:rPr>
          <w:t>。</w:t>
        </w:r>
      </w:ins>
    </w:p>
    <w:p w14:paraId="3D7C679C" w14:textId="3F64D7B3" w:rsidR="00532B1C" w:rsidRPr="00C91120" w:rsidRDefault="00532B1C" w:rsidP="007F5CE8">
      <w:pPr>
        <w:ind w:firstLine="422"/>
      </w:pPr>
      <w:r w:rsidRPr="00C91120">
        <w:rPr>
          <w:rFonts w:hint="eastAsia"/>
          <w:b/>
          <w:bCs/>
        </w:rPr>
        <w:t>消息和消息通信</w:t>
      </w:r>
      <w:r w:rsidRPr="00C91120">
        <w:rPr>
          <w:rFonts w:hint="eastAsia"/>
        </w:rPr>
        <w:t>：对象之间进行通信的一种构造叫</w:t>
      </w:r>
      <w:del w:id="490" w:author="Administrator" w:date="2021-06-15T15:53:00Z">
        <w:r w:rsidRPr="00C91120" w:rsidDel="002F06BB">
          <w:rPr>
            <w:rFonts w:hint="eastAsia"/>
          </w:rPr>
          <w:delText>做</w:delText>
        </w:r>
      </w:del>
      <w:ins w:id="491" w:author="Administrator" w:date="2021-06-15T15:53:00Z">
        <w:r w:rsidR="002F06BB">
          <w:rPr>
            <w:rFonts w:hint="eastAsia"/>
          </w:rPr>
          <w:t>作</w:t>
        </w:r>
      </w:ins>
      <w:r w:rsidRPr="00C91120">
        <w:rPr>
          <w:rFonts w:hint="eastAsia"/>
        </w:rPr>
        <w:t>消息。消息是异步通信的（消息传递：接收到信息的对象经过解释，然后予以响应）</w:t>
      </w:r>
    </w:p>
    <w:p w14:paraId="689FA06A" w14:textId="77777777" w:rsidR="00532B1C" w:rsidRPr="00C91120" w:rsidRDefault="00532B1C" w:rsidP="007F5CE8">
      <w:pPr>
        <w:ind w:firstLine="420"/>
      </w:pPr>
      <w:r w:rsidRPr="00C91120">
        <w:rPr>
          <w:rFonts w:hint="eastAsia"/>
        </w:rPr>
        <w:t>2</w:t>
      </w:r>
      <w:r w:rsidRPr="00C91120">
        <w:rPr>
          <w:rFonts w:hint="eastAsia"/>
        </w:rPr>
        <w:t>、面向对象设计原则：</w:t>
      </w:r>
    </w:p>
    <w:p w14:paraId="4ED9ED0E" w14:textId="580B0869" w:rsidR="00532B1C" w:rsidRPr="00C91120" w:rsidRDefault="00532B1C" w:rsidP="007F5CE8">
      <w:pPr>
        <w:ind w:firstLine="420"/>
      </w:pPr>
      <w:r w:rsidRPr="00C91120">
        <w:rPr>
          <w:rFonts w:hint="eastAsia"/>
        </w:rPr>
        <w:t>（</w:t>
      </w:r>
      <w:r w:rsidRPr="00C91120">
        <w:rPr>
          <w:rFonts w:hint="eastAsia"/>
        </w:rPr>
        <w:t>1</w:t>
      </w:r>
      <w:r w:rsidRPr="00C91120">
        <w:rPr>
          <w:rFonts w:hint="eastAsia"/>
        </w:rPr>
        <w:t>）</w:t>
      </w:r>
      <w:r w:rsidRPr="00C91120">
        <w:rPr>
          <w:rFonts w:hint="eastAsia"/>
          <w:b/>
          <w:bCs/>
        </w:rPr>
        <w:t>单一职责原则</w:t>
      </w:r>
      <w:r w:rsidRPr="00C91120">
        <w:rPr>
          <w:rFonts w:hint="eastAsia"/>
        </w:rPr>
        <w:t>：设计目的单一的类</w:t>
      </w:r>
      <w:ins w:id="492" w:author="Administrator" w:date="2021-06-15T15:55:00Z">
        <w:r w:rsidR="009934C3">
          <w:rPr>
            <w:rFonts w:hint="eastAsia"/>
          </w:rPr>
          <w:t>。</w:t>
        </w:r>
      </w:ins>
    </w:p>
    <w:p w14:paraId="1968172B" w14:textId="3A4E8387" w:rsidR="00532B1C" w:rsidRPr="00C91120" w:rsidRDefault="00532B1C" w:rsidP="007F5CE8">
      <w:pPr>
        <w:ind w:firstLine="420"/>
      </w:pPr>
      <w:r w:rsidRPr="00C91120">
        <w:rPr>
          <w:rFonts w:hint="eastAsia"/>
        </w:rPr>
        <w:t>（</w:t>
      </w:r>
      <w:r w:rsidRPr="00C91120">
        <w:rPr>
          <w:rFonts w:hint="eastAsia"/>
        </w:rPr>
        <w:t>2</w:t>
      </w:r>
      <w:r w:rsidRPr="00C91120">
        <w:rPr>
          <w:rFonts w:hint="eastAsia"/>
        </w:rPr>
        <w:t>）</w:t>
      </w:r>
      <w:r w:rsidRPr="00C91120">
        <w:rPr>
          <w:rFonts w:hint="eastAsia"/>
          <w:b/>
          <w:bCs/>
        </w:rPr>
        <w:t>开放</w:t>
      </w:r>
      <w:r w:rsidRPr="00C91120">
        <w:rPr>
          <w:rFonts w:hint="eastAsia"/>
          <w:b/>
          <w:bCs/>
        </w:rPr>
        <w:t>-</w:t>
      </w:r>
      <w:r w:rsidRPr="00C91120">
        <w:rPr>
          <w:rFonts w:hint="eastAsia"/>
          <w:b/>
          <w:bCs/>
        </w:rPr>
        <w:t>封闭原则</w:t>
      </w:r>
      <w:r w:rsidRPr="00C91120">
        <w:rPr>
          <w:rFonts w:hint="eastAsia"/>
        </w:rPr>
        <w:t>：对扩展开放，对修改封闭</w:t>
      </w:r>
      <w:ins w:id="493" w:author="Administrator" w:date="2021-06-15T15:55:00Z">
        <w:r w:rsidR="009934C3">
          <w:rPr>
            <w:rFonts w:hint="eastAsia"/>
          </w:rPr>
          <w:t>。</w:t>
        </w:r>
      </w:ins>
    </w:p>
    <w:p w14:paraId="494D815F" w14:textId="7118B4A5" w:rsidR="00532B1C" w:rsidRPr="00C91120" w:rsidRDefault="00532B1C" w:rsidP="007F5CE8">
      <w:pPr>
        <w:ind w:firstLine="420"/>
      </w:pPr>
      <w:r w:rsidRPr="00C91120">
        <w:rPr>
          <w:rFonts w:hint="eastAsia"/>
        </w:rPr>
        <w:t>（</w:t>
      </w:r>
      <w:r w:rsidRPr="00C91120">
        <w:rPr>
          <w:rFonts w:hint="eastAsia"/>
        </w:rPr>
        <w:t>3</w:t>
      </w:r>
      <w:r w:rsidRPr="00C91120">
        <w:rPr>
          <w:rFonts w:hint="eastAsia"/>
        </w:rPr>
        <w:t>）李氏（</w:t>
      </w:r>
      <w:r w:rsidRPr="00C91120">
        <w:rPr>
          <w:rFonts w:hint="eastAsia"/>
        </w:rPr>
        <w:t>Liskov</w:t>
      </w:r>
      <w:r w:rsidRPr="00C91120">
        <w:rPr>
          <w:rFonts w:hint="eastAsia"/>
        </w:rPr>
        <w:t>）替换原则：子类可以替换父类</w:t>
      </w:r>
      <w:ins w:id="494" w:author="Administrator" w:date="2021-06-15T15:55:00Z">
        <w:r w:rsidR="009934C3">
          <w:rPr>
            <w:rFonts w:hint="eastAsia"/>
          </w:rPr>
          <w:t>。</w:t>
        </w:r>
      </w:ins>
    </w:p>
    <w:p w14:paraId="3D68EE8E" w14:textId="5BD71FA4" w:rsidR="00532B1C" w:rsidRPr="00C91120" w:rsidRDefault="00532B1C" w:rsidP="007F5CE8">
      <w:pPr>
        <w:ind w:firstLine="420"/>
      </w:pPr>
      <w:r w:rsidRPr="00C91120">
        <w:rPr>
          <w:rFonts w:hint="eastAsia"/>
        </w:rPr>
        <w:t>（</w:t>
      </w:r>
      <w:r w:rsidRPr="00C91120">
        <w:rPr>
          <w:rFonts w:hint="eastAsia"/>
        </w:rPr>
        <w:t>4</w:t>
      </w:r>
      <w:r w:rsidRPr="00C91120">
        <w:rPr>
          <w:rFonts w:hint="eastAsia"/>
        </w:rPr>
        <w:t>）</w:t>
      </w:r>
      <w:r w:rsidRPr="00C91120">
        <w:rPr>
          <w:rFonts w:hint="eastAsia"/>
          <w:b/>
          <w:bCs/>
        </w:rPr>
        <w:t>依赖倒置原则</w:t>
      </w:r>
      <w:r w:rsidRPr="00C91120">
        <w:rPr>
          <w:rFonts w:hint="eastAsia"/>
        </w:rPr>
        <w:t>：要依赖于抽象，而不是具体实现；针对接口编程，不要针对实现编程</w:t>
      </w:r>
      <w:ins w:id="495" w:author="Administrator" w:date="2021-06-15T15:55:00Z">
        <w:r w:rsidR="009934C3">
          <w:rPr>
            <w:rFonts w:hint="eastAsia"/>
          </w:rPr>
          <w:t>。</w:t>
        </w:r>
      </w:ins>
    </w:p>
    <w:p w14:paraId="7D949DA4" w14:textId="66E5C099" w:rsidR="00532B1C" w:rsidRPr="00C91120" w:rsidRDefault="00532B1C" w:rsidP="007F5CE8">
      <w:pPr>
        <w:ind w:firstLine="420"/>
      </w:pPr>
      <w:r w:rsidRPr="00C91120">
        <w:rPr>
          <w:rFonts w:hint="eastAsia"/>
        </w:rPr>
        <w:t>（</w:t>
      </w:r>
      <w:r w:rsidRPr="00C91120">
        <w:rPr>
          <w:rFonts w:hint="eastAsia"/>
        </w:rPr>
        <w:t>5</w:t>
      </w:r>
      <w:r w:rsidRPr="00C91120">
        <w:rPr>
          <w:rFonts w:hint="eastAsia"/>
        </w:rPr>
        <w:t>）</w:t>
      </w:r>
      <w:r w:rsidRPr="00C91120">
        <w:rPr>
          <w:rFonts w:hint="eastAsia"/>
          <w:b/>
          <w:bCs/>
        </w:rPr>
        <w:t>接口隔离原则</w:t>
      </w:r>
      <w:r w:rsidRPr="00C91120">
        <w:rPr>
          <w:rFonts w:hint="eastAsia"/>
        </w:rPr>
        <w:t>：使用多个专门的接口比使用单一的总接口要好</w:t>
      </w:r>
      <w:ins w:id="496" w:author="Administrator" w:date="2021-06-15T15:55:00Z">
        <w:r w:rsidR="009934C3">
          <w:rPr>
            <w:rFonts w:hint="eastAsia"/>
          </w:rPr>
          <w:t>。</w:t>
        </w:r>
      </w:ins>
    </w:p>
    <w:p w14:paraId="49709789" w14:textId="171AAE9D" w:rsidR="00532B1C" w:rsidRPr="00C91120" w:rsidRDefault="00532B1C" w:rsidP="007F5CE8">
      <w:pPr>
        <w:ind w:firstLine="420"/>
      </w:pPr>
      <w:r w:rsidRPr="00C91120">
        <w:rPr>
          <w:rFonts w:hint="eastAsia"/>
        </w:rPr>
        <w:t>（</w:t>
      </w:r>
      <w:r w:rsidRPr="00C91120">
        <w:rPr>
          <w:rFonts w:hint="eastAsia"/>
        </w:rPr>
        <w:t>6</w:t>
      </w:r>
      <w:r w:rsidRPr="00C91120">
        <w:rPr>
          <w:rFonts w:hint="eastAsia"/>
        </w:rPr>
        <w:t>）</w:t>
      </w:r>
      <w:r w:rsidRPr="00C91120">
        <w:rPr>
          <w:rFonts w:hint="eastAsia"/>
          <w:b/>
          <w:bCs/>
        </w:rPr>
        <w:t>组合重用原则</w:t>
      </w:r>
      <w:r w:rsidRPr="00C91120">
        <w:rPr>
          <w:rFonts w:hint="eastAsia"/>
        </w:rPr>
        <w:t>：要尽量使用组合，而不是继承关系达到重用目的</w:t>
      </w:r>
      <w:ins w:id="497" w:author="Administrator" w:date="2021-06-15T15:55:00Z">
        <w:r w:rsidR="009934C3">
          <w:rPr>
            <w:rFonts w:hint="eastAsia"/>
          </w:rPr>
          <w:t>。</w:t>
        </w:r>
      </w:ins>
    </w:p>
    <w:p w14:paraId="7F723F74" w14:textId="75A96844" w:rsidR="00532B1C" w:rsidRDefault="00532B1C" w:rsidP="007F5CE8">
      <w:pPr>
        <w:ind w:firstLine="420"/>
      </w:pPr>
      <w:r w:rsidRPr="00C91120">
        <w:rPr>
          <w:rFonts w:hint="eastAsia"/>
        </w:rPr>
        <w:t>（</w:t>
      </w:r>
      <w:r w:rsidRPr="00C91120">
        <w:rPr>
          <w:rFonts w:hint="eastAsia"/>
        </w:rPr>
        <w:t>7</w:t>
      </w:r>
      <w:r w:rsidRPr="00C91120">
        <w:rPr>
          <w:rFonts w:hint="eastAsia"/>
        </w:rPr>
        <w:t>）</w:t>
      </w:r>
      <w:r w:rsidRPr="00C91120">
        <w:rPr>
          <w:rFonts w:hint="eastAsia"/>
          <w:b/>
          <w:bCs/>
        </w:rPr>
        <w:t>迪米特（</w:t>
      </w:r>
      <w:r w:rsidRPr="00C91120">
        <w:rPr>
          <w:rFonts w:hint="eastAsia"/>
          <w:b/>
          <w:bCs/>
        </w:rPr>
        <w:t>Demeter</w:t>
      </w:r>
      <w:r w:rsidRPr="00C91120">
        <w:rPr>
          <w:rFonts w:hint="eastAsia"/>
          <w:b/>
          <w:bCs/>
        </w:rPr>
        <w:t>）原则（最少知识法则）</w:t>
      </w:r>
      <w:r w:rsidRPr="00C91120">
        <w:rPr>
          <w:rFonts w:hint="eastAsia"/>
        </w:rPr>
        <w:t>：一个对象应当对其他对象有尽可能少的了解</w:t>
      </w:r>
      <w:ins w:id="498" w:author="Administrator" w:date="2021-06-15T15:55:00Z">
        <w:r w:rsidR="009934C3">
          <w:rPr>
            <w:rFonts w:hint="eastAsia"/>
          </w:rPr>
          <w:t>。</w:t>
        </w:r>
      </w:ins>
    </w:p>
    <w:p w14:paraId="5CF9396E" w14:textId="77777777" w:rsidR="00532B1C" w:rsidRDefault="00532B1C" w:rsidP="007F5CE8">
      <w:pPr>
        <w:ind w:firstLine="420"/>
      </w:pPr>
      <w:r>
        <w:rPr>
          <w:rFonts w:hint="eastAsia"/>
        </w:rPr>
        <w:t>4</w:t>
      </w:r>
      <w:r>
        <w:rPr>
          <w:rFonts w:hint="eastAsia"/>
        </w:rPr>
        <w:t>、面向对象其他设计原则</w:t>
      </w:r>
    </w:p>
    <w:p w14:paraId="601D0734" w14:textId="77777777" w:rsidR="00532B1C" w:rsidRPr="00876466" w:rsidRDefault="00532B1C" w:rsidP="007F5CE8">
      <w:pPr>
        <w:ind w:firstLine="420"/>
      </w:pPr>
      <w:r w:rsidRPr="00876466">
        <w:rPr>
          <w:rFonts w:hint="eastAsia"/>
        </w:rPr>
        <w:t>重用发布等价原则：重用的粒度就是发布的粒度</w:t>
      </w:r>
    </w:p>
    <w:p w14:paraId="54AA325A" w14:textId="77777777" w:rsidR="00532B1C" w:rsidRPr="00876466" w:rsidRDefault="00532B1C" w:rsidP="007F5CE8">
      <w:pPr>
        <w:ind w:firstLine="420"/>
      </w:pPr>
      <w:r w:rsidRPr="00876466">
        <w:rPr>
          <w:rFonts w:hint="eastAsia"/>
        </w:rPr>
        <w:t>共同封闭原则：包中的所有类对于同一性质的变化应该是共同封闭的。一个变化若对一个包产生影响，则将对该包里的所有类产生影响，而对于其他的包不造成任何影响。</w:t>
      </w:r>
    </w:p>
    <w:p w14:paraId="205A8615" w14:textId="77777777" w:rsidR="00532B1C" w:rsidRPr="00876466" w:rsidRDefault="00532B1C" w:rsidP="007F5CE8">
      <w:pPr>
        <w:ind w:firstLine="420"/>
      </w:pPr>
      <w:r w:rsidRPr="00876466">
        <w:rPr>
          <w:rFonts w:hint="eastAsia"/>
        </w:rPr>
        <w:t>共同重用原则：一个包里的所有类应该是共同重用的。如果重用了包里的一个类，那么就要重用包中的所有类。</w:t>
      </w:r>
    </w:p>
    <w:p w14:paraId="4BD68FDF" w14:textId="77777777" w:rsidR="00532B1C" w:rsidRPr="00876466" w:rsidRDefault="00532B1C" w:rsidP="007F5CE8">
      <w:pPr>
        <w:ind w:firstLine="420"/>
      </w:pPr>
      <w:r w:rsidRPr="00876466">
        <w:rPr>
          <w:rFonts w:hint="eastAsia"/>
        </w:rPr>
        <w:t>无环依赖原则：在包的依赖关系图中不允许存在环，即包之间的结构必须是一个直接的无环图形。</w:t>
      </w:r>
    </w:p>
    <w:p w14:paraId="015A395A" w14:textId="77777777" w:rsidR="00532B1C" w:rsidRPr="00876466" w:rsidRDefault="00532B1C" w:rsidP="007F5CE8">
      <w:pPr>
        <w:ind w:firstLine="420"/>
      </w:pPr>
      <w:r w:rsidRPr="00876466">
        <w:rPr>
          <w:rFonts w:hint="eastAsia"/>
        </w:rPr>
        <w:t>稳定依赖原则：朝着稳定的方向进行依赖。</w:t>
      </w:r>
    </w:p>
    <w:p w14:paraId="7D56F547" w14:textId="77777777" w:rsidR="00532B1C" w:rsidRPr="00876466" w:rsidRDefault="00532B1C" w:rsidP="007F5CE8">
      <w:pPr>
        <w:ind w:firstLine="420"/>
      </w:pPr>
      <w:r w:rsidRPr="00876466">
        <w:rPr>
          <w:rFonts w:hint="eastAsia"/>
        </w:rPr>
        <w:t>稳定抽象原则：包的抽象程度应该和其稳定程度一致。</w:t>
      </w:r>
    </w:p>
    <w:p w14:paraId="0C0C9EDB" w14:textId="77777777" w:rsidR="00532B1C" w:rsidRDefault="00532B1C" w:rsidP="007F5CE8">
      <w:pPr>
        <w:ind w:firstLine="420"/>
      </w:pPr>
      <w:r>
        <w:t>4</w:t>
      </w:r>
      <w:r>
        <w:rPr>
          <w:rFonts w:hint="eastAsia"/>
        </w:rPr>
        <w:t>、面向对象开发过程</w:t>
      </w:r>
    </w:p>
    <w:p w14:paraId="5B36F287" w14:textId="1407E367" w:rsidR="00532B1C" w:rsidRDefault="00532B1C" w:rsidP="007F5CE8">
      <w:pPr>
        <w:ind w:firstLine="420"/>
      </w:pPr>
      <w:r>
        <w:t>面向对象分析：</w:t>
      </w:r>
      <w:r w:rsidRPr="00876466">
        <w:rPr>
          <w:rFonts w:hint="eastAsia"/>
        </w:rPr>
        <w:t>认定对象</w:t>
      </w:r>
      <w:del w:id="499" w:author="Administrator" w:date="2021-06-15T10:34:00Z">
        <w:r w:rsidRPr="00876466" w:rsidDel="00D43D95">
          <w:delText>(</w:delText>
        </w:r>
      </w:del>
      <w:ins w:id="500" w:author="Administrator" w:date="2021-06-15T10:34:00Z">
        <w:r w:rsidR="00D43D95">
          <w:t>（</w:t>
        </w:r>
      </w:ins>
      <w:r w:rsidRPr="00876466">
        <w:t>名词</w:t>
      </w:r>
      <w:del w:id="501" w:author="Administrator" w:date="2021-06-15T10:34:00Z">
        <w:r w:rsidRPr="00876466" w:rsidDel="00D43D95">
          <w:delText>)</w:delText>
        </w:r>
      </w:del>
      <w:ins w:id="502" w:author="Administrator" w:date="2021-06-15T10:34:00Z">
        <w:r w:rsidR="00D43D95">
          <w:t>）</w:t>
        </w:r>
      </w:ins>
      <w:r>
        <w:t>；</w:t>
      </w:r>
      <w:r w:rsidRPr="00876466">
        <w:rPr>
          <w:rFonts w:hint="eastAsia"/>
        </w:rPr>
        <w:t>组织对象</w:t>
      </w:r>
      <w:del w:id="503" w:author="Administrator" w:date="2021-06-15T10:34:00Z">
        <w:r w:rsidRPr="00876466" w:rsidDel="00D43D95">
          <w:delText>(</w:delText>
        </w:r>
      </w:del>
      <w:ins w:id="504" w:author="Administrator" w:date="2021-06-15T10:34:00Z">
        <w:r w:rsidR="00D43D95">
          <w:t>（</w:t>
        </w:r>
      </w:ins>
      <w:r w:rsidRPr="00876466">
        <w:t>抽象成类</w:t>
      </w:r>
      <w:del w:id="505" w:author="Administrator" w:date="2021-06-15T10:34:00Z">
        <w:r w:rsidRPr="00876466" w:rsidDel="00D43D95">
          <w:delText>)</w:delText>
        </w:r>
      </w:del>
      <w:ins w:id="506" w:author="Administrator" w:date="2021-06-15T10:34:00Z">
        <w:r w:rsidR="00D43D95">
          <w:t>）</w:t>
        </w:r>
      </w:ins>
      <w:r>
        <w:t>；</w:t>
      </w:r>
      <w:r w:rsidRPr="00876466">
        <w:rPr>
          <w:rFonts w:hint="eastAsia"/>
        </w:rPr>
        <w:t>对象间的相互作用</w:t>
      </w:r>
      <w:r>
        <w:rPr>
          <w:rFonts w:hint="eastAsia"/>
        </w:rPr>
        <w:t>；</w:t>
      </w:r>
      <w:r w:rsidRPr="00876466">
        <w:rPr>
          <w:rFonts w:hint="eastAsia"/>
        </w:rPr>
        <w:t>基于对象的操作</w:t>
      </w:r>
      <w:r>
        <w:rPr>
          <w:rFonts w:hint="eastAsia"/>
        </w:rPr>
        <w:t>。</w:t>
      </w:r>
    </w:p>
    <w:p w14:paraId="6602FD02" w14:textId="77777777" w:rsidR="00532B1C" w:rsidRDefault="00532B1C" w:rsidP="007F5CE8">
      <w:pPr>
        <w:ind w:firstLine="420"/>
      </w:pPr>
      <w:r>
        <w:t>面向对象设计：</w:t>
      </w:r>
      <w:r w:rsidRPr="00876466">
        <w:rPr>
          <w:rFonts w:hint="eastAsia"/>
        </w:rPr>
        <w:t>识别类及对象</w:t>
      </w:r>
      <w:r>
        <w:rPr>
          <w:rFonts w:hint="eastAsia"/>
        </w:rPr>
        <w:t>；</w:t>
      </w:r>
      <w:r w:rsidRPr="00876466">
        <w:rPr>
          <w:rFonts w:hint="eastAsia"/>
        </w:rPr>
        <w:t>定义属性</w:t>
      </w:r>
      <w:r>
        <w:rPr>
          <w:rFonts w:hint="eastAsia"/>
        </w:rPr>
        <w:t>；</w:t>
      </w:r>
      <w:r w:rsidRPr="00876466">
        <w:rPr>
          <w:rFonts w:hint="eastAsia"/>
        </w:rPr>
        <w:t>定义服务</w:t>
      </w:r>
      <w:r>
        <w:rPr>
          <w:rFonts w:hint="eastAsia"/>
        </w:rPr>
        <w:t>；</w:t>
      </w:r>
      <w:r w:rsidRPr="00876466">
        <w:rPr>
          <w:rFonts w:hint="eastAsia"/>
        </w:rPr>
        <w:t>识别关系</w:t>
      </w:r>
      <w:r>
        <w:rPr>
          <w:rFonts w:hint="eastAsia"/>
        </w:rPr>
        <w:t>；</w:t>
      </w:r>
      <w:r w:rsidRPr="00876466">
        <w:rPr>
          <w:rFonts w:hint="eastAsia"/>
        </w:rPr>
        <w:t>识别包</w:t>
      </w:r>
      <w:r>
        <w:rPr>
          <w:rFonts w:hint="eastAsia"/>
        </w:rPr>
        <w:t>。</w:t>
      </w:r>
    </w:p>
    <w:p w14:paraId="1BB11902" w14:textId="77777777" w:rsidR="00532B1C" w:rsidRDefault="00532B1C" w:rsidP="007F5CE8">
      <w:pPr>
        <w:ind w:firstLine="420"/>
      </w:pPr>
      <w:r>
        <w:t>面向对象开发：</w:t>
      </w:r>
      <w:r w:rsidRPr="00876466">
        <w:rPr>
          <w:rFonts w:hint="eastAsia"/>
        </w:rPr>
        <w:t>程序设计范型</w:t>
      </w:r>
      <w:r>
        <w:rPr>
          <w:rFonts w:hint="eastAsia"/>
        </w:rPr>
        <w:t>；</w:t>
      </w:r>
      <w:r w:rsidRPr="00876466">
        <w:rPr>
          <w:rFonts w:hint="eastAsia"/>
        </w:rPr>
        <w:t>选择一种</w:t>
      </w:r>
      <w:r w:rsidRPr="00876466">
        <w:t>OOPL</w:t>
      </w:r>
      <w:r>
        <w:t>。</w:t>
      </w:r>
    </w:p>
    <w:p w14:paraId="74192F0D" w14:textId="77777777" w:rsidR="00532B1C" w:rsidRPr="00C91120" w:rsidRDefault="00532B1C" w:rsidP="007F5CE8">
      <w:pPr>
        <w:ind w:firstLine="420"/>
      </w:pPr>
      <w:r>
        <w:t>面向对象测试：</w:t>
      </w:r>
      <w:r w:rsidRPr="00876466">
        <w:rPr>
          <w:rFonts w:hint="eastAsia"/>
        </w:rPr>
        <w:t>算法层</w:t>
      </w:r>
      <w:r>
        <w:rPr>
          <w:rFonts w:hint="eastAsia"/>
        </w:rPr>
        <w:t>；</w:t>
      </w:r>
      <w:r w:rsidRPr="00876466">
        <w:rPr>
          <w:rFonts w:hint="eastAsia"/>
        </w:rPr>
        <w:t>类层</w:t>
      </w:r>
      <w:r>
        <w:rPr>
          <w:rFonts w:hint="eastAsia"/>
        </w:rPr>
        <w:t>；</w:t>
      </w:r>
      <w:r w:rsidRPr="00876466">
        <w:rPr>
          <w:rFonts w:hint="eastAsia"/>
        </w:rPr>
        <w:t>模板层</w:t>
      </w:r>
      <w:r>
        <w:rPr>
          <w:rFonts w:hint="eastAsia"/>
        </w:rPr>
        <w:t>；</w:t>
      </w:r>
      <w:r w:rsidRPr="00876466">
        <w:rPr>
          <w:rFonts w:hint="eastAsia"/>
        </w:rPr>
        <w:t>系统层</w:t>
      </w:r>
      <w:r>
        <w:rPr>
          <w:rFonts w:hint="eastAsia"/>
        </w:rPr>
        <w:t>。</w:t>
      </w:r>
    </w:p>
    <w:p w14:paraId="052EF0F3" w14:textId="77777777" w:rsidR="00532B1C" w:rsidRPr="00C91120" w:rsidRDefault="00532B1C" w:rsidP="007F5CE8">
      <w:pPr>
        <w:ind w:firstLine="420"/>
      </w:pPr>
      <w:r w:rsidRPr="00C91120">
        <w:t>【备考点拨】</w:t>
      </w:r>
    </w:p>
    <w:p w14:paraId="74DE4B0E" w14:textId="77777777" w:rsidR="00532B1C" w:rsidRPr="00C91120" w:rsidRDefault="00532B1C" w:rsidP="007F5CE8">
      <w:pPr>
        <w:ind w:firstLine="420"/>
      </w:pPr>
      <w:r w:rsidRPr="00C91120">
        <w:rPr>
          <w:rFonts w:hint="eastAsia"/>
        </w:rPr>
        <w:t>1</w:t>
      </w:r>
      <w:r w:rsidRPr="00C91120">
        <w:rPr>
          <w:rFonts w:hint="eastAsia"/>
        </w:rPr>
        <w:t>、掌握面向对象相关的基本概念。</w:t>
      </w:r>
    </w:p>
    <w:p w14:paraId="0EF23B72" w14:textId="77777777" w:rsidR="00532B1C" w:rsidRPr="00C91120" w:rsidRDefault="00532B1C" w:rsidP="008D2842">
      <w:pPr>
        <w:pStyle w:val="3"/>
      </w:pPr>
      <w:bookmarkStart w:id="507" w:name="_Toc74672623"/>
      <w:r w:rsidRPr="00C91120">
        <w:rPr>
          <w:rFonts w:hint="eastAsia"/>
        </w:rPr>
        <w:t>2.</w:t>
      </w:r>
      <w:r w:rsidRPr="00C91120">
        <w:t xml:space="preserve">2 </w:t>
      </w:r>
      <w:r w:rsidRPr="00C91120">
        <w:rPr>
          <w:rFonts w:hint="eastAsia"/>
        </w:rPr>
        <w:t>U</w:t>
      </w:r>
      <w:r w:rsidRPr="00C91120">
        <w:t>ML</w:t>
      </w:r>
      <w:r w:rsidRPr="00C91120">
        <w:t>（</w:t>
      </w:r>
      <w:r w:rsidRPr="00C91120">
        <w:rPr>
          <w:rFonts w:hint="eastAsia"/>
        </w:rPr>
        <w:t>★★★★★</w:t>
      </w:r>
      <w:r w:rsidRPr="00C91120">
        <w:t>）</w:t>
      </w:r>
      <w:bookmarkEnd w:id="507"/>
    </w:p>
    <w:p w14:paraId="7DDF327E" w14:textId="77777777" w:rsidR="00532B1C" w:rsidRPr="00C91120" w:rsidRDefault="00532B1C" w:rsidP="007F5CE8">
      <w:pPr>
        <w:ind w:firstLine="420"/>
      </w:pPr>
      <w:r w:rsidRPr="00C91120">
        <w:t>【考法分析】</w:t>
      </w:r>
    </w:p>
    <w:p w14:paraId="76A100CF" w14:textId="77777777" w:rsidR="00532B1C" w:rsidRPr="00C91120" w:rsidRDefault="00532B1C" w:rsidP="007F5CE8">
      <w:pPr>
        <w:ind w:firstLine="420"/>
      </w:pPr>
      <w:r w:rsidRPr="00C91120">
        <w:t>本知识点的主要考查形式有：给定图示判断具体属于哪种</w:t>
      </w:r>
      <w:r w:rsidRPr="00C91120">
        <w:rPr>
          <w:rFonts w:hint="eastAsia"/>
        </w:rPr>
        <w:t>U</w:t>
      </w:r>
      <w:r w:rsidRPr="00C91120">
        <w:t>ML</w:t>
      </w:r>
      <w:r w:rsidRPr="00C91120">
        <w:t>图；给定</w:t>
      </w:r>
      <w:r w:rsidRPr="00C91120">
        <w:rPr>
          <w:rFonts w:hint="eastAsia"/>
        </w:rPr>
        <w:t>U</w:t>
      </w:r>
      <w:r w:rsidRPr="00C91120">
        <w:t>ML</w:t>
      </w:r>
      <w:r w:rsidRPr="00C91120">
        <w:t>图，判断属于哪一类（结构图或行为图）；给定</w:t>
      </w:r>
      <w:r w:rsidRPr="00C91120">
        <w:rPr>
          <w:rFonts w:hint="eastAsia"/>
        </w:rPr>
        <w:t>U</w:t>
      </w:r>
      <w:r w:rsidRPr="00C91120">
        <w:t>ML</w:t>
      </w:r>
      <w:r w:rsidRPr="00C91120">
        <w:t>图，指出</w:t>
      </w:r>
      <w:r w:rsidRPr="00C91120">
        <w:rPr>
          <w:rFonts w:hint="eastAsia"/>
        </w:rPr>
        <w:t>相关的一些参数；给出一些关于</w:t>
      </w:r>
      <w:r w:rsidRPr="00C91120">
        <w:rPr>
          <w:rFonts w:hint="eastAsia"/>
        </w:rPr>
        <w:t>U</w:t>
      </w:r>
      <w:r w:rsidRPr="00C91120">
        <w:t>ML</w:t>
      </w:r>
      <w:r w:rsidRPr="00C91120">
        <w:t>的描述，判断正误。</w:t>
      </w:r>
    </w:p>
    <w:p w14:paraId="19A8FAEA" w14:textId="77777777" w:rsidR="00532B1C" w:rsidRPr="00C91120" w:rsidRDefault="00532B1C" w:rsidP="007F5CE8">
      <w:pPr>
        <w:ind w:firstLine="420"/>
      </w:pPr>
      <w:r w:rsidRPr="00C91120">
        <w:t>【要点分析】</w:t>
      </w:r>
    </w:p>
    <w:p w14:paraId="02AEA446" w14:textId="77777777" w:rsidR="00532B1C" w:rsidRPr="00C91120" w:rsidRDefault="00532B1C" w:rsidP="007F5CE8">
      <w:pPr>
        <w:ind w:firstLine="420"/>
      </w:pPr>
      <w:r w:rsidRPr="00C91120">
        <w:t>1</w:t>
      </w:r>
      <w:r w:rsidRPr="00C91120">
        <w:t>、</w:t>
      </w:r>
      <w:r w:rsidRPr="00C91120">
        <w:rPr>
          <w:rFonts w:hint="eastAsia"/>
        </w:rPr>
        <w:t>U</w:t>
      </w:r>
      <w:r w:rsidRPr="00C91120">
        <w:t>ML</w:t>
      </w:r>
      <w:r w:rsidRPr="00C91120">
        <w:t>图</w:t>
      </w:r>
      <w:r w:rsidRPr="00C91120">
        <w:rPr>
          <w:rFonts w:hint="eastAsia"/>
        </w:rPr>
        <w:t>分类：</w:t>
      </w:r>
    </w:p>
    <w:p w14:paraId="00E0CCED" w14:textId="77777777" w:rsidR="00532B1C" w:rsidRPr="00C91120" w:rsidRDefault="00532B1C" w:rsidP="00F305BF">
      <w:pPr>
        <w:pStyle w:val="aa"/>
      </w:pPr>
      <w:r w:rsidRPr="00C91120">
        <w:rPr>
          <w:noProof/>
        </w:rPr>
        <w:drawing>
          <wp:inline distT="0" distB="0" distL="0" distR="0" wp14:anchorId="00C2DDC8" wp14:editId="4EC2F954">
            <wp:extent cx="3321086" cy="252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21086" cy="2520000"/>
                    </a:xfrm>
                    <a:prstGeom prst="rect">
                      <a:avLst/>
                    </a:prstGeom>
                    <a:noFill/>
                  </pic:spPr>
                </pic:pic>
              </a:graphicData>
            </a:graphic>
          </wp:inline>
        </w:drawing>
      </w:r>
    </w:p>
    <w:p w14:paraId="4B225C1E" w14:textId="77777777" w:rsidR="00532B1C" w:rsidRPr="00C91120" w:rsidRDefault="00532B1C" w:rsidP="007F5CE8">
      <w:pPr>
        <w:ind w:firstLine="420"/>
      </w:pPr>
      <w:r w:rsidRPr="00C91120">
        <w:t>（早期对于用例图也有放到结构图</w:t>
      </w:r>
      <w:r w:rsidRPr="00C91120">
        <w:rPr>
          <w:rFonts w:hint="eastAsia"/>
        </w:rPr>
        <w:t>一类</w:t>
      </w:r>
      <w:r w:rsidRPr="00C91120">
        <w:t>）</w:t>
      </w:r>
    </w:p>
    <w:p w14:paraId="0034C855" w14:textId="77777777" w:rsidR="00532B1C" w:rsidRPr="00C91120" w:rsidRDefault="00532B1C" w:rsidP="007F5CE8">
      <w:pPr>
        <w:ind w:firstLine="420"/>
      </w:pPr>
      <w:r w:rsidRPr="00C91120">
        <w:rPr>
          <w:rFonts w:hint="eastAsia"/>
        </w:rPr>
        <w:t>2</w:t>
      </w:r>
      <w:r w:rsidRPr="00C91120">
        <w:t>、</w:t>
      </w:r>
      <w:r w:rsidRPr="00C91120">
        <w:rPr>
          <w:rFonts w:hint="eastAsia"/>
        </w:rPr>
        <w:t>用例图：用例图描述一组用例、参与者及它们之间的关系。</w:t>
      </w:r>
    </w:p>
    <w:p w14:paraId="03F618A9" w14:textId="4334C61D" w:rsidR="00532B1C" w:rsidRPr="00C91120" w:rsidRDefault="00383E64" w:rsidP="00F305BF">
      <w:pPr>
        <w:pStyle w:val="aa"/>
      </w:pPr>
      <w:r w:rsidRPr="00876466">
        <w:object w:dxaOrig="14185" w:dyaOrig="7189" w14:anchorId="47391B9C">
          <v:shape id="_x0000_i1037" type="#_x0000_t75" style="width:390pt;height:195.75pt" o:ole="">
            <v:imagedata r:id="rId74" o:title=""/>
          </v:shape>
          <o:OLEObject Type="Embed" ProgID="Visio.Drawing.15" ShapeID="_x0000_i1037" DrawAspect="Content" ObjectID="_1685428974" r:id="rId75"/>
        </w:object>
      </w:r>
    </w:p>
    <w:p w14:paraId="131CAC38" w14:textId="77777777" w:rsidR="00532B1C" w:rsidRPr="00C91120" w:rsidRDefault="00532B1C" w:rsidP="007F5CE8">
      <w:pPr>
        <w:ind w:firstLine="420"/>
      </w:pPr>
      <w:r w:rsidRPr="00C91120">
        <w:t>用例之间的关系：</w:t>
      </w:r>
    </w:p>
    <w:p w14:paraId="4E079142" w14:textId="52B49776" w:rsidR="00532B1C" w:rsidRPr="00C91120" w:rsidRDefault="00532B1C" w:rsidP="007F5CE8">
      <w:pPr>
        <w:ind w:firstLine="422"/>
      </w:pPr>
      <w:r w:rsidRPr="00C91120">
        <w:rPr>
          <w:rFonts w:hint="eastAsia"/>
          <w:b/>
          <w:bCs/>
        </w:rPr>
        <w:t>包含关系</w:t>
      </w:r>
      <w:r w:rsidRPr="00C91120">
        <w:rPr>
          <w:rFonts w:hint="eastAsia"/>
        </w:rPr>
        <w:t>：其中这个提取出来的公共用例称为抽象用例，而把原始用例称为基本用例或基础用例</w:t>
      </w:r>
      <w:del w:id="508" w:author="Administrator" w:date="2021-06-15T16:01:00Z">
        <w:r w:rsidRPr="00C91120" w:rsidDel="00CE3EFE">
          <w:rPr>
            <w:rFonts w:hint="eastAsia"/>
          </w:rPr>
          <w:delText>系</w:delText>
        </w:r>
      </w:del>
      <w:r w:rsidRPr="00C91120">
        <w:rPr>
          <w:rFonts w:hint="eastAsia"/>
        </w:rPr>
        <w:t>：当可以从两个或两个以上的用例中提取公共行为时，应该使用包含关系来表示它们。</w:t>
      </w:r>
    </w:p>
    <w:p w14:paraId="135C6B61" w14:textId="77777777" w:rsidR="00532B1C" w:rsidRPr="00C91120" w:rsidRDefault="00532B1C" w:rsidP="007F5CE8">
      <w:pPr>
        <w:ind w:firstLine="422"/>
      </w:pPr>
      <w:r w:rsidRPr="00C91120">
        <w:rPr>
          <w:rFonts w:hint="eastAsia"/>
          <w:b/>
          <w:bCs/>
        </w:rPr>
        <w:t>扩展关系</w:t>
      </w:r>
      <w:r w:rsidRPr="00C91120">
        <w:rPr>
          <w:rFonts w:hint="eastAsia"/>
        </w:rPr>
        <w:t>：如果一个用例明显地混合了两种或两种以上的不同场景，即根据情况可能发生多种分支，则可以将这个用例分为一个基本用例和一个或多个扩展用例，这样使描述可能更加清晰。</w:t>
      </w:r>
    </w:p>
    <w:p w14:paraId="5B9034AA" w14:textId="77777777" w:rsidR="00532B1C" w:rsidRPr="00C91120" w:rsidRDefault="00532B1C" w:rsidP="007F5CE8">
      <w:pPr>
        <w:ind w:firstLine="422"/>
      </w:pPr>
      <w:r w:rsidRPr="00C91120">
        <w:rPr>
          <w:rFonts w:hint="eastAsia"/>
          <w:b/>
          <w:bCs/>
        </w:rPr>
        <w:t>泛化关系</w:t>
      </w:r>
      <w:r w:rsidRPr="00C91120">
        <w:rPr>
          <w:rFonts w:hint="eastAsia"/>
        </w:rPr>
        <w:t>：当多个用例共同拥有</w:t>
      </w:r>
      <w:r>
        <w:rPr>
          <w:rFonts w:hint="eastAsia"/>
        </w:rPr>
        <w:t>一</w:t>
      </w:r>
      <w:r w:rsidRPr="00C91120">
        <w:rPr>
          <w:rFonts w:hint="eastAsia"/>
        </w:rPr>
        <w:t>种类似的结构和行为的时候，可以将它们的共性抽象成为父用例，其他的用例作为泛化关系中的子用例。在用例的泛化关系中，子用例是父用例的一种特殊形式，子用例继承了父用例所有的结构、行为和关系。</w:t>
      </w:r>
    </w:p>
    <w:p w14:paraId="46414216" w14:textId="199518D4" w:rsidR="00532B1C" w:rsidRPr="00C91120" w:rsidRDefault="00532B1C" w:rsidP="007F5CE8">
      <w:pPr>
        <w:ind w:firstLine="420"/>
      </w:pPr>
      <w:r w:rsidRPr="00C91120">
        <w:rPr>
          <w:rFonts w:hint="eastAsia"/>
        </w:rPr>
        <w:t>3</w:t>
      </w:r>
      <w:r w:rsidRPr="00C91120">
        <w:rPr>
          <w:rFonts w:hint="eastAsia"/>
        </w:rPr>
        <w:t>、类图（</w:t>
      </w:r>
      <w:r w:rsidRPr="00C91120">
        <w:rPr>
          <w:rFonts w:hint="eastAsia"/>
        </w:rPr>
        <w:t>class diagram</w:t>
      </w:r>
      <w:r w:rsidRPr="00C91120">
        <w:rPr>
          <w:rFonts w:hint="eastAsia"/>
        </w:rPr>
        <w:t>）</w:t>
      </w:r>
      <w:del w:id="509" w:author="Administrator" w:date="2021-06-15T16:02:00Z">
        <w:r w:rsidRPr="00C91120" w:rsidDel="00CE3EFE">
          <w:rPr>
            <w:rFonts w:hint="eastAsia"/>
          </w:rPr>
          <w:delText>:</w:delText>
        </w:r>
      </w:del>
      <w:ins w:id="510" w:author="Administrator" w:date="2021-06-15T16:02:00Z">
        <w:r w:rsidR="00CE3EFE">
          <w:rPr>
            <w:rFonts w:hint="eastAsia"/>
          </w:rPr>
          <w:t>：</w:t>
        </w:r>
      </w:ins>
      <w:r w:rsidRPr="00C91120">
        <w:rPr>
          <w:rFonts w:hint="eastAsia"/>
        </w:rPr>
        <w:t>类图描述一组类、接口、协作和它们之间的关系。在</w:t>
      </w:r>
      <w:r w:rsidRPr="00C91120">
        <w:rPr>
          <w:rFonts w:hint="eastAsia"/>
        </w:rPr>
        <w:t>OO</w:t>
      </w:r>
      <w:r w:rsidRPr="00C91120">
        <w:rPr>
          <w:rFonts w:hint="eastAsia"/>
        </w:rPr>
        <w:t>系统的建模中，最常见的图就是类图。类图给出了系统的静态设计视图，活动类的类图给出了系统的静态进程视图。</w:t>
      </w:r>
    </w:p>
    <w:p w14:paraId="6BBE11B1" w14:textId="2AB16CC7" w:rsidR="00532B1C" w:rsidRDefault="00532B1C" w:rsidP="00D83CCB">
      <w:pPr>
        <w:ind w:firstLine="420"/>
      </w:pPr>
      <w:r w:rsidRPr="00C91120">
        <w:rPr>
          <w:rFonts w:hint="eastAsia"/>
        </w:rPr>
        <w:t>对象图（</w:t>
      </w:r>
      <w:r w:rsidRPr="00C91120">
        <w:rPr>
          <w:rFonts w:hint="eastAsia"/>
        </w:rPr>
        <w:t>object diagram</w:t>
      </w:r>
      <w:r w:rsidRPr="00C91120">
        <w:rPr>
          <w:rFonts w:hint="eastAsia"/>
        </w:rPr>
        <w:t>）</w:t>
      </w:r>
      <w:del w:id="511" w:author="Administrator" w:date="2021-06-15T16:02:00Z">
        <w:r w:rsidRPr="00C91120" w:rsidDel="00CE3EFE">
          <w:rPr>
            <w:rFonts w:hint="eastAsia"/>
          </w:rPr>
          <w:delText>:</w:delText>
        </w:r>
      </w:del>
      <w:ins w:id="512" w:author="Administrator" w:date="2021-06-15T16:02:00Z">
        <w:r w:rsidR="00CE3EFE">
          <w:rPr>
            <w:rFonts w:hint="eastAsia"/>
          </w:rPr>
          <w:t>：</w:t>
        </w:r>
      </w:ins>
      <w:r w:rsidRPr="00C91120">
        <w:rPr>
          <w:rFonts w:hint="eastAsia"/>
        </w:rPr>
        <w:t>对象图描述一组对象及它们之间的关系。对象图描述了在类图中所建立的事物实例的静态快照。和类图一样，这些图给出系统的静态设计视图或静态进程视图，但它们是从真实案例或原型案例的角度建立的。</w:t>
      </w:r>
    </w:p>
    <w:p w14:paraId="773AE174" w14:textId="67C873BC" w:rsidR="00D83CCB" w:rsidRPr="00C91120" w:rsidRDefault="00D83CCB" w:rsidP="00CE3EFE">
      <w:pPr>
        <w:pStyle w:val="aa"/>
      </w:pPr>
      <w:r w:rsidRPr="00D83CCB">
        <w:rPr>
          <w:noProof/>
        </w:rPr>
        <w:drawing>
          <wp:inline distT="0" distB="0" distL="0" distR="0" wp14:anchorId="100CEA36" wp14:editId="1FEE9B97">
            <wp:extent cx="4236085" cy="4063117"/>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t="3126" b="2955"/>
                    <a:stretch/>
                  </pic:blipFill>
                  <pic:spPr bwMode="auto">
                    <a:xfrm>
                      <a:off x="0" y="0"/>
                      <a:ext cx="4236812" cy="4063814"/>
                    </a:xfrm>
                    <a:prstGeom prst="roundRect">
                      <a:avLst>
                        <a:gd name="adj" fmla="val 8865"/>
                      </a:avLst>
                    </a:prstGeom>
                    <a:noFill/>
                    <a:ln>
                      <a:noFill/>
                    </a:ln>
                    <a:effectLst/>
                    <a:extLst>
                      <a:ext uri="{53640926-AAD7-44D8-BBD7-CCE9431645EC}">
                        <a14:shadowObscured xmlns:a14="http://schemas.microsoft.com/office/drawing/2010/main"/>
                      </a:ext>
                    </a:extLst>
                  </pic:spPr>
                </pic:pic>
              </a:graphicData>
            </a:graphic>
          </wp:inline>
        </w:drawing>
      </w:r>
    </w:p>
    <w:p w14:paraId="75B9B5F9" w14:textId="77777777" w:rsidR="00532B1C" w:rsidRPr="00C91120" w:rsidRDefault="00532B1C" w:rsidP="007F5CE8">
      <w:pPr>
        <w:ind w:firstLine="420"/>
      </w:pPr>
      <w:r w:rsidRPr="00C91120">
        <w:rPr>
          <w:rFonts w:hint="eastAsia"/>
        </w:rPr>
        <w:t>类之间的关系：</w:t>
      </w:r>
    </w:p>
    <w:p w14:paraId="70870944" w14:textId="77777777" w:rsidR="00532B1C" w:rsidRPr="00C91120" w:rsidRDefault="00532B1C" w:rsidP="007F5CE8">
      <w:pPr>
        <w:ind w:firstLine="422"/>
      </w:pPr>
      <w:r w:rsidRPr="00C91120">
        <w:rPr>
          <w:rFonts w:hint="eastAsia"/>
          <w:b/>
          <w:bCs/>
        </w:rPr>
        <w:t>依赖关系</w:t>
      </w:r>
      <w:r w:rsidRPr="00C91120">
        <w:rPr>
          <w:rFonts w:hint="eastAsia"/>
        </w:rPr>
        <w:t>：一个事物发生变化影响另一个事物。</w:t>
      </w:r>
    </w:p>
    <w:p w14:paraId="077B60A1" w14:textId="77777777" w:rsidR="00532B1C" w:rsidRPr="00C91120" w:rsidRDefault="00532B1C" w:rsidP="007F5CE8">
      <w:pPr>
        <w:ind w:firstLine="422"/>
      </w:pPr>
      <w:r w:rsidRPr="00C91120">
        <w:rPr>
          <w:rFonts w:hint="eastAsia"/>
          <w:b/>
          <w:bCs/>
        </w:rPr>
        <w:t>泛化关系</w:t>
      </w:r>
      <w:r w:rsidRPr="00C91120">
        <w:rPr>
          <w:rFonts w:hint="eastAsia"/>
        </w:rPr>
        <w:t>：特殊</w:t>
      </w:r>
      <w:r w:rsidRPr="00C91120">
        <w:rPr>
          <w:rFonts w:hint="eastAsia"/>
        </w:rPr>
        <w:t>/</w:t>
      </w:r>
      <w:r w:rsidRPr="00C91120">
        <w:rPr>
          <w:rFonts w:hint="eastAsia"/>
        </w:rPr>
        <w:t>一般关系</w:t>
      </w:r>
    </w:p>
    <w:p w14:paraId="2336BBC2" w14:textId="77777777" w:rsidR="00532B1C" w:rsidRPr="00C91120" w:rsidRDefault="00532B1C" w:rsidP="007F5CE8">
      <w:pPr>
        <w:ind w:firstLine="422"/>
      </w:pPr>
      <w:r w:rsidRPr="00C91120">
        <w:rPr>
          <w:rFonts w:hint="eastAsia"/>
          <w:b/>
          <w:bCs/>
        </w:rPr>
        <w:t>关联关系</w:t>
      </w:r>
      <w:r w:rsidRPr="00C91120">
        <w:rPr>
          <w:rFonts w:hint="eastAsia"/>
        </w:rPr>
        <w:t>：描述了一组链，链是对象之间的连接。</w:t>
      </w:r>
    </w:p>
    <w:p w14:paraId="05CDCEF5" w14:textId="77777777" w:rsidR="00532B1C" w:rsidRPr="00C91120" w:rsidRDefault="00532B1C" w:rsidP="007F5CE8">
      <w:pPr>
        <w:ind w:firstLine="422"/>
      </w:pPr>
      <w:r w:rsidRPr="00C91120">
        <w:rPr>
          <w:rFonts w:hint="eastAsia"/>
          <w:b/>
          <w:bCs/>
        </w:rPr>
        <w:t>聚合关系</w:t>
      </w:r>
      <w:r w:rsidRPr="00C91120">
        <w:rPr>
          <w:rFonts w:hint="eastAsia"/>
        </w:rPr>
        <w:t>：整体与部分生命周期不同。</w:t>
      </w:r>
    </w:p>
    <w:p w14:paraId="43893970" w14:textId="77777777" w:rsidR="00532B1C" w:rsidRPr="00C91120" w:rsidRDefault="00532B1C" w:rsidP="007F5CE8">
      <w:pPr>
        <w:ind w:firstLine="422"/>
      </w:pPr>
      <w:r w:rsidRPr="00C91120">
        <w:rPr>
          <w:rFonts w:hint="eastAsia"/>
          <w:b/>
          <w:bCs/>
        </w:rPr>
        <w:t>组合关系</w:t>
      </w:r>
      <w:r w:rsidRPr="00C91120">
        <w:rPr>
          <w:rFonts w:hint="eastAsia"/>
        </w:rPr>
        <w:t>：整体与部分生命周期相同。</w:t>
      </w:r>
    </w:p>
    <w:p w14:paraId="026D4C84" w14:textId="77777777" w:rsidR="00532B1C" w:rsidRPr="00C91120" w:rsidRDefault="00532B1C" w:rsidP="007F5CE8">
      <w:pPr>
        <w:ind w:firstLine="422"/>
      </w:pPr>
      <w:r w:rsidRPr="00C91120">
        <w:rPr>
          <w:rFonts w:hint="eastAsia"/>
          <w:b/>
          <w:bCs/>
        </w:rPr>
        <w:t>实现关系</w:t>
      </w:r>
      <w:r w:rsidRPr="00C91120">
        <w:rPr>
          <w:rFonts w:hint="eastAsia"/>
        </w:rPr>
        <w:t>：接口与类之间的关系</w:t>
      </w:r>
    </w:p>
    <w:p w14:paraId="361D1ABA" w14:textId="77777777" w:rsidR="00532B1C" w:rsidRPr="00C91120" w:rsidRDefault="00532B1C" w:rsidP="007F5CE8">
      <w:pPr>
        <w:ind w:firstLine="420"/>
      </w:pPr>
      <w:r w:rsidRPr="00C91120">
        <w:rPr>
          <w:rFonts w:hint="eastAsia"/>
        </w:rPr>
        <w:t>4</w:t>
      </w:r>
      <w:r w:rsidRPr="00C91120">
        <w:rPr>
          <w:rFonts w:hint="eastAsia"/>
        </w:rPr>
        <w:t>、顺序图（</w:t>
      </w:r>
      <w:r w:rsidRPr="00C91120">
        <w:rPr>
          <w:rFonts w:hint="eastAsia"/>
        </w:rPr>
        <w:t>sequence diagram</w:t>
      </w:r>
      <w:r w:rsidRPr="00C91120">
        <w:rPr>
          <w:rFonts w:hint="eastAsia"/>
        </w:rPr>
        <w:t>，序列图）。顺序图是一种交互图（</w:t>
      </w:r>
      <w:r w:rsidRPr="00C91120">
        <w:rPr>
          <w:rFonts w:hint="eastAsia"/>
        </w:rPr>
        <w:t>interaction diagram</w:t>
      </w:r>
      <w:r w:rsidRPr="00C91120">
        <w:rPr>
          <w:rFonts w:hint="eastAsia"/>
        </w:rPr>
        <w:t>），交互图展现了一种交互，它由一组对象或参与者以及它们之间可能发送的消息构成。交互图专注于系统的动态视图。顺序图是强调消息的时间次序的交互图。</w:t>
      </w:r>
    </w:p>
    <w:p w14:paraId="159722F3" w14:textId="3358C1D5" w:rsidR="00532B1C" w:rsidRDefault="00D83CCB" w:rsidP="00CE3EFE">
      <w:pPr>
        <w:pStyle w:val="aa"/>
      </w:pPr>
      <w:r w:rsidRPr="00876466">
        <w:object w:dxaOrig="6733" w:dyaOrig="4741" w14:anchorId="74E50397">
          <v:shape id="_x0000_i1038" type="#_x0000_t75" style="width:374.25pt;height:260.25pt" o:ole="">
            <v:imagedata r:id="rId77" o:title=""/>
          </v:shape>
          <o:OLEObject Type="Embed" ProgID="Visio.Drawing.15" ShapeID="_x0000_i1038" DrawAspect="Content" ObjectID="_1685428975" r:id="rId78"/>
        </w:object>
      </w:r>
    </w:p>
    <w:p w14:paraId="6224726E" w14:textId="77777777" w:rsidR="00532B1C" w:rsidRPr="00C91120" w:rsidRDefault="00532B1C" w:rsidP="007F5CE8">
      <w:pPr>
        <w:ind w:firstLine="420"/>
      </w:pPr>
      <w:r w:rsidRPr="00C91120">
        <w:rPr>
          <w:rFonts w:hint="eastAsia"/>
        </w:rPr>
        <w:t>5</w:t>
      </w:r>
      <w:r w:rsidRPr="00C91120">
        <w:t>、</w:t>
      </w:r>
      <w:r w:rsidRPr="00C91120">
        <w:rPr>
          <w:rFonts w:hint="eastAsia"/>
        </w:rPr>
        <w:t>活动图（</w:t>
      </w:r>
      <w:r w:rsidRPr="00C91120">
        <w:rPr>
          <w:rFonts w:hint="eastAsia"/>
        </w:rPr>
        <w:t>activity diagram</w:t>
      </w:r>
      <w:r w:rsidRPr="00C91120">
        <w:rPr>
          <w:rFonts w:hint="eastAsia"/>
        </w:rPr>
        <w:t>）。活动图将进程或其他计算结构展示为计算内部一步步的控制流和数据流。活动图专注于系统的动态视图。它对系统的功能建模和业务流程建模特别重要，并强调对象间的控制流程。</w:t>
      </w:r>
    </w:p>
    <w:p w14:paraId="2B46E1F8" w14:textId="2012A668" w:rsidR="00532B1C" w:rsidRPr="00C91120" w:rsidRDefault="006E777B" w:rsidP="006E777B">
      <w:pPr>
        <w:pStyle w:val="aa"/>
      </w:pPr>
      <w:r>
        <w:object w:dxaOrig="6796" w:dyaOrig="5865" w14:anchorId="509C0441">
          <v:shape id="_x0000_i1039" type="#_x0000_t75" style="width:318.75pt;height:274.5pt" o:ole="">
            <v:imagedata r:id="rId79" o:title=""/>
          </v:shape>
          <o:OLEObject Type="Embed" ProgID="Visio.Drawing.15" ShapeID="_x0000_i1039" DrawAspect="Content" ObjectID="_1685428976" r:id="rId80"/>
        </w:object>
      </w:r>
    </w:p>
    <w:p w14:paraId="5957B22C" w14:textId="77777777" w:rsidR="00532B1C" w:rsidRPr="00C91120" w:rsidRDefault="00532B1C" w:rsidP="007F5CE8">
      <w:pPr>
        <w:ind w:firstLine="420"/>
      </w:pPr>
      <w:r w:rsidRPr="00C91120">
        <w:rPr>
          <w:rFonts w:hint="eastAsia"/>
        </w:rPr>
        <w:t>6</w:t>
      </w:r>
      <w:r w:rsidRPr="00C91120">
        <w:t>、</w:t>
      </w:r>
      <w:r w:rsidRPr="00C91120">
        <w:rPr>
          <w:rFonts w:hint="eastAsia"/>
        </w:rPr>
        <w:t>状态图（</w:t>
      </w:r>
      <w:r w:rsidRPr="00C91120">
        <w:rPr>
          <w:rFonts w:hint="eastAsia"/>
        </w:rPr>
        <w:t>state diagram</w:t>
      </w:r>
      <w:r w:rsidRPr="00C91120">
        <w:rPr>
          <w:rFonts w:hint="eastAsia"/>
        </w:rPr>
        <w:t>）。状态图描述一个状态机，它由状态、转移、事件和活动组成。状态图给出了对象的动态视图。它对于接口、类或协作的行为建模尤为重要，而且它强调事件导致的对象行为，这非常有助于对反应式系统建模。</w:t>
      </w:r>
    </w:p>
    <w:p w14:paraId="145B1BFA" w14:textId="77777777" w:rsidR="00532B1C" w:rsidRPr="00C91120" w:rsidRDefault="00532B1C" w:rsidP="00CE3EFE">
      <w:pPr>
        <w:pStyle w:val="aa"/>
      </w:pPr>
      <w:r w:rsidRPr="00876466">
        <w:object w:dxaOrig="6961" w:dyaOrig="2172" w14:anchorId="10C7A27B">
          <v:shape id="_x0000_i1040" type="#_x0000_t75" style="width:345.75pt;height:108pt" o:ole="">
            <v:imagedata r:id="rId81" o:title=""/>
          </v:shape>
          <o:OLEObject Type="Embed" ProgID="Visio.Drawing.15" ShapeID="_x0000_i1040" DrawAspect="Content" ObjectID="_1685428977" r:id="rId82"/>
        </w:object>
      </w:r>
    </w:p>
    <w:p w14:paraId="064CFF12" w14:textId="77777777" w:rsidR="00532B1C" w:rsidRPr="00C91120" w:rsidRDefault="00532B1C" w:rsidP="007F5CE8">
      <w:pPr>
        <w:ind w:firstLine="420"/>
      </w:pPr>
      <w:r w:rsidRPr="00C91120">
        <w:t>7</w:t>
      </w:r>
      <w:r w:rsidRPr="00C91120">
        <w:t>、</w:t>
      </w:r>
      <w:r w:rsidRPr="00C91120">
        <w:rPr>
          <w:rFonts w:hint="eastAsia"/>
        </w:rPr>
        <w:t>通信图（</w:t>
      </w:r>
      <w:r w:rsidRPr="00C91120">
        <w:rPr>
          <w:rFonts w:hint="eastAsia"/>
        </w:rPr>
        <w:t>communication diagram</w:t>
      </w:r>
      <w:r w:rsidRPr="00C91120">
        <w:rPr>
          <w:rFonts w:hint="eastAsia"/>
        </w:rPr>
        <w:t>）。通信图也是一种交互图，它强调收发消息的对象或参与者的结构组织。顺序图和通信图表达了类似的基本概念，但它们所强调的概念不同，顺序图强调的是时序，通信图强调的是对象之间的组织结构（关系）。</w:t>
      </w:r>
    </w:p>
    <w:p w14:paraId="52E20053" w14:textId="77777777" w:rsidR="00532B1C" w:rsidRPr="00C91120" w:rsidRDefault="00532B1C" w:rsidP="00CE3EFE">
      <w:pPr>
        <w:pStyle w:val="aa"/>
      </w:pPr>
      <w:commentRangeStart w:id="513"/>
      <w:r w:rsidRPr="00C91120">
        <w:rPr>
          <w:noProof/>
        </w:rPr>
        <w:drawing>
          <wp:inline distT="0" distB="0" distL="0" distR="0" wp14:anchorId="01F46F45" wp14:editId="195D58AD">
            <wp:extent cx="4006109"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6109" cy="1800000"/>
                    </a:xfrm>
                    <a:prstGeom prst="rect">
                      <a:avLst/>
                    </a:prstGeom>
                  </pic:spPr>
                </pic:pic>
              </a:graphicData>
            </a:graphic>
          </wp:inline>
        </w:drawing>
      </w:r>
      <w:commentRangeEnd w:id="513"/>
      <w:r w:rsidR="00CE3EFE">
        <w:rPr>
          <w:rStyle w:val="ac"/>
        </w:rPr>
        <w:commentReference w:id="513"/>
      </w:r>
    </w:p>
    <w:p w14:paraId="200999B3" w14:textId="71F1FC0B" w:rsidR="00532B1C" w:rsidRDefault="00532B1C" w:rsidP="00344EB4">
      <w:pPr>
        <w:ind w:firstLine="420"/>
      </w:pPr>
      <w:r w:rsidRPr="00C91120">
        <w:rPr>
          <w:rFonts w:hint="eastAsia"/>
        </w:rPr>
        <w:t>8</w:t>
      </w:r>
      <w:r w:rsidRPr="00C91120">
        <w:t>、</w:t>
      </w:r>
      <w:r w:rsidRPr="00C91120">
        <w:rPr>
          <w:rFonts w:hint="eastAsia"/>
        </w:rPr>
        <w:t>构件图（</w:t>
      </w:r>
      <w:r w:rsidRPr="00C91120">
        <w:rPr>
          <w:rFonts w:hint="eastAsia"/>
        </w:rPr>
        <w:t>component diagram</w:t>
      </w:r>
      <w:r w:rsidRPr="00C91120">
        <w:rPr>
          <w:rFonts w:hint="eastAsia"/>
        </w:rPr>
        <w:t>）。构件图描述一个封装的类和它的接口、端口，以及由内嵌的构件和连接件构成的内部结构。构件图用于表示系统的静态设计实现视图。对于由小的部件构建大的系统来说，构件图是很重要的。构件图是类图的变体。</w:t>
      </w:r>
      <w:r w:rsidR="00FB4E89">
        <w:rPr>
          <w:rStyle w:val="ac"/>
        </w:rPr>
        <w:commentReference w:id="514"/>
      </w:r>
    </w:p>
    <w:p w14:paraId="26E77FB8" w14:textId="08B6CBBE" w:rsidR="00344EB4" w:rsidRPr="00C91120" w:rsidRDefault="00344EB4" w:rsidP="00344EB4">
      <w:pPr>
        <w:pStyle w:val="aa"/>
      </w:pPr>
      <w:r>
        <w:object w:dxaOrig="13335" w:dyaOrig="6435" w14:anchorId="533A4B8E">
          <v:shape id="_x0000_i1041" type="#_x0000_t75" style="width:396.75pt;height:191.25pt" o:ole="">
            <v:imagedata r:id="rId84" o:title=""/>
          </v:shape>
          <o:OLEObject Type="Embed" ProgID="Visio.Drawing.15" ShapeID="_x0000_i1041" DrawAspect="Content" ObjectID="_1685428978" r:id="rId85"/>
        </w:object>
      </w:r>
    </w:p>
    <w:p w14:paraId="3E1CB029" w14:textId="6037FF9A" w:rsidR="00532B1C" w:rsidRDefault="00532B1C" w:rsidP="00344EB4">
      <w:pPr>
        <w:ind w:firstLine="420"/>
      </w:pPr>
      <w:r w:rsidRPr="00C91120">
        <w:t>9</w:t>
      </w:r>
      <w:r w:rsidRPr="00C91120">
        <w:t>、</w:t>
      </w:r>
      <w:r w:rsidRPr="00C91120">
        <w:rPr>
          <w:rFonts w:hint="eastAsia"/>
        </w:rPr>
        <w:t>部署图（</w:t>
      </w:r>
      <w:r w:rsidRPr="00C91120">
        <w:rPr>
          <w:rFonts w:hint="eastAsia"/>
        </w:rPr>
        <w:t>deployment diagram</w:t>
      </w:r>
      <w:r w:rsidRPr="00C91120">
        <w:rPr>
          <w:rFonts w:hint="eastAsia"/>
        </w:rPr>
        <w:t>）。部署图描述对运行时的处理节点及在其中生存的构件的配置。部署图给出了架构的静态部署视图，通常一个节点包含一个或多个部署图。</w:t>
      </w:r>
    </w:p>
    <w:p w14:paraId="295D8871" w14:textId="759A6D10" w:rsidR="00344EB4" w:rsidRPr="00C91120" w:rsidRDefault="00344EB4" w:rsidP="00FB4E89">
      <w:pPr>
        <w:pStyle w:val="aa"/>
      </w:pPr>
      <w:r>
        <w:object w:dxaOrig="15525" w:dyaOrig="8971" w14:anchorId="2911CCBA">
          <v:shape id="_x0000_i1042" type="#_x0000_t75" style="width:396.75pt;height:229.5pt" o:ole="">
            <v:imagedata r:id="rId86" o:title=""/>
          </v:shape>
          <o:OLEObject Type="Embed" ProgID="Visio.Drawing.15" ShapeID="_x0000_i1042" DrawAspect="Content" ObjectID="_1685428979" r:id="rId87"/>
        </w:object>
      </w:r>
    </w:p>
    <w:p w14:paraId="6D9EEC8F" w14:textId="77777777" w:rsidR="00532B1C" w:rsidRPr="00C91120" w:rsidRDefault="00532B1C" w:rsidP="007F5CE8">
      <w:pPr>
        <w:ind w:firstLine="420"/>
      </w:pPr>
      <w:r w:rsidRPr="00C91120">
        <w:rPr>
          <w:rFonts w:hint="eastAsia"/>
        </w:rPr>
        <w:t>【备考点拨】</w:t>
      </w:r>
    </w:p>
    <w:p w14:paraId="04E617B9" w14:textId="77777777" w:rsidR="00532B1C" w:rsidRPr="00C91120" w:rsidRDefault="00532B1C" w:rsidP="007F5CE8">
      <w:pPr>
        <w:ind w:firstLine="420"/>
      </w:pPr>
      <w:r w:rsidRPr="00C91120">
        <w:rPr>
          <w:rFonts w:hint="eastAsia"/>
        </w:rPr>
        <w:t>1</w:t>
      </w:r>
      <w:r w:rsidRPr="00C91120">
        <w:t>、</w:t>
      </w:r>
      <w:r w:rsidRPr="00C91120">
        <w:rPr>
          <w:rFonts w:hint="eastAsia"/>
        </w:rPr>
        <w:t>掌握各类</w:t>
      </w:r>
      <w:r w:rsidRPr="00C91120">
        <w:rPr>
          <w:rFonts w:hint="eastAsia"/>
        </w:rPr>
        <w:t>U</w:t>
      </w:r>
      <w:r w:rsidRPr="00C91120">
        <w:t>ML</w:t>
      </w:r>
      <w:r w:rsidRPr="00C91120">
        <w:rPr>
          <w:rFonts w:hint="eastAsia"/>
        </w:rPr>
        <w:t>图的特点和适用情景，能够加以区分。对一些特殊的图的特殊部分能够辨认区分。</w:t>
      </w:r>
    </w:p>
    <w:p w14:paraId="0A28CBBC" w14:textId="77777777" w:rsidR="00532B1C" w:rsidRPr="00C91120" w:rsidRDefault="00532B1C" w:rsidP="008D2842">
      <w:pPr>
        <w:pStyle w:val="3"/>
      </w:pPr>
      <w:bookmarkStart w:id="515" w:name="_Toc74672624"/>
      <w:r w:rsidRPr="00C91120">
        <w:rPr>
          <w:rFonts w:hint="eastAsia"/>
        </w:rPr>
        <w:t>2.</w:t>
      </w:r>
      <w:r w:rsidRPr="00C91120">
        <w:t xml:space="preserve">3 </w:t>
      </w:r>
      <w:r w:rsidRPr="00C91120">
        <w:rPr>
          <w:rFonts w:hint="eastAsia"/>
        </w:rPr>
        <w:t>【软件设计】</w:t>
      </w:r>
      <w:r w:rsidRPr="00C91120">
        <w:rPr>
          <w:rFonts w:hint="eastAsia"/>
        </w:rPr>
        <w:t>U</w:t>
      </w:r>
      <w:r w:rsidRPr="00C91120">
        <w:t>ML</w:t>
      </w:r>
      <w:r w:rsidRPr="00C91120">
        <w:rPr>
          <w:rFonts w:hint="eastAsia"/>
        </w:rPr>
        <w:t>建模解题技巧</w:t>
      </w:r>
      <w:bookmarkEnd w:id="515"/>
    </w:p>
    <w:p w14:paraId="5A1C8F43" w14:textId="77777777" w:rsidR="00532B1C" w:rsidRPr="00C91120" w:rsidRDefault="00532B1C" w:rsidP="007F5CE8">
      <w:pPr>
        <w:ind w:firstLine="420"/>
      </w:pPr>
      <w:r w:rsidRPr="00C91120">
        <w:rPr>
          <w:rFonts w:hint="eastAsia"/>
        </w:rPr>
        <w:t>【考法分析】</w:t>
      </w:r>
    </w:p>
    <w:p w14:paraId="14B0DE60" w14:textId="297AC596" w:rsidR="00532B1C" w:rsidRPr="00C91120" w:rsidRDefault="00532B1C" w:rsidP="007F5CE8">
      <w:pPr>
        <w:ind w:firstLine="420"/>
      </w:pPr>
      <w:r w:rsidRPr="00C91120">
        <w:rPr>
          <w:rFonts w:hint="eastAsia"/>
        </w:rPr>
        <w:t>UML</w:t>
      </w:r>
      <w:r w:rsidRPr="00C91120">
        <w:rPr>
          <w:rFonts w:hint="eastAsia"/>
        </w:rPr>
        <w:t>建模是软件设计师考试下午题的第</w:t>
      </w:r>
      <w:r w:rsidRPr="00C91120">
        <w:rPr>
          <w:rFonts w:hint="eastAsia"/>
        </w:rPr>
        <w:t>3</w:t>
      </w:r>
      <w:r w:rsidRPr="00C91120">
        <w:rPr>
          <w:rFonts w:hint="eastAsia"/>
        </w:rPr>
        <w:t>题，考查形式为：给定</w:t>
      </w:r>
      <w:r w:rsidRPr="00C91120">
        <w:rPr>
          <w:rFonts w:hint="eastAsia"/>
        </w:rPr>
        <w:t>UML</w:t>
      </w:r>
      <w:r w:rsidRPr="00C91120">
        <w:rPr>
          <w:rFonts w:hint="eastAsia"/>
        </w:rPr>
        <w:t>图，抠出其中一部分内容，要求大家进行填空，并且可能补充其他的一些题型进行考查，比如对于类图、用例图中关系的考查，结合设计模式进行考查等。</w:t>
      </w:r>
    </w:p>
    <w:p w14:paraId="604FC4F7" w14:textId="77777777" w:rsidR="00532B1C" w:rsidRPr="00C91120" w:rsidRDefault="00532B1C" w:rsidP="007F5CE8">
      <w:pPr>
        <w:ind w:firstLine="420"/>
      </w:pPr>
      <w:r w:rsidRPr="00C91120">
        <w:rPr>
          <w:rFonts w:hint="eastAsia"/>
        </w:rPr>
        <w:t>【要点分析】</w:t>
      </w:r>
    </w:p>
    <w:p w14:paraId="6F442B7E" w14:textId="77777777" w:rsidR="00532B1C" w:rsidRPr="00C91120" w:rsidRDefault="00532B1C" w:rsidP="007F5CE8">
      <w:pPr>
        <w:ind w:firstLine="420"/>
      </w:pPr>
      <w:r w:rsidRPr="00C91120">
        <w:rPr>
          <w:rFonts w:hint="eastAsia"/>
        </w:rPr>
        <w:t>1</w:t>
      </w:r>
      <w:r w:rsidRPr="00C91120">
        <w:rPr>
          <w:rFonts w:hint="eastAsia"/>
        </w:rPr>
        <w:t>、用例图常见考查形式：</w:t>
      </w:r>
    </w:p>
    <w:p w14:paraId="254572F7"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）补充参与者：参与者一般为外部实体，可以是人，也可以是外部系统。</w:t>
      </w:r>
    </w:p>
    <w:p w14:paraId="745840AC"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）补充用例：根据题干描述补充缺失的用例，在补充过程中需要参照用例图中用例间的关系。（用例名从题干中直接获取或提炼）</w:t>
      </w:r>
    </w:p>
    <w:p w14:paraId="78B6099B"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）分析用例间的关系</w:t>
      </w:r>
    </w:p>
    <w:p w14:paraId="7A9B7AB6" w14:textId="77777777" w:rsidR="00532B1C" w:rsidRPr="00C91120" w:rsidRDefault="00532B1C" w:rsidP="007F5CE8">
      <w:pPr>
        <w:ind w:firstLine="420"/>
      </w:pPr>
      <w:r w:rsidRPr="00C91120">
        <w:rPr>
          <w:rFonts w:hint="eastAsia"/>
        </w:rPr>
        <w:t>（</w:t>
      </w:r>
      <w:r w:rsidRPr="00C91120">
        <w:rPr>
          <w:rFonts w:hint="eastAsia"/>
        </w:rPr>
        <w:t>4</w:t>
      </w:r>
      <w:r w:rsidRPr="00C91120">
        <w:rPr>
          <w:rFonts w:hint="eastAsia"/>
        </w:rPr>
        <w:t>）其他：可能会出现其他题型，比如添加新的用例等。</w:t>
      </w:r>
    </w:p>
    <w:p w14:paraId="39BF9E9D" w14:textId="77777777" w:rsidR="00532B1C" w:rsidRPr="00C91120" w:rsidRDefault="00532B1C" w:rsidP="007F5CE8">
      <w:pPr>
        <w:ind w:firstLine="420"/>
      </w:pPr>
      <w:r w:rsidRPr="00C91120">
        <w:rPr>
          <w:rFonts w:hint="eastAsia"/>
        </w:rPr>
        <w:t>2</w:t>
      </w:r>
      <w:r w:rsidRPr="00C91120">
        <w:rPr>
          <w:rFonts w:hint="eastAsia"/>
        </w:rPr>
        <w:t>、类图</w:t>
      </w:r>
      <w:r w:rsidRPr="00C91120">
        <w:rPr>
          <w:rFonts w:hint="eastAsia"/>
        </w:rPr>
        <w:t>/</w:t>
      </w:r>
      <w:r w:rsidRPr="00C91120">
        <w:rPr>
          <w:rFonts w:hint="eastAsia"/>
        </w:rPr>
        <w:t>对象图常见考查形式（常与其他</w:t>
      </w:r>
      <w:r w:rsidRPr="00C91120">
        <w:rPr>
          <w:rFonts w:hint="eastAsia"/>
        </w:rPr>
        <w:t>UML</w:t>
      </w:r>
      <w:r w:rsidRPr="00C91120">
        <w:rPr>
          <w:rFonts w:hint="eastAsia"/>
        </w:rPr>
        <w:t>图结合考查）：</w:t>
      </w:r>
    </w:p>
    <w:p w14:paraId="0734C8AD"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）补充类名</w:t>
      </w:r>
      <w:r w:rsidRPr="00C91120">
        <w:rPr>
          <w:rFonts w:hint="eastAsia"/>
        </w:rPr>
        <w:t>/</w:t>
      </w:r>
      <w:r w:rsidRPr="00C91120">
        <w:rPr>
          <w:rFonts w:hint="eastAsia"/>
        </w:rPr>
        <w:t>对象名：一般为名词，来源于题干描述。</w:t>
      </w:r>
    </w:p>
    <w:p w14:paraId="0F034DF2"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）补充多重度：多重度体现类与类或对象与对象之间的对应关系，有</w:t>
      </w:r>
      <w:r w:rsidRPr="00C91120">
        <w:rPr>
          <w:rFonts w:hint="eastAsia"/>
        </w:rPr>
        <w:t>0</w:t>
      </w:r>
      <w:r w:rsidRPr="00C91120">
        <w:rPr>
          <w:rFonts w:hint="eastAsia"/>
        </w:rPr>
        <w:t>…</w:t>
      </w:r>
      <w:r w:rsidRPr="00C91120">
        <w:rPr>
          <w:rFonts w:hint="eastAsia"/>
        </w:rPr>
        <w:t>1</w:t>
      </w:r>
      <w:r w:rsidRPr="00C91120">
        <w:rPr>
          <w:rFonts w:hint="eastAsia"/>
        </w:rPr>
        <w:t>，</w:t>
      </w:r>
      <w:r w:rsidRPr="00C91120">
        <w:rPr>
          <w:rFonts w:hint="eastAsia"/>
        </w:rPr>
        <w:t>1..1</w:t>
      </w:r>
      <w:r w:rsidRPr="00C91120">
        <w:rPr>
          <w:rFonts w:hint="eastAsia"/>
        </w:rPr>
        <w:t>，</w:t>
      </w:r>
      <w:r w:rsidRPr="00C91120">
        <w:rPr>
          <w:rFonts w:hint="eastAsia"/>
        </w:rPr>
        <w:t>1</w:t>
      </w:r>
      <w:r w:rsidRPr="00C91120">
        <w:rPr>
          <w:rFonts w:hint="eastAsia"/>
        </w:rPr>
        <w:t>…</w:t>
      </w:r>
      <w:r w:rsidRPr="00C91120">
        <w:rPr>
          <w:rFonts w:hint="eastAsia"/>
        </w:rPr>
        <w:t>*/n</w:t>
      </w:r>
      <w:r w:rsidRPr="00C91120">
        <w:rPr>
          <w:rFonts w:hint="eastAsia"/>
        </w:rPr>
        <w:t>，</w:t>
      </w:r>
      <w:r w:rsidRPr="00C91120">
        <w:rPr>
          <w:rFonts w:hint="eastAsia"/>
        </w:rPr>
        <w:t>*</w:t>
      </w:r>
      <w:r w:rsidRPr="00C91120">
        <w:rPr>
          <w:rFonts w:hint="eastAsia"/>
        </w:rPr>
        <w:t>…</w:t>
      </w:r>
      <w:r w:rsidRPr="00C91120">
        <w:rPr>
          <w:rFonts w:hint="eastAsia"/>
        </w:rPr>
        <w:t>*/m</w:t>
      </w:r>
      <w:r w:rsidRPr="00C91120">
        <w:rPr>
          <w:rFonts w:hint="eastAsia"/>
        </w:rPr>
        <w:t>…</w:t>
      </w:r>
      <w:r w:rsidRPr="00C91120">
        <w:rPr>
          <w:rFonts w:hint="eastAsia"/>
        </w:rPr>
        <w:t>n</w:t>
      </w:r>
      <w:r w:rsidRPr="00C91120">
        <w:rPr>
          <w:rFonts w:hint="eastAsia"/>
        </w:rPr>
        <w:t>。</w:t>
      </w:r>
    </w:p>
    <w:p w14:paraId="0CD20021"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）分析类与类或对象与对象之间的关系。</w:t>
      </w:r>
    </w:p>
    <w:p w14:paraId="6F5BA2D7" w14:textId="77777777" w:rsidR="00532B1C" w:rsidRPr="00C91120" w:rsidRDefault="00532B1C" w:rsidP="007F5CE8">
      <w:pPr>
        <w:ind w:firstLine="420"/>
      </w:pPr>
      <w:r w:rsidRPr="00C91120">
        <w:rPr>
          <w:rFonts w:hint="eastAsia"/>
        </w:rPr>
        <w:t>3</w:t>
      </w:r>
      <w:r w:rsidRPr="00C91120">
        <w:rPr>
          <w:rFonts w:hint="eastAsia"/>
        </w:rPr>
        <w:t>、常见考查形式：</w:t>
      </w:r>
    </w:p>
    <w:p w14:paraId="2982FC6E"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）补充类名</w:t>
      </w:r>
      <w:r w:rsidRPr="00C91120">
        <w:rPr>
          <w:rFonts w:hint="eastAsia"/>
        </w:rPr>
        <w:t>/</w:t>
      </w:r>
      <w:r w:rsidRPr="00C91120">
        <w:rPr>
          <w:rFonts w:hint="eastAsia"/>
        </w:rPr>
        <w:t>对象名</w:t>
      </w:r>
    </w:p>
    <w:p w14:paraId="211AD836"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）补充消息</w:t>
      </w:r>
    </w:p>
    <w:p w14:paraId="1DE557B3" w14:textId="77777777" w:rsidR="00532B1C" w:rsidRPr="00C91120" w:rsidRDefault="00532B1C" w:rsidP="007F5CE8">
      <w:pPr>
        <w:ind w:firstLine="420"/>
      </w:pPr>
      <w:r w:rsidRPr="00C91120">
        <w:rPr>
          <w:rFonts w:hint="eastAsia"/>
        </w:rPr>
        <w:t>4</w:t>
      </w:r>
      <w:r w:rsidRPr="00C91120">
        <w:rPr>
          <w:rFonts w:hint="eastAsia"/>
        </w:rPr>
        <w:t>、常见考查形式：</w:t>
      </w:r>
    </w:p>
    <w:p w14:paraId="02623DD4"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）补充动作名称</w:t>
      </w:r>
    </w:p>
    <w:p w14:paraId="0DEAB2A7"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）补充监护表达式</w:t>
      </w:r>
    </w:p>
    <w:p w14:paraId="7FD472D4"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）分析并发关系</w:t>
      </w:r>
    </w:p>
    <w:p w14:paraId="14462EC5" w14:textId="77777777" w:rsidR="00532B1C" w:rsidRPr="00C91120" w:rsidRDefault="00532B1C" w:rsidP="007F5CE8">
      <w:pPr>
        <w:ind w:firstLine="420"/>
      </w:pPr>
      <w:r w:rsidRPr="00C91120">
        <w:rPr>
          <w:rFonts w:hint="eastAsia"/>
        </w:rPr>
        <w:t>（</w:t>
      </w:r>
      <w:r w:rsidRPr="00C91120">
        <w:rPr>
          <w:rFonts w:hint="eastAsia"/>
        </w:rPr>
        <w:t>4</w:t>
      </w:r>
      <w:r w:rsidRPr="00C91120">
        <w:rPr>
          <w:rFonts w:hint="eastAsia"/>
        </w:rPr>
        <w:t>）活动图与状态图对比，活动图与进程图关系。</w:t>
      </w:r>
    </w:p>
    <w:p w14:paraId="637D09DD" w14:textId="77777777" w:rsidR="00532B1C" w:rsidRPr="00C91120" w:rsidRDefault="00532B1C" w:rsidP="007F5CE8">
      <w:pPr>
        <w:ind w:firstLine="420"/>
      </w:pPr>
      <w:r w:rsidRPr="00C91120">
        <w:rPr>
          <w:rFonts w:hint="eastAsia"/>
        </w:rPr>
        <w:t>5</w:t>
      </w:r>
      <w:r w:rsidRPr="00C91120">
        <w:rPr>
          <w:rFonts w:hint="eastAsia"/>
        </w:rPr>
        <w:t>、状态图常见考查形式：</w:t>
      </w:r>
    </w:p>
    <w:p w14:paraId="4EF05C5E"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）补充状态</w:t>
      </w:r>
    </w:p>
    <w:p w14:paraId="7614705D"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）补充触发事件、监护条件、动作</w:t>
      </w:r>
    </w:p>
    <w:p w14:paraId="0927A769"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）与状态模式结合考查</w:t>
      </w:r>
    </w:p>
    <w:p w14:paraId="514E11EE" w14:textId="77777777" w:rsidR="00532B1C" w:rsidRPr="00C91120" w:rsidRDefault="00532B1C" w:rsidP="007F5CE8">
      <w:pPr>
        <w:ind w:firstLine="420"/>
      </w:pPr>
      <w:r w:rsidRPr="00C91120">
        <w:rPr>
          <w:rFonts w:hint="eastAsia"/>
        </w:rPr>
        <w:t>6</w:t>
      </w:r>
      <w:r w:rsidRPr="00C91120">
        <w:rPr>
          <w:rFonts w:hint="eastAsia"/>
        </w:rPr>
        <w:t>、通信图常见考查形式：</w:t>
      </w:r>
    </w:p>
    <w:p w14:paraId="3B12A670"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）补充对象</w:t>
      </w:r>
    </w:p>
    <w:p w14:paraId="5587DB65"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）补充消息</w:t>
      </w:r>
    </w:p>
    <w:p w14:paraId="57F8A12F" w14:textId="77777777" w:rsidR="00532B1C" w:rsidRPr="00C91120" w:rsidRDefault="00532B1C" w:rsidP="007F5CE8">
      <w:pPr>
        <w:ind w:firstLine="420"/>
      </w:pPr>
      <w:r w:rsidRPr="00C91120">
        <w:rPr>
          <w:rFonts w:hint="eastAsia"/>
        </w:rPr>
        <w:t>7</w:t>
      </w:r>
      <w:r w:rsidRPr="00C91120">
        <w:rPr>
          <w:rFonts w:hint="eastAsia"/>
        </w:rPr>
        <w:t>、消息的所属判断：箭头上的消息属于箭头指向的对象</w:t>
      </w:r>
      <w:r w:rsidRPr="00C91120">
        <w:rPr>
          <w:rFonts w:hint="eastAsia"/>
        </w:rPr>
        <w:t>/</w:t>
      </w:r>
      <w:r w:rsidRPr="00C91120">
        <w:rPr>
          <w:rFonts w:hint="eastAsia"/>
        </w:rPr>
        <w:t>类。</w:t>
      </w:r>
    </w:p>
    <w:p w14:paraId="784C6CB3" w14:textId="77777777" w:rsidR="00532B1C" w:rsidRPr="00C91120" w:rsidRDefault="00532B1C" w:rsidP="00FB4E89">
      <w:pPr>
        <w:pStyle w:val="aa"/>
      </w:pPr>
      <w:r w:rsidRPr="00C91120">
        <w:rPr>
          <w:noProof/>
        </w:rPr>
        <w:drawing>
          <wp:inline distT="0" distB="0" distL="0" distR="0" wp14:anchorId="5B84D404" wp14:editId="11C69711">
            <wp:extent cx="2536044" cy="216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6044" cy="2160000"/>
                    </a:xfrm>
                    <a:prstGeom prst="rect">
                      <a:avLst/>
                    </a:prstGeom>
                    <a:noFill/>
                  </pic:spPr>
                </pic:pic>
              </a:graphicData>
            </a:graphic>
          </wp:inline>
        </w:drawing>
      </w:r>
    </w:p>
    <w:p w14:paraId="26F30D0F" w14:textId="77777777" w:rsidR="00532B1C" w:rsidRPr="00C91120" w:rsidRDefault="00532B1C" w:rsidP="008D2842">
      <w:pPr>
        <w:pStyle w:val="3"/>
      </w:pPr>
      <w:bookmarkStart w:id="516" w:name="_Toc74672625"/>
      <w:r w:rsidRPr="00C91120">
        <w:rPr>
          <w:rFonts w:hint="eastAsia"/>
        </w:rPr>
        <w:t>2.</w:t>
      </w:r>
      <w:r w:rsidRPr="00C91120">
        <w:t xml:space="preserve">4 </w:t>
      </w:r>
      <w:r w:rsidRPr="00C91120">
        <w:t>设计模式（</w:t>
      </w:r>
      <w:r w:rsidRPr="00C91120">
        <w:rPr>
          <w:rFonts w:hint="eastAsia"/>
        </w:rPr>
        <w:t>★★★★★</w:t>
      </w:r>
      <w:r w:rsidRPr="00C91120">
        <w:t>）</w:t>
      </w:r>
      <w:bookmarkEnd w:id="516"/>
    </w:p>
    <w:p w14:paraId="5548C001" w14:textId="77777777" w:rsidR="00532B1C" w:rsidRPr="00C91120" w:rsidRDefault="00532B1C" w:rsidP="007F5CE8">
      <w:pPr>
        <w:ind w:firstLine="420"/>
      </w:pPr>
      <w:r w:rsidRPr="00C91120">
        <w:t>【考法分析】</w:t>
      </w:r>
    </w:p>
    <w:p w14:paraId="62FAD21C" w14:textId="77777777" w:rsidR="00532B1C" w:rsidRPr="00C91120" w:rsidRDefault="00532B1C" w:rsidP="007F5CE8">
      <w:pPr>
        <w:ind w:firstLine="420"/>
      </w:pPr>
      <w:r w:rsidRPr="00C91120">
        <w:t>1</w:t>
      </w:r>
      <w:r w:rsidRPr="00C91120">
        <w:t>、</w:t>
      </w:r>
      <w:r w:rsidRPr="00C91120">
        <w:rPr>
          <w:rFonts w:hint="eastAsia"/>
        </w:rPr>
        <w:t>本知识点的主要考查形式有：</w:t>
      </w:r>
      <w:r w:rsidRPr="00C91120">
        <w:rPr>
          <w:rFonts w:hint="eastAsia"/>
        </w:rPr>
        <w:t xml:space="preserve"> </w:t>
      </w:r>
      <w:r w:rsidRPr="00C91120">
        <w:rPr>
          <w:rFonts w:hint="eastAsia"/>
        </w:rPr>
        <w:t>根据图示题干描述和图示指出对应的设计模式（中文或英文形式），指出该设计模式的分类，或该设计模式的适用场景。</w:t>
      </w:r>
    </w:p>
    <w:p w14:paraId="4B5B5DA7" w14:textId="77777777" w:rsidR="00532B1C" w:rsidRPr="00C91120" w:rsidRDefault="00532B1C" w:rsidP="007F5CE8">
      <w:pPr>
        <w:ind w:firstLine="420"/>
      </w:pPr>
      <w:r w:rsidRPr="00C91120">
        <w:t>【要点分析】</w:t>
      </w:r>
    </w:p>
    <w:p w14:paraId="0B24B593" w14:textId="77777777" w:rsidR="00532B1C" w:rsidRPr="00C91120" w:rsidRDefault="00532B1C" w:rsidP="007F5CE8">
      <w:pPr>
        <w:ind w:firstLine="420"/>
      </w:pPr>
      <w:r w:rsidRPr="00C91120">
        <w:rPr>
          <w:rFonts w:hint="eastAsia"/>
        </w:rPr>
        <w:t>1</w:t>
      </w:r>
      <w:r w:rsidRPr="00C91120">
        <w:rPr>
          <w:rFonts w:hint="eastAsia"/>
        </w:rPr>
        <w:t>、设计模式的分类：</w:t>
      </w:r>
    </w:p>
    <w:p w14:paraId="1A567D14" w14:textId="77777777" w:rsidR="00532B1C" w:rsidRPr="00C91120" w:rsidRDefault="00532B1C" w:rsidP="00974DC3">
      <w:pPr>
        <w:pStyle w:val="aa"/>
      </w:pPr>
      <w:r w:rsidRPr="00C91120">
        <w:rPr>
          <w:noProof/>
        </w:rPr>
        <w:drawing>
          <wp:inline distT="0" distB="0" distL="0" distR="0" wp14:anchorId="0A9E1316" wp14:editId="6D4EF766">
            <wp:extent cx="4320000" cy="2581286"/>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2581286"/>
                    </a:xfrm>
                    <a:prstGeom prst="rect">
                      <a:avLst/>
                    </a:prstGeom>
                  </pic:spPr>
                </pic:pic>
              </a:graphicData>
            </a:graphic>
          </wp:inline>
        </w:drawing>
      </w:r>
    </w:p>
    <w:p w14:paraId="03093658" w14:textId="77777777" w:rsidR="00532B1C" w:rsidRPr="00C91120" w:rsidRDefault="00532B1C" w:rsidP="007F5CE8">
      <w:pPr>
        <w:ind w:firstLine="420"/>
      </w:pPr>
      <w:r w:rsidRPr="00C91120">
        <w:rPr>
          <w:rFonts w:hint="eastAsia"/>
        </w:rPr>
        <w:t>2</w:t>
      </w:r>
      <w:r w:rsidRPr="00C91120">
        <w:rPr>
          <w:rFonts w:hint="eastAsia"/>
        </w:rPr>
        <w:t>、设计模式应用场景和记忆关键字：</w:t>
      </w:r>
    </w:p>
    <w:p w14:paraId="13768BCA"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）创建型模式</w:t>
      </w:r>
    </w:p>
    <w:tbl>
      <w:tblPr>
        <w:tblStyle w:val="a7"/>
        <w:tblW w:w="5000" w:type="pct"/>
        <w:tblLook w:val="0600" w:firstRow="0" w:lastRow="0" w:firstColumn="0" w:lastColumn="0" w:noHBand="1" w:noVBand="1"/>
      </w:tblPr>
      <w:tblGrid>
        <w:gridCol w:w="1697"/>
        <w:gridCol w:w="4962"/>
        <w:gridCol w:w="1268"/>
      </w:tblGrid>
      <w:tr w:rsidR="00532B1C" w:rsidRPr="00831095" w14:paraId="1A8DF020" w14:textId="77777777" w:rsidTr="00974DC3">
        <w:trPr>
          <w:trHeight w:val="23"/>
        </w:trPr>
        <w:tc>
          <w:tcPr>
            <w:tcW w:w="1070" w:type="pct"/>
            <w:vAlign w:val="center"/>
            <w:hideMark/>
          </w:tcPr>
          <w:p w14:paraId="45DD723E" w14:textId="77777777" w:rsidR="00532B1C" w:rsidRPr="00831095" w:rsidRDefault="00532B1C" w:rsidP="00974DC3">
            <w:pPr>
              <w:pStyle w:val="aa"/>
            </w:pPr>
            <w:r w:rsidRPr="00831095">
              <w:rPr>
                <w:rFonts w:hint="eastAsia"/>
              </w:rPr>
              <w:t>设计模式名称</w:t>
            </w:r>
          </w:p>
        </w:tc>
        <w:tc>
          <w:tcPr>
            <w:tcW w:w="3129" w:type="pct"/>
            <w:vAlign w:val="center"/>
            <w:hideMark/>
          </w:tcPr>
          <w:p w14:paraId="5B74854B" w14:textId="77777777" w:rsidR="00532B1C" w:rsidRPr="00831095" w:rsidRDefault="00532B1C" w:rsidP="00974DC3">
            <w:pPr>
              <w:pStyle w:val="aa"/>
            </w:pPr>
            <w:r w:rsidRPr="00831095">
              <w:rPr>
                <w:rFonts w:hint="eastAsia"/>
              </w:rPr>
              <w:t>简要说明</w:t>
            </w:r>
          </w:p>
        </w:tc>
        <w:tc>
          <w:tcPr>
            <w:tcW w:w="800" w:type="pct"/>
            <w:vAlign w:val="center"/>
            <w:hideMark/>
          </w:tcPr>
          <w:p w14:paraId="202A871C" w14:textId="77777777" w:rsidR="00532B1C" w:rsidRPr="00831095" w:rsidRDefault="00532B1C" w:rsidP="00974DC3">
            <w:pPr>
              <w:pStyle w:val="aa"/>
            </w:pPr>
            <w:r w:rsidRPr="00831095">
              <w:rPr>
                <w:rFonts w:hint="eastAsia"/>
              </w:rPr>
              <w:t>速记关键字</w:t>
            </w:r>
          </w:p>
        </w:tc>
      </w:tr>
      <w:tr w:rsidR="00532B1C" w:rsidRPr="00831095" w14:paraId="6B85D256" w14:textId="77777777" w:rsidTr="00974DC3">
        <w:trPr>
          <w:trHeight w:val="23"/>
        </w:trPr>
        <w:tc>
          <w:tcPr>
            <w:tcW w:w="1070" w:type="pct"/>
            <w:vAlign w:val="center"/>
            <w:hideMark/>
          </w:tcPr>
          <w:p w14:paraId="5241C2E2" w14:textId="77777777" w:rsidR="00532B1C" w:rsidRPr="00831095" w:rsidRDefault="00532B1C" w:rsidP="00974DC3">
            <w:pPr>
              <w:pStyle w:val="aa"/>
            </w:pPr>
            <w:r w:rsidRPr="00831095">
              <w:rPr>
                <w:rFonts w:hint="eastAsia"/>
              </w:rPr>
              <w:t>Factory Method</w:t>
            </w:r>
          </w:p>
          <w:p w14:paraId="3FDE27FA" w14:textId="77777777" w:rsidR="00532B1C" w:rsidRPr="00831095" w:rsidRDefault="00532B1C" w:rsidP="00974DC3">
            <w:pPr>
              <w:pStyle w:val="aa"/>
            </w:pPr>
            <w:r w:rsidRPr="00831095">
              <w:rPr>
                <w:rFonts w:hint="eastAsia"/>
              </w:rPr>
              <w:t>工厂方法模式</w:t>
            </w:r>
          </w:p>
        </w:tc>
        <w:tc>
          <w:tcPr>
            <w:tcW w:w="3129" w:type="pct"/>
            <w:vAlign w:val="center"/>
            <w:hideMark/>
          </w:tcPr>
          <w:p w14:paraId="48B06D6C" w14:textId="77777777" w:rsidR="00532B1C" w:rsidRPr="00831095" w:rsidRDefault="00532B1C" w:rsidP="00974DC3">
            <w:pPr>
              <w:pStyle w:val="aa"/>
            </w:pPr>
            <w:r w:rsidRPr="00831095">
              <w:rPr>
                <w:rFonts w:hint="eastAsia"/>
              </w:rPr>
              <w:t>定义一个创建对象的接口，但由子类决定需要实例化哪一个类。</w:t>
            </w:r>
            <w:r w:rsidRPr="00831095">
              <w:rPr>
                <w:rFonts w:hint="eastAsia"/>
              </w:rPr>
              <w:t xml:space="preserve"> </w:t>
            </w:r>
            <w:r w:rsidRPr="00831095">
              <w:rPr>
                <w:rFonts w:hint="eastAsia"/>
              </w:rPr>
              <w:t>工厂方法使得子类实例化的过程推迟</w:t>
            </w:r>
          </w:p>
        </w:tc>
        <w:tc>
          <w:tcPr>
            <w:tcW w:w="800" w:type="pct"/>
            <w:vAlign w:val="center"/>
            <w:hideMark/>
          </w:tcPr>
          <w:p w14:paraId="3362ACA4" w14:textId="77777777" w:rsidR="00532B1C" w:rsidRPr="00831095" w:rsidRDefault="00532B1C" w:rsidP="00974DC3">
            <w:pPr>
              <w:pStyle w:val="aa"/>
            </w:pPr>
            <w:r w:rsidRPr="00831095">
              <w:rPr>
                <w:rFonts w:hint="eastAsia"/>
              </w:rPr>
              <w:t>动态生产对象</w:t>
            </w:r>
          </w:p>
        </w:tc>
      </w:tr>
      <w:tr w:rsidR="00532B1C" w:rsidRPr="00831095" w14:paraId="7D09C25B" w14:textId="77777777" w:rsidTr="00974DC3">
        <w:trPr>
          <w:trHeight w:val="23"/>
        </w:trPr>
        <w:tc>
          <w:tcPr>
            <w:tcW w:w="1070" w:type="pct"/>
            <w:vAlign w:val="center"/>
            <w:hideMark/>
          </w:tcPr>
          <w:p w14:paraId="07E32761" w14:textId="77777777" w:rsidR="00532B1C" w:rsidRPr="00831095" w:rsidRDefault="00532B1C" w:rsidP="00974DC3">
            <w:pPr>
              <w:pStyle w:val="aa"/>
            </w:pPr>
            <w:r w:rsidRPr="00831095">
              <w:rPr>
                <w:rFonts w:hint="eastAsia"/>
              </w:rPr>
              <w:t>Abstract Factory</w:t>
            </w:r>
          </w:p>
          <w:p w14:paraId="306A6AB6" w14:textId="77777777" w:rsidR="00532B1C" w:rsidRPr="00831095" w:rsidRDefault="00532B1C" w:rsidP="00974DC3">
            <w:pPr>
              <w:pStyle w:val="aa"/>
            </w:pPr>
            <w:r w:rsidRPr="00831095">
              <w:rPr>
                <w:rFonts w:hint="eastAsia"/>
              </w:rPr>
              <w:t>抽象工厂模式</w:t>
            </w:r>
          </w:p>
        </w:tc>
        <w:tc>
          <w:tcPr>
            <w:tcW w:w="3129" w:type="pct"/>
            <w:vAlign w:val="center"/>
            <w:hideMark/>
          </w:tcPr>
          <w:p w14:paraId="7D8CA3FA" w14:textId="77777777" w:rsidR="00532B1C" w:rsidRPr="00831095" w:rsidRDefault="00532B1C" w:rsidP="00974DC3">
            <w:pPr>
              <w:pStyle w:val="aa"/>
            </w:pPr>
            <w:r w:rsidRPr="00831095">
              <w:rPr>
                <w:rFonts w:hint="eastAsia"/>
              </w:rPr>
              <w:t>提供一个接口，可以创建一系列相关或相互依赖的对象，而无需指定它们具体的类</w:t>
            </w:r>
          </w:p>
        </w:tc>
        <w:tc>
          <w:tcPr>
            <w:tcW w:w="800" w:type="pct"/>
            <w:vAlign w:val="center"/>
            <w:hideMark/>
          </w:tcPr>
          <w:p w14:paraId="177BA230" w14:textId="77777777" w:rsidR="00532B1C" w:rsidRPr="00831095" w:rsidRDefault="00532B1C" w:rsidP="00974DC3">
            <w:pPr>
              <w:pStyle w:val="aa"/>
            </w:pPr>
            <w:r w:rsidRPr="00831095">
              <w:rPr>
                <w:rFonts w:hint="eastAsia"/>
              </w:rPr>
              <w:t>生产成系列对象</w:t>
            </w:r>
          </w:p>
        </w:tc>
      </w:tr>
      <w:tr w:rsidR="00532B1C" w:rsidRPr="00831095" w14:paraId="6547FB39" w14:textId="77777777" w:rsidTr="00974DC3">
        <w:trPr>
          <w:trHeight w:val="23"/>
        </w:trPr>
        <w:tc>
          <w:tcPr>
            <w:tcW w:w="1070" w:type="pct"/>
            <w:vAlign w:val="center"/>
            <w:hideMark/>
          </w:tcPr>
          <w:p w14:paraId="7A7222BA" w14:textId="77777777" w:rsidR="00532B1C" w:rsidRPr="00831095" w:rsidRDefault="00532B1C" w:rsidP="00974DC3">
            <w:pPr>
              <w:pStyle w:val="aa"/>
            </w:pPr>
            <w:r w:rsidRPr="00831095">
              <w:rPr>
                <w:rFonts w:hint="eastAsia"/>
              </w:rPr>
              <w:t>Builder</w:t>
            </w:r>
          </w:p>
          <w:p w14:paraId="07AB3B93" w14:textId="77777777" w:rsidR="00532B1C" w:rsidRPr="00831095" w:rsidRDefault="00532B1C" w:rsidP="00974DC3">
            <w:pPr>
              <w:pStyle w:val="aa"/>
            </w:pPr>
            <w:r w:rsidRPr="00831095">
              <w:rPr>
                <w:rFonts w:hint="eastAsia"/>
              </w:rPr>
              <w:t>构建器模式</w:t>
            </w:r>
          </w:p>
        </w:tc>
        <w:tc>
          <w:tcPr>
            <w:tcW w:w="3129" w:type="pct"/>
            <w:vAlign w:val="center"/>
            <w:hideMark/>
          </w:tcPr>
          <w:p w14:paraId="4F192F92" w14:textId="77777777" w:rsidR="00532B1C" w:rsidRPr="00831095" w:rsidRDefault="00532B1C" w:rsidP="00974DC3">
            <w:pPr>
              <w:pStyle w:val="aa"/>
            </w:pPr>
            <w:r w:rsidRPr="00831095">
              <w:rPr>
                <w:rFonts w:hint="eastAsia"/>
              </w:rPr>
              <w:t>将一个复杂类的表示与其构造相分离，使得相同的构建过程能够得出不同的表示</w:t>
            </w:r>
          </w:p>
        </w:tc>
        <w:tc>
          <w:tcPr>
            <w:tcW w:w="800" w:type="pct"/>
            <w:vAlign w:val="center"/>
            <w:hideMark/>
          </w:tcPr>
          <w:p w14:paraId="1442E496" w14:textId="77777777" w:rsidR="00532B1C" w:rsidRPr="00831095" w:rsidRDefault="00532B1C" w:rsidP="00974DC3">
            <w:pPr>
              <w:pStyle w:val="aa"/>
            </w:pPr>
            <w:r w:rsidRPr="00831095">
              <w:rPr>
                <w:rFonts w:hint="eastAsia"/>
              </w:rPr>
              <w:t>复杂对象构造</w:t>
            </w:r>
          </w:p>
        </w:tc>
      </w:tr>
      <w:tr w:rsidR="00532B1C" w:rsidRPr="00831095" w14:paraId="5D146204" w14:textId="77777777" w:rsidTr="00974DC3">
        <w:trPr>
          <w:trHeight w:val="23"/>
        </w:trPr>
        <w:tc>
          <w:tcPr>
            <w:tcW w:w="1070" w:type="pct"/>
            <w:vAlign w:val="center"/>
            <w:hideMark/>
          </w:tcPr>
          <w:p w14:paraId="157DA468" w14:textId="77777777" w:rsidR="00532B1C" w:rsidRPr="00831095" w:rsidRDefault="00532B1C" w:rsidP="00974DC3">
            <w:pPr>
              <w:pStyle w:val="aa"/>
            </w:pPr>
            <w:r w:rsidRPr="00831095">
              <w:rPr>
                <w:rFonts w:hint="eastAsia"/>
              </w:rPr>
              <w:t>Prototype</w:t>
            </w:r>
          </w:p>
          <w:p w14:paraId="1018F670" w14:textId="77777777" w:rsidR="00532B1C" w:rsidRPr="00831095" w:rsidRDefault="00532B1C" w:rsidP="00974DC3">
            <w:pPr>
              <w:pStyle w:val="aa"/>
            </w:pPr>
            <w:r w:rsidRPr="00831095">
              <w:rPr>
                <w:rFonts w:hint="eastAsia"/>
              </w:rPr>
              <w:t>原型模式</w:t>
            </w:r>
          </w:p>
        </w:tc>
        <w:tc>
          <w:tcPr>
            <w:tcW w:w="3129" w:type="pct"/>
            <w:vAlign w:val="center"/>
            <w:hideMark/>
          </w:tcPr>
          <w:p w14:paraId="28B2D332" w14:textId="77777777" w:rsidR="00532B1C" w:rsidRPr="00831095" w:rsidRDefault="00532B1C" w:rsidP="00974DC3">
            <w:pPr>
              <w:pStyle w:val="aa"/>
            </w:pPr>
            <w:r w:rsidRPr="00831095">
              <w:rPr>
                <w:rFonts w:hint="eastAsia"/>
              </w:rPr>
              <w:t>用原型实例指定创建对象的类型，并且通过拷贝这个原型来创建新的对象</w:t>
            </w:r>
          </w:p>
        </w:tc>
        <w:tc>
          <w:tcPr>
            <w:tcW w:w="800" w:type="pct"/>
            <w:vAlign w:val="center"/>
            <w:hideMark/>
          </w:tcPr>
          <w:p w14:paraId="6F5CFAF4" w14:textId="77777777" w:rsidR="00532B1C" w:rsidRPr="00831095" w:rsidRDefault="00532B1C" w:rsidP="00974DC3">
            <w:pPr>
              <w:pStyle w:val="aa"/>
            </w:pPr>
            <w:r w:rsidRPr="00831095">
              <w:rPr>
                <w:rFonts w:hint="eastAsia"/>
              </w:rPr>
              <w:t>克隆对象</w:t>
            </w:r>
          </w:p>
        </w:tc>
      </w:tr>
      <w:tr w:rsidR="00532B1C" w:rsidRPr="00831095" w14:paraId="48CA0AC9" w14:textId="77777777" w:rsidTr="00974DC3">
        <w:trPr>
          <w:trHeight w:val="23"/>
        </w:trPr>
        <w:tc>
          <w:tcPr>
            <w:tcW w:w="1070" w:type="pct"/>
            <w:vAlign w:val="center"/>
            <w:hideMark/>
          </w:tcPr>
          <w:p w14:paraId="72012B8F" w14:textId="77777777" w:rsidR="00532B1C" w:rsidRPr="00831095" w:rsidRDefault="00532B1C" w:rsidP="00974DC3">
            <w:pPr>
              <w:pStyle w:val="aa"/>
            </w:pPr>
            <w:r w:rsidRPr="00831095">
              <w:rPr>
                <w:rFonts w:hint="eastAsia"/>
              </w:rPr>
              <w:t>Singleton</w:t>
            </w:r>
          </w:p>
          <w:p w14:paraId="31F113AC" w14:textId="77777777" w:rsidR="00532B1C" w:rsidRPr="00831095" w:rsidRDefault="00532B1C" w:rsidP="00974DC3">
            <w:pPr>
              <w:pStyle w:val="aa"/>
            </w:pPr>
            <w:r w:rsidRPr="00831095">
              <w:rPr>
                <w:rFonts w:hint="eastAsia"/>
              </w:rPr>
              <w:t>单例模式</w:t>
            </w:r>
          </w:p>
        </w:tc>
        <w:tc>
          <w:tcPr>
            <w:tcW w:w="3129" w:type="pct"/>
            <w:vAlign w:val="center"/>
            <w:hideMark/>
          </w:tcPr>
          <w:p w14:paraId="088C77BE" w14:textId="77777777" w:rsidR="00532B1C" w:rsidRPr="00831095" w:rsidRDefault="00532B1C" w:rsidP="00974DC3">
            <w:pPr>
              <w:pStyle w:val="aa"/>
            </w:pPr>
            <w:r w:rsidRPr="00831095">
              <w:rPr>
                <w:rFonts w:hint="eastAsia"/>
              </w:rPr>
              <w:t>保证一个类只有一个实例，并提供一个访问它的全局访问点</w:t>
            </w:r>
          </w:p>
        </w:tc>
        <w:tc>
          <w:tcPr>
            <w:tcW w:w="800" w:type="pct"/>
            <w:vAlign w:val="center"/>
            <w:hideMark/>
          </w:tcPr>
          <w:p w14:paraId="0FDA67BA" w14:textId="77777777" w:rsidR="00532B1C" w:rsidRPr="00831095" w:rsidRDefault="00532B1C" w:rsidP="00974DC3">
            <w:pPr>
              <w:pStyle w:val="aa"/>
            </w:pPr>
            <w:r w:rsidRPr="00831095">
              <w:rPr>
                <w:rFonts w:hint="eastAsia"/>
              </w:rPr>
              <w:t>单实例</w:t>
            </w:r>
          </w:p>
        </w:tc>
      </w:tr>
    </w:tbl>
    <w:p w14:paraId="0A0C8E0D" w14:textId="77777777" w:rsidR="00532B1C" w:rsidRPr="00C91120" w:rsidRDefault="00532B1C" w:rsidP="007F5CE8">
      <w:pPr>
        <w:ind w:firstLine="420"/>
      </w:pPr>
    </w:p>
    <w:p w14:paraId="1EB231B6" w14:textId="77777777" w:rsidR="00532B1C" w:rsidRPr="00C91120" w:rsidRDefault="00532B1C" w:rsidP="00FC6958">
      <w:pPr>
        <w:keepNext/>
        <w:ind w:firstLine="420"/>
      </w:pPr>
      <w:r w:rsidRPr="00C91120">
        <w:t>（</w:t>
      </w:r>
      <w:r w:rsidRPr="00C91120">
        <w:rPr>
          <w:rFonts w:hint="eastAsia"/>
        </w:rPr>
        <w:t>2</w:t>
      </w:r>
      <w:r w:rsidRPr="00C91120">
        <w:t>）结构型模式</w:t>
      </w:r>
    </w:p>
    <w:tbl>
      <w:tblPr>
        <w:tblStyle w:val="a7"/>
        <w:tblW w:w="5000" w:type="pct"/>
        <w:tblLook w:val="0600" w:firstRow="0" w:lastRow="0" w:firstColumn="0" w:lastColumn="0" w:noHBand="1" w:noVBand="1"/>
      </w:tblPr>
      <w:tblGrid>
        <w:gridCol w:w="1555"/>
        <w:gridCol w:w="4818"/>
        <w:gridCol w:w="1554"/>
      </w:tblGrid>
      <w:tr w:rsidR="00532B1C" w:rsidRPr="00831095" w14:paraId="2DFA31AD" w14:textId="77777777" w:rsidTr="00FC6958">
        <w:trPr>
          <w:trHeight w:val="23"/>
        </w:trPr>
        <w:tc>
          <w:tcPr>
            <w:tcW w:w="981" w:type="pct"/>
            <w:vAlign w:val="center"/>
            <w:hideMark/>
          </w:tcPr>
          <w:p w14:paraId="3529D44E" w14:textId="77777777" w:rsidR="00532B1C" w:rsidRPr="00831095" w:rsidRDefault="00532B1C" w:rsidP="00344EB4">
            <w:pPr>
              <w:pStyle w:val="aa"/>
            </w:pPr>
            <w:r w:rsidRPr="00831095">
              <w:rPr>
                <w:rFonts w:hint="eastAsia"/>
              </w:rPr>
              <w:t>设计模式名称</w:t>
            </w:r>
          </w:p>
        </w:tc>
        <w:tc>
          <w:tcPr>
            <w:tcW w:w="3039" w:type="pct"/>
            <w:vAlign w:val="center"/>
            <w:hideMark/>
          </w:tcPr>
          <w:p w14:paraId="20C28F3A" w14:textId="77777777" w:rsidR="00532B1C" w:rsidRPr="00831095" w:rsidRDefault="00532B1C" w:rsidP="00344EB4">
            <w:pPr>
              <w:pStyle w:val="aa"/>
            </w:pPr>
            <w:r w:rsidRPr="00831095">
              <w:rPr>
                <w:rFonts w:hint="eastAsia"/>
              </w:rPr>
              <w:t>简要说明</w:t>
            </w:r>
          </w:p>
        </w:tc>
        <w:tc>
          <w:tcPr>
            <w:tcW w:w="980" w:type="pct"/>
            <w:vAlign w:val="center"/>
            <w:hideMark/>
          </w:tcPr>
          <w:p w14:paraId="62FD6435" w14:textId="77777777" w:rsidR="00532B1C" w:rsidRPr="00831095" w:rsidRDefault="00532B1C" w:rsidP="00344EB4">
            <w:pPr>
              <w:pStyle w:val="aa"/>
            </w:pPr>
            <w:r w:rsidRPr="00831095">
              <w:rPr>
                <w:rFonts w:hint="eastAsia"/>
              </w:rPr>
              <w:t>速记关键字</w:t>
            </w:r>
          </w:p>
        </w:tc>
      </w:tr>
      <w:tr w:rsidR="00532B1C" w:rsidRPr="00831095" w14:paraId="686798E9" w14:textId="77777777" w:rsidTr="00FC6958">
        <w:trPr>
          <w:trHeight w:val="23"/>
        </w:trPr>
        <w:tc>
          <w:tcPr>
            <w:tcW w:w="981" w:type="pct"/>
            <w:vAlign w:val="center"/>
            <w:hideMark/>
          </w:tcPr>
          <w:p w14:paraId="72508D51" w14:textId="77777777" w:rsidR="00532B1C" w:rsidRPr="00831095" w:rsidRDefault="00532B1C" w:rsidP="00344EB4">
            <w:pPr>
              <w:pStyle w:val="aa"/>
            </w:pPr>
            <w:r w:rsidRPr="00831095">
              <w:rPr>
                <w:rFonts w:hint="eastAsia"/>
              </w:rPr>
              <w:t>Adapter</w:t>
            </w:r>
          </w:p>
          <w:p w14:paraId="174A439B" w14:textId="77777777" w:rsidR="00532B1C" w:rsidRPr="00831095" w:rsidRDefault="00532B1C" w:rsidP="00344EB4">
            <w:pPr>
              <w:pStyle w:val="aa"/>
            </w:pPr>
            <w:r w:rsidRPr="00831095">
              <w:rPr>
                <w:rFonts w:hint="eastAsia"/>
              </w:rPr>
              <w:t>适配器模式</w:t>
            </w:r>
          </w:p>
        </w:tc>
        <w:tc>
          <w:tcPr>
            <w:tcW w:w="3039" w:type="pct"/>
            <w:vAlign w:val="center"/>
            <w:hideMark/>
          </w:tcPr>
          <w:p w14:paraId="1710496F" w14:textId="77777777" w:rsidR="00532B1C" w:rsidRPr="00831095" w:rsidRDefault="00532B1C" w:rsidP="00344EB4">
            <w:pPr>
              <w:pStyle w:val="aa"/>
            </w:pPr>
            <w:r w:rsidRPr="00831095">
              <w:rPr>
                <w:rFonts w:hint="eastAsia"/>
              </w:rPr>
              <w:t>将一个类的接口转换成用户希望得到的另一种接口。它使原本不相容的接口得以协同工作</w:t>
            </w:r>
          </w:p>
        </w:tc>
        <w:tc>
          <w:tcPr>
            <w:tcW w:w="980" w:type="pct"/>
            <w:vAlign w:val="center"/>
            <w:hideMark/>
          </w:tcPr>
          <w:p w14:paraId="66DDDCAC" w14:textId="77777777" w:rsidR="00532B1C" w:rsidRPr="00831095" w:rsidRDefault="00532B1C" w:rsidP="00344EB4">
            <w:pPr>
              <w:pStyle w:val="aa"/>
            </w:pPr>
            <w:r w:rsidRPr="00831095">
              <w:rPr>
                <w:rFonts w:hint="eastAsia"/>
              </w:rPr>
              <w:t>转换接口</w:t>
            </w:r>
          </w:p>
        </w:tc>
      </w:tr>
      <w:tr w:rsidR="00532B1C" w:rsidRPr="00831095" w14:paraId="06CBBA35" w14:textId="77777777" w:rsidTr="00FC6958">
        <w:trPr>
          <w:trHeight w:val="23"/>
        </w:trPr>
        <w:tc>
          <w:tcPr>
            <w:tcW w:w="981" w:type="pct"/>
            <w:vAlign w:val="center"/>
            <w:hideMark/>
          </w:tcPr>
          <w:p w14:paraId="69620818" w14:textId="77777777" w:rsidR="00532B1C" w:rsidRPr="00831095" w:rsidRDefault="00532B1C" w:rsidP="00344EB4">
            <w:pPr>
              <w:pStyle w:val="aa"/>
            </w:pPr>
            <w:r w:rsidRPr="00831095">
              <w:rPr>
                <w:rFonts w:hint="eastAsia"/>
              </w:rPr>
              <w:t>Bridge</w:t>
            </w:r>
          </w:p>
          <w:p w14:paraId="70DD7EAC" w14:textId="77777777" w:rsidR="00532B1C" w:rsidRPr="00831095" w:rsidRDefault="00532B1C" w:rsidP="00344EB4">
            <w:pPr>
              <w:pStyle w:val="aa"/>
            </w:pPr>
            <w:r w:rsidRPr="00831095">
              <w:rPr>
                <w:rFonts w:hint="eastAsia"/>
              </w:rPr>
              <w:t>桥接模式</w:t>
            </w:r>
          </w:p>
        </w:tc>
        <w:tc>
          <w:tcPr>
            <w:tcW w:w="3039" w:type="pct"/>
            <w:vAlign w:val="center"/>
            <w:hideMark/>
          </w:tcPr>
          <w:p w14:paraId="7C517348" w14:textId="77777777" w:rsidR="00532B1C" w:rsidRPr="00831095" w:rsidRDefault="00532B1C" w:rsidP="00344EB4">
            <w:pPr>
              <w:pStyle w:val="aa"/>
            </w:pPr>
            <w:r w:rsidRPr="00831095">
              <w:rPr>
                <w:rFonts w:hint="eastAsia"/>
              </w:rPr>
              <w:t>将类的抽象部分和它的实现部分分离开来，使它们可以独立地变化</w:t>
            </w:r>
          </w:p>
        </w:tc>
        <w:tc>
          <w:tcPr>
            <w:tcW w:w="980" w:type="pct"/>
            <w:vAlign w:val="center"/>
            <w:hideMark/>
          </w:tcPr>
          <w:p w14:paraId="5BC09973" w14:textId="77777777" w:rsidR="00532B1C" w:rsidRPr="00831095" w:rsidRDefault="00532B1C" w:rsidP="00344EB4">
            <w:pPr>
              <w:pStyle w:val="aa"/>
            </w:pPr>
            <w:r w:rsidRPr="00831095">
              <w:rPr>
                <w:rFonts w:hint="eastAsia"/>
              </w:rPr>
              <w:t>继承树拆分</w:t>
            </w:r>
          </w:p>
        </w:tc>
      </w:tr>
      <w:tr w:rsidR="00532B1C" w:rsidRPr="00831095" w14:paraId="21AF4DD2" w14:textId="77777777" w:rsidTr="00FC6958">
        <w:trPr>
          <w:trHeight w:val="23"/>
        </w:trPr>
        <w:tc>
          <w:tcPr>
            <w:tcW w:w="981" w:type="pct"/>
            <w:vAlign w:val="center"/>
            <w:hideMark/>
          </w:tcPr>
          <w:p w14:paraId="50B3262B" w14:textId="77777777" w:rsidR="00532B1C" w:rsidRPr="00831095" w:rsidRDefault="00532B1C" w:rsidP="00344EB4">
            <w:pPr>
              <w:pStyle w:val="aa"/>
            </w:pPr>
            <w:r w:rsidRPr="00831095">
              <w:rPr>
                <w:rFonts w:hint="eastAsia"/>
              </w:rPr>
              <w:t>Composite</w:t>
            </w:r>
          </w:p>
          <w:p w14:paraId="03CC3231" w14:textId="77777777" w:rsidR="00532B1C" w:rsidRPr="00831095" w:rsidRDefault="00532B1C" w:rsidP="00344EB4">
            <w:pPr>
              <w:pStyle w:val="aa"/>
            </w:pPr>
            <w:r w:rsidRPr="00831095">
              <w:rPr>
                <w:rFonts w:hint="eastAsia"/>
              </w:rPr>
              <w:t>组合模式</w:t>
            </w:r>
          </w:p>
        </w:tc>
        <w:tc>
          <w:tcPr>
            <w:tcW w:w="3039" w:type="pct"/>
            <w:vAlign w:val="center"/>
            <w:hideMark/>
          </w:tcPr>
          <w:p w14:paraId="4BAE2ADC" w14:textId="77777777" w:rsidR="00532B1C" w:rsidRPr="00831095" w:rsidRDefault="00532B1C" w:rsidP="00344EB4">
            <w:pPr>
              <w:pStyle w:val="aa"/>
            </w:pPr>
            <w:r w:rsidRPr="00831095">
              <w:rPr>
                <w:rFonts w:hint="eastAsia"/>
              </w:rPr>
              <w:t>将对象组合成树型结构以表示“整体</w:t>
            </w:r>
            <w:r w:rsidRPr="00831095">
              <w:rPr>
                <w:rFonts w:hint="eastAsia"/>
              </w:rPr>
              <w:t>-</w:t>
            </w:r>
            <w:r w:rsidRPr="00831095">
              <w:rPr>
                <w:rFonts w:hint="eastAsia"/>
              </w:rPr>
              <w:t>部分”的层次结构，使得用户对单个对象和组合对象的使用具有一致性</w:t>
            </w:r>
          </w:p>
        </w:tc>
        <w:tc>
          <w:tcPr>
            <w:tcW w:w="980" w:type="pct"/>
            <w:vAlign w:val="center"/>
            <w:hideMark/>
          </w:tcPr>
          <w:p w14:paraId="73AF2870" w14:textId="77777777" w:rsidR="00532B1C" w:rsidRPr="00831095" w:rsidRDefault="00532B1C" w:rsidP="00344EB4">
            <w:pPr>
              <w:pStyle w:val="aa"/>
            </w:pPr>
            <w:r w:rsidRPr="00831095">
              <w:rPr>
                <w:rFonts w:hint="eastAsia"/>
              </w:rPr>
              <w:t>树形目录结构</w:t>
            </w:r>
          </w:p>
        </w:tc>
      </w:tr>
      <w:tr w:rsidR="00532B1C" w:rsidRPr="00831095" w14:paraId="1FEA3FA9" w14:textId="77777777" w:rsidTr="00FC6958">
        <w:trPr>
          <w:trHeight w:val="23"/>
        </w:trPr>
        <w:tc>
          <w:tcPr>
            <w:tcW w:w="981" w:type="pct"/>
            <w:vAlign w:val="center"/>
            <w:hideMark/>
          </w:tcPr>
          <w:p w14:paraId="5D4931F3" w14:textId="77777777" w:rsidR="00532B1C" w:rsidRPr="00831095" w:rsidRDefault="00532B1C" w:rsidP="00344EB4">
            <w:pPr>
              <w:pStyle w:val="aa"/>
            </w:pPr>
            <w:r w:rsidRPr="00831095">
              <w:rPr>
                <w:rFonts w:hint="eastAsia"/>
              </w:rPr>
              <w:t>Decorator</w:t>
            </w:r>
          </w:p>
          <w:p w14:paraId="5C0E2E1D" w14:textId="77777777" w:rsidR="00532B1C" w:rsidRPr="00831095" w:rsidRDefault="00532B1C" w:rsidP="00344EB4">
            <w:pPr>
              <w:pStyle w:val="aa"/>
            </w:pPr>
            <w:r w:rsidRPr="00831095">
              <w:rPr>
                <w:rFonts w:hint="eastAsia"/>
              </w:rPr>
              <w:t>装饰模式</w:t>
            </w:r>
          </w:p>
        </w:tc>
        <w:tc>
          <w:tcPr>
            <w:tcW w:w="3039" w:type="pct"/>
            <w:vAlign w:val="center"/>
            <w:hideMark/>
          </w:tcPr>
          <w:p w14:paraId="270BEB86" w14:textId="77777777" w:rsidR="00532B1C" w:rsidRPr="00831095" w:rsidRDefault="00532B1C" w:rsidP="00344EB4">
            <w:pPr>
              <w:pStyle w:val="aa"/>
            </w:pPr>
            <w:r w:rsidRPr="00831095">
              <w:rPr>
                <w:rFonts w:hint="eastAsia"/>
              </w:rPr>
              <w:t>动态地给一个对象添加一些额外的职责。它提供了用子类扩展功能的一个灵活的替代，比派生一个子类更加灵活</w:t>
            </w:r>
          </w:p>
        </w:tc>
        <w:tc>
          <w:tcPr>
            <w:tcW w:w="980" w:type="pct"/>
            <w:vAlign w:val="center"/>
            <w:hideMark/>
          </w:tcPr>
          <w:p w14:paraId="0F57371E" w14:textId="77777777" w:rsidR="00532B1C" w:rsidRPr="00831095" w:rsidRDefault="00532B1C" w:rsidP="00344EB4">
            <w:pPr>
              <w:pStyle w:val="aa"/>
            </w:pPr>
            <w:r w:rsidRPr="00831095">
              <w:rPr>
                <w:rFonts w:hint="eastAsia"/>
              </w:rPr>
              <w:t>动态附加职责</w:t>
            </w:r>
          </w:p>
        </w:tc>
      </w:tr>
      <w:tr w:rsidR="00532B1C" w:rsidRPr="00831095" w14:paraId="0978A5F2" w14:textId="77777777" w:rsidTr="00FC6958">
        <w:trPr>
          <w:trHeight w:val="23"/>
        </w:trPr>
        <w:tc>
          <w:tcPr>
            <w:tcW w:w="981" w:type="pct"/>
            <w:vAlign w:val="center"/>
            <w:hideMark/>
          </w:tcPr>
          <w:p w14:paraId="7898EDFD" w14:textId="77777777" w:rsidR="00532B1C" w:rsidRPr="00831095" w:rsidRDefault="00532B1C" w:rsidP="00344EB4">
            <w:pPr>
              <w:pStyle w:val="aa"/>
            </w:pPr>
            <w:r w:rsidRPr="00831095">
              <w:rPr>
                <w:rFonts w:hint="eastAsia"/>
              </w:rPr>
              <w:t>Facade</w:t>
            </w:r>
          </w:p>
          <w:p w14:paraId="1DEEFA93" w14:textId="77777777" w:rsidR="00532B1C" w:rsidRPr="00831095" w:rsidRDefault="00532B1C" w:rsidP="00344EB4">
            <w:pPr>
              <w:pStyle w:val="aa"/>
            </w:pPr>
            <w:r w:rsidRPr="00831095">
              <w:rPr>
                <w:rFonts w:hint="eastAsia"/>
              </w:rPr>
              <w:t>外观模式</w:t>
            </w:r>
          </w:p>
        </w:tc>
        <w:tc>
          <w:tcPr>
            <w:tcW w:w="3039" w:type="pct"/>
            <w:vAlign w:val="center"/>
            <w:hideMark/>
          </w:tcPr>
          <w:p w14:paraId="740F9006" w14:textId="77777777" w:rsidR="00532B1C" w:rsidRPr="00831095" w:rsidRDefault="00532B1C" w:rsidP="00344EB4">
            <w:pPr>
              <w:pStyle w:val="aa"/>
            </w:pPr>
            <w:r w:rsidRPr="00831095">
              <w:rPr>
                <w:rFonts w:hint="eastAsia"/>
              </w:rPr>
              <w:t>定义一个高层接口，为子系统中的一组接口提供一个一致的外观，从而简化了该子系统的使用</w:t>
            </w:r>
          </w:p>
        </w:tc>
        <w:tc>
          <w:tcPr>
            <w:tcW w:w="980" w:type="pct"/>
            <w:vAlign w:val="center"/>
            <w:hideMark/>
          </w:tcPr>
          <w:p w14:paraId="14151FFB" w14:textId="77777777" w:rsidR="00532B1C" w:rsidRPr="00831095" w:rsidRDefault="00532B1C" w:rsidP="00344EB4">
            <w:pPr>
              <w:pStyle w:val="aa"/>
            </w:pPr>
            <w:r w:rsidRPr="00831095">
              <w:rPr>
                <w:rFonts w:hint="eastAsia"/>
              </w:rPr>
              <w:t>对外统一接口</w:t>
            </w:r>
          </w:p>
        </w:tc>
      </w:tr>
      <w:tr w:rsidR="00532B1C" w:rsidRPr="00831095" w14:paraId="6408F386" w14:textId="77777777" w:rsidTr="00FC6958">
        <w:trPr>
          <w:trHeight w:val="23"/>
        </w:trPr>
        <w:tc>
          <w:tcPr>
            <w:tcW w:w="981" w:type="pct"/>
            <w:vAlign w:val="center"/>
            <w:hideMark/>
          </w:tcPr>
          <w:p w14:paraId="7482EC82" w14:textId="77777777" w:rsidR="00532B1C" w:rsidRPr="00831095" w:rsidRDefault="00532B1C" w:rsidP="00344EB4">
            <w:pPr>
              <w:pStyle w:val="aa"/>
            </w:pPr>
            <w:r w:rsidRPr="00831095">
              <w:rPr>
                <w:rFonts w:hint="eastAsia"/>
              </w:rPr>
              <w:t>Flyweight</w:t>
            </w:r>
          </w:p>
          <w:p w14:paraId="5DB82EE3" w14:textId="77777777" w:rsidR="00532B1C" w:rsidRPr="00831095" w:rsidRDefault="00532B1C" w:rsidP="00344EB4">
            <w:pPr>
              <w:pStyle w:val="aa"/>
            </w:pPr>
            <w:r w:rsidRPr="00831095">
              <w:rPr>
                <w:rFonts w:hint="eastAsia"/>
              </w:rPr>
              <w:t>享元模式</w:t>
            </w:r>
          </w:p>
        </w:tc>
        <w:tc>
          <w:tcPr>
            <w:tcW w:w="3039" w:type="pct"/>
            <w:vAlign w:val="center"/>
            <w:hideMark/>
          </w:tcPr>
          <w:p w14:paraId="7DEB9773" w14:textId="77777777" w:rsidR="00532B1C" w:rsidRPr="00831095" w:rsidRDefault="00532B1C" w:rsidP="00344EB4">
            <w:pPr>
              <w:pStyle w:val="aa"/>
            </w:pPr>
            <w:r w:rsidRPr="00831095">
              <w:rPr>
                <w:rFonts w:hint="eastAsia"/>
              </w:rPr>
              <w:t>提供支持大量细粒度对象共享的有效方法</w:t>
            </w:r>
          </w:p>
        </w:tc>
        <w:tc>
          <w:tcPr>
            <w:tcW w:w="980" w:type="pct"/>
            <w:vAlign w:val="center"/>
            <w:hideMark/>
          </w:tcPr>
          <w:p w14:paraId="521E0093" w14:textId="77777777" w:rsidR="00532B1C" w:rsidRPr="00831095" w:rsidRDefault="00532B1C" w:rsidP="00344EB4">
            <w:pPr>
              <w:pStyle w:val="aa"/>
            </w:pPr>
            <w:r w:rsidRPr="00831095">
              <w:rPr>
                <w:rFonts w:hint="eastAsia"/>
              </w:rPr>
              <w:t>汉字编码</w:t>
            </w:r>
          </w:p>
        </w:tc>
      </w:tr>
      <w:tr w:rsidR="00532B1C" w:rsidRPr="00831095" w14:paraId="5699C8A6" w14:textId="77777777" w:rsidTr="00FC6958">
        <w:trPr>
          <w:trHeight w:val="23"/>
        </w:trPr>
        <w:tc>
          <w:tcPr>
            <w:tcW w:w="981" w:type="pct"/>
            <w:vAlign w:val="center"/>
            <w:hideMark/>
          </w:tcPr>
          <w:p w14:paraId="467339A4" w14:textId="77777777" w:rsidR="00532B1C" w:rsidRPr="00831095" w:rsidRDefault="00532B1C" w:rsidP="00344EB4">
            <w:pPr>
              <w:pStyle w:val="aa"/>
            </w:pPr>
            <w:r w:rsidRPr="00831095">
              <w:rPr>
                <w:rFonts w:hint="eastAsia"/>
              </w:rPr>
              <w:t>Proxy</w:t>
            </w:r>
          </w:p>
          <w:p w14:paraId="4D7719E0" w14:textId="77777777" w:rsidR="00532B1C" w:rsidRPr="00831095" w:rsidRDefault="00532B1C" w:rsidP="00344EB4">
            <w:pPr>
              <w:pStyle w:val="aa"/>
            </w:pPr>
            <w:r w:rsidRPr="00831095">
              <w:rPr>
                <w:rFonts w:hint="eastAsia"/>
              </w:rPr>
              <w:t>代理模式</w:t>
            </w:r>
          </w:p>
        </w:tc>
        <w:tc>
          <w:tcPr>
            <w:tcW w:w="3039" w:type="pct"/>
            <w:vAlign w:val="center"/>
            <w:hideMark/>
          </w:tcPr>
          <w:p w14:paraId="6D288349" w14:textId="77777777" w:rsidR="00532B1C" w:rsidRPr="00831095" w:rsidRDefault="00532B1C" w:rsidP="00344EB4">
            <w:pPr>
              <w:pStyle w:val="aa"/>
            </w:pPr>
            <w:r w:rsidRPr="00831095">
              <w:rPr>
                <w:rFonts w:hint="eastAsia"/>
              </w:rPr>
              <w:t>为其他对象提供一种代理以控制这个对象的访问</w:t>
            </w:r>
          </w:p>
        </w:tc>
        <w:tc>
          <w:tcPr>
            <w:tcW w:w="980" w:type="pct"/>
            <w:vAlign w:val="center"/>
            <w:hideMark/>
          </w:tcPr>
          <w:p w14:paraId="46416A5A" w14:textId="77777777" w:rsidR="00532B1C" w:rsidRPr="00831095" w:rsidRDefault="00532B1C" w:rsidP="00344EB4">
            <w:pPr>
              <w:pStyle w:val="aa"/>
            </w:pPr>
            <w:r w:rsidRPr="00831095">
              <w:rPr>
                <w:rFonts w:hint="eastAsia"/>
              </w:rPr>
              <w:t>快捷方式</w:t>
            </w:r>
          </w:p>
        </w:tc>
      </w:tr>
    </w:tbl>
    <w:p w14:paraId="313939F6" w14:textId="77777777" w:rsidR="00FC6958" w:rsidRDefault="00FC6958" w:rsidP="007F5CE8">
      <w:pPr>
        <w:ind w:firstLine="420"/>
      </w:pPr>
    </w:p>
    <w:p w14:paraId="64B36CDB" w14:textId="77777777" w:rsidR="00532B1C" w:rsidRPr="00C91120" w:rsidRDefault="00532B1C" w:rsidP="00FC6958">
      <w:pPr>
        <w:keepNext/>
        <w:ind w:firstLine="420"/>
      </w:pPr>
      <w:r w:rsidRPr="00C91120">
        <w:t>（</w:t>
      </w:r>
      <w:r w:rsidRPr="00C91120">
        <w:rPr>
          <w:rFonts w:hint="eastAsia"/>
        </w:rPr>
        <w:t>3</w:t>
      </w:r>
      <w:r w:rsidRPr="00C91120">
        <w:t>）行为型模式</w:t>
      </w:r>
    </w:p>
    <w:tbl>
      <w:tblPr>
        <w:tblStyle w:val="a7"/>
        <w:tblW w:w="5000" w:type="pct"/>
        <w:tblLook w:val="0600" w:firstRow="0" w:lastRow="0" w:firstColumn="0" w:lastColumn="0" w:noHBand="1" w:noVBand="1"/>
      </w:tblPr>
      <w:tblGrid>
        <w:gridCol w:w="1529"/>
        <w:gridCol w:w="5130"/>
        <w:gridCol w:w="1268"/>
      </w:tblGrid>
      <w:tr w:rsidR="00532B1C" w:rsidRPr="00831095" w14:paraId="063C9FAD" w14:textId="77777777" w:rsidTr="00FC6958">
        <w:trPr>
          <w:trHeight w:val="23"/>
        </w:trPr>
        <w:tc>
          <w:tcPr>
            <w:tcW w:w="964" w:type="pct"/>
            <w:vAlign w:val="center"/>
            <w:hideMark/>
          </w:tcPr>
          <w:p w14:paraId="5264049E" w14:textId="77777777" w:rsidR="00532B1C" w:rsidRPr="00831095" w:rsidRDefault="00532B1C" w:rsidP="00344EB4">
            <w:pPr>
              <w:pStyle w:val="aa"/>
              <w:rPr>
                <w:noProof/>
              </w:rPr>
            </w:pPr>
            <w:r w:rsidRPr="00831095">
              <w:rPr>
                <w:rFonts w:hint="eastAsia"/>
                <w:noProof/>
              </w:rPr>
              <w:t>设计模式名称</w:t>
            </w:r>
          </w:p>
        </w:tc>
        <w:tc>
          <w:tcPr>
            <w:tcW w:w="3236" w:type="pct"/>
            <w:vAlign w:val="center"/>
            <w:hideMark/>
          </w:tcPr>
          <w:p w14:paraId="6212134A" w14:textId="77777777" w:rsidR="00532B1C" w:rsidRPr="00831095" w:rsidRDefault="00532B1C" w:rsidP="00344EB4">
            <w:pPr>
              <w:pStyle w:val="aa"/>
              <w:rPr>
                <w:noProof/>
              </w:rPr>
            </w:pPr>
            <w:r w:rsidRPr="00831095">
              <w:rPr>
                <w:rFonts w:hint="eastAsia"/>
                <w:noProof/>
              </w:rPr>
              <w:t>简要说明</w:t>
            </w:r>
          </w:p>
        </w:tc>
        <w:tc>
          <w:tcPr>
            <w:tcW w:w="800" w:type="pct"/>
            <w:vAlign w:val="center"/>
            <w:hideMark/>
          </w:tcPr>
          <w:p w14:paraId="6A7ADB51" w14:textId="77777777" w:rsidR="00532B1C" w:rsidRPr="00831095" w:rsidRDefault="00532B1C" w:rsidP="00344EB4">
            <w:pPr>
              <w:pStyle w:val="aa"/>
              <w:rPr>
                <w:noProof/>
              </w:rPr>
            </w:pPr>
            <w:r w:rsidRPr="00831095">
              <w:rPr>
                <w:rFonts w:hint="eastAsia"/>
                <w:noProof/>
              </w:rPr>
              <w:t>速记关键字</w:t>
            </w:r>
          </w:p>
        </w:tc>
      </w:tr>
      <w:tr w:rsidR="00532B1C" w:rsidRPr="00831095" w14:paraId="7D4CCCC7" w14:textId="77777777" w:rsidTr="00FC6958">
        <w:trPr>
          <w:trHeight w:val="23"/>
        </w:trPr>
        <w:tc>
          <w:tcPr>
            <w:tcW w:w="964" w:type="pct"/>
            <w:vAlign w:val="center"/>
            <w:hideMark/>
          </w:tcPr>
          <w:p w14:paraId="5EC65CE1" w14:textId="77777777" w:rsidR="00532B1C" w:rsidRPr="00831095" w:rsidRDefault="00532B1C" w:rsidP="00344EB4">
            <w:pPr>
              <w:pStyle w:val="aa"/>
              <w:rPr>
                <w:noProof/>
              </w:rPr>
            </w:pPr>
            <w:r w:rsidRPr="00831095">
              <w:rPr>
                <w:rFonts w:hint="eastAsia"/>
                <w:noProof/>
              </w:rPr>
              <w:t>Chain of</w:t>
            </w:r>
          </w:p>
          <w:p w14:paraId="7AE603F1" w14:textId="77777777" w:rsidR="00532B1C" w:rsidRPr="00831095" w:rsidRDefault="00532B1C" w:rsidP="00344EB4">
            <w:pPr>
              <w:pStyle w:val="aa"/>
              <w:rPr>
                <w:noProof/>
              </w:rPr>
            </w:pPr>
            <w:r w:rsidRPr="00831095">
              <w:rPr>
                <w:rFonts w:hint="eastAsia"/>
                <w:noProof/>
              </w:rPr>
              <w:t>Responsibility</w:t>
            </w:r>
          </w:p>
          <w:p w14:paraId="65323D71" w14:textId="77777777" w:rsidR="00532B1C" w:rsidRPr="00831095" w:rsidRDefault="00532B1C" w:rsidP="00344EB4">
            <w:pPr>
              <w:pStyle w:val="aa"/>
              <w:rPr>
                <w:noProof/>
              </w:rPr>
            </w:pPr>
            <w:r w:rsidRPr="00831095">
              <w:rPr>
                <w:rFonts w:hint="eastAsia"/>
                <w:noProof/>
              </w:rPr>
              <w:t>职责链模式</w:t>
            </w:r>
          </w:p>
        </w:tc>
        <w:tc>
          <w:tcPr>
            <w:tcW w:w="3236" w:type="pct"/>
            <w:vAlign w:val="center"/>
            <w:hideMark/>
          </w:tcPr>
          <w:p w14:paraId="536C12DB" w14:textId="77777777" w:rsidR="00532B1C" w:rsidRPr="00831095" w:rsidRDefault="00532B1C" w:rsidP="00344EB4">
            <w:pPr>
              <w:pStyle w:val="aa"/>
              <w:rPr>
                <w:noProof/>
              </w:rPr>
            </w:pPr>
            <w:r w:rsidRPr="00831095">
              <w:rPr>
                <w:rFonts w:hint="eastAsia"/>
                <w:noProof/>
              </w:rPr>
              <w:t>通过给多个对象处理请求的机会，减少请求的发送者与接收者之间的耦合。将接收对象链接起来，在链中传递请求，直到有一个对象处理这个请求</w:t>
            </w:r>
          </w:p>
        </w:tc>
        <w:tc>
          <w:tcPr>
            <w:tcW w:w="800" w:type="pct"/>
            <w:vAlign w:val="center"/>
            <w:hideMark/>
          </w:tcPr>
          <w:p w14:paraId="741C5098" w14:textId="77777777" w:rsidR="00532B1C" w:rsidRPr="00831095" w:rsidRDefault="00532B1C" w:rsidP="00344EB4">
            <w:pPr>
              <w:pStyle w:val="aa"/>
              <w:rPr>
                <w:noProof/>
              </w:rPr>
            </w:pPr>
            <w:r w:rsidRPr="00831095">
              <w:rPr>
                <w:rFonts w:hint="eastAsia"/>
                <w:noProof/>
              </w:rPr>
              <w:t>传递职责</w:t>
            </w:r>
          </w:p>
        </w:tc>
      </w:tr>
      <w:tr w:rsidR="00532B1C" w:rsidRPr="00831095" w14:paraId="044EBEDA" w14:textId="77777777" w:rsidTr="00FC6958">
        <w:trPr>
          <w:trHeight w:val="23"/>
        </w:trPr>
        <w:tc>
          <w:tcPr>
            <w:tcW w:w="964" w:type="pct"/>
            <w:vAlign w:val="center"/>
            <w:hideMark/>
          </w:tcPr>
          <w:p w14:paraId="0658EE59" w14:textId="77777777" w:rsidR="00532B1C" w:rsidRPr="00831095" w:rsidRDefault="00532B1C" w:rsidP="00344EB4">
            <w:pPr>
              <w:pStyle w:val="aa"/>
              <w:rPr>
                <w:noProof/>
              </w:rPr>
            </w:pPr>
            <w:r w:rsidRPr="00831095">
              <w:rPr>
                <w:rFonts w:hint="eastAsia"/>
                <w:noProof/>
              </w:rPr>
              <w:t>Command</w:t>
            </w:r>
          </w:p>
          <w:p w14:paraId="1CBC9025" w14:textId="77777777" w:rsidR="00532B1C" w:rsidRPr="00831095" w:rsidRDefault="00532B1C" w:rsidP="00344EB4">
            <w:pPr>
              <w:pStyle w:val="aa"/>
              <w:rPr>
                <w:noProof/>
              </w:rPr>
            </w:pPr>
            <w:r w:rsidRPr="00831095">
              <w:rPr>
                <w:rFonts w:hint="eastAsia"/>
                <w:noProof/>
              </w:rPr>
              <w:t>命令模式</w:t>
            </w:r>
          </w:p>
        </w:tc>
        <w:tc>
          <w:tcPr>
            <w:tcW w:w="3236" w:type="pct"/>
            <w:vAlign w:val="center"/>
            <w:hideMark/>
          </w:tcPr>
          <w:p w14:paraId="08F29DAF" w14:textId="77777777" w:rsidR="00532B1C" w:rsidRPr="00831095" w:rsidRDefault="00532B1C" w:rsidP="00344EB4">
            <w:pPr>
              <w:pStyle w:val="aa"/>
              <w:rPr>
                <w:noProof/>
              </w:rPr>
            </w:pPr>
            <w:r w:rsidRPr="00831095">
              <w:rPr>
                <w:rFonts w:hint="eastAsia"/>
                <w:noProof/>
              </w:rPr>
              <w:t>将一个请求封装为一个对象，从而可用不同的请求对客户进行参数化，将请求排队或记录请求日志，支持可撤销的操作</w:t>
            </w:r>
          </w:p>
        </w:tc>
        <w:tc>
          <w:tcPr>
            <w:tcW w:w="800" w:type="pct"/>
            <w:vAlign w:val="center"/>
            <w:hideMark/>
          </w:tcPr>
          <w:p w14:paraId="5E97E590" w14:textId="77777777" w:rsidR="00532B1C" w:rsidRPr="00831095" w:rsidRDefault="00532B1C" w:rsidP="00344EB4">
            <w:pPr>
              <w:pStyle w:val="aa"/>
              <w:rPr>
                <w:noProof/>
              </w:rPr>
            </w:pPr>
            <w:r w:rsidRPr="00831095">
              <w:rPr>
                <w:rFonts w:hint="eastAsia"/>
                <w:noProof/>
              </w:rPr>
              <w:t>日志记录，可撤销</w:t>
            </w:r>
          </w:p>
        </w:tc>
      </w:tr>
      <w:tr w:rsidR="00532B1C" w:rsidRPr="00831095" w14:paraId="4B835D68" w14:textId="77777777" w:rsidTr="00FC6958">
        <w:trPr>
          <w:trHeight w:val="23"/>
        </w:trPr>
        <w:tc>
          <w:tcPr>
            <w:tcW w:w="964" w:type="pct"/>
            <w:vAlign w:val="center"/>
            <w:hideMark/>
          </w:tcPr>
          <w:p w14:paraId="5BFC5622" w14:textId="77777777" w:rsidR="00532B1C" w:rsidRPr="00831095" w:rsidRDefault="00532B1C" w:rsidP="00344EB4">
            <w:pPr>
              <w:pStyle w:val="aa"/>
              <w:rPr>
                <w:noProof/>
              </w:rPr>
            </w:pPr>
            <w:r w:rsidRPr="00831095">
              <w:rPr>
                <w:rFonts w:hint="eastAsia"/>
                <w:noProof/>
              </w:rPr>
              <w:t>Interpreter</w:t>
            </w:r>
          </w:p>
          <w:p w14:paraId="7A81453E" w14:textId="77777777" w:rsidR="00532B1C" w:rsidRPr="00831095" w:rsidRDefault="00532B1C" w:rsidP="00344EB4">
            <w:pPr>
              <w:pStyle w:val="aa"/>
              <w:rPr>
                <w:noProof/>
              </w:rPr>
            </w:pPr>
            <w:r w:rsidRPr="00831095">
              <w:rPr>
                <w:rFonts w:hint="eastAsia"/>
                <w:noProof/>
              </w:rPr>
              <w:t>解释器模式</w:t>
            </w:r>
          </w:p>
        </w:tc>
        <w:tc>
          <w:tcPr>
            <w:tcW w:w="3236" w:type="pct"/>
            <w:vAlign w:val="center"/>
            <w:hideMark/>
          </w:tcPr>
          <w:p w14:paraId="4C4A5522" w14:textId="77777777" w:rsidR="00532B1C" w:rsidRPr="00831095" w:rsidRDefault="00532B1C" w:rsidP="00344EB4">
            <w:pPr>
              <w:pStyle w:val="aa"/>
              <w:rPr>
                <w:noProof/>
              </w:rPr>
            </w:pPr>
            <w:r w:rsidRPr="00831095">
              <w:rPr>
                <w:rFonts w:hint="eastAsia"/>
                <w:noProof/>
              </w:rPr>
              <w:t>给定一种语言，定义它的文法表示，并定义一个解释器，该解释器用来根据文法表示来解释语言中的句子</w:t>
            </w:r>
          </w:p>
        </w:tc>
        <w:tc>
          <w:tcPr>
            <w:tcW w:w="800" w:type="pct"/>
            <w:vAlign w:val="center"/>
            <w:hideMark/>
          </w:tcPr>
          <w:p w14:paraId="5AB0CBB2" w14:textId="77777777" w:rsidR="00532B1C" w:rsidRPr="00831095" w:rsidRDefault="00532B1C" w:rsidP="00344EB4">
            <w:pPr>
              <w:pStyle w:val="aa"/>
              <w:rPr>
                <w:noProof/>
              </w:rPr>
            </w:pPr>
            <w:r w:rsidRPr="00831095">
              <w:rPr>
                <w:rFonts w:hint="eastAsia"/>
                <w:noProof/>
              </w:rPr>
              <w:t>虚拟机的机制</w:t>
            </w:r>
          </w:p>
        </w:tc>
      </w:tr>
      <w:tr w:rsidR="00532B1C" w:rsidRPr="00831095" w14:paraId="63096895" w14:textId="77777777" w:rsidTr="00FC6958">
        <w:trPr>
          <w:trHeight w:val="23"/>
        </w:trPr>
        <w:tc>
          <w:tcPr>
            <w:tcW w:w="964" w:type="pct"/>
            <w:vAlign w:val="center"/>
            <w:hideMark/>
          </w:tcPr>
          <w:p w14:paraId="09A32E49" w14:textId="77777777" w:rsidR="00532B1C" w:rsidRPr="00831095" w:rsidRDefault="00532B1C" w:rsidP="00344EB4">
            <w:pPr>
              <w:pStyle w:val="aa"/>
              <w:rPr>
                <w:noProof/>
              </w:rPr>
            </w:pPr>
            <w:r w:rsidRPr="00831095">
              <w:rPr>
                <w:rFonts w:hint="eastAsia"/>
                <w:noProof/>
              </w:rPr>
              <w:t>Iterator</w:t>
            </w:r>
          </w:p>
          <w:p w14:paraId="54334F48" w14:textId="77777777" w:rsidR="00532B1C" w:rsidRPr="00831095" w:rsidRDefault="00532B1C" w:rsidP="00344EB4">
            <w:pPr>
              <w:pStyle w:val="aa"/>
              <w:rPr>
                <w:noProof/>
              </w:rPr>
            </w:pPr>
            <w:r w:rsidRPr="00831095">
              <w:rPr>
                <w:rFonts w:hint="eastAsia"/>
                <w:noProof/>
              </w:rPr>
              <w:t>迭代器模式</w:t>
            </w:r>
          </w:p>
        </w:tc>
        <w:tc>
          <w:tcPr>
            <w:tcW w:w="3236" w:type="pct"/>
            <w:vAlign w:val="center"/>
            <w:hideMark/>
          </w:tcPr>
          <w:p w14:paraId="4F754FCD" w14:textId="77777777" w:rsidR="00532B1C" w:rsidRPr="00831095" w:rsidRDefault="00532B1C" w:rsidP="00344EB4">
            <w:pPr>
              <w:pStyle w:val="aa"/>
              <w:rPr>
                <w:noProof/>
              </w:rPr>
            </w:pPr>
            <w:r w:rsidRPr="00831095">
              <w:rPr>
                <w:rFonts w:hint="eastAsia"/>
                <w:noProof/>
              </w:rPr>
              <w:t>提供一种方法来顺序访问一个聚合对象中的各个元素，而不需要暴露该对象的内部表示</w:t>
            </w:r>
          </w:p>
        </w:tc>
        <w:tc>
          <w:tcPr>
            <w:tcW w:w="800" w:type="pct"/>
            <w:vAlign w:val="center"/>
            <w:hideMark/>
          </w:tcPr>
          <w:p w14:paraId="628352B9" w14:textId="77777777" w:rsidR="00532B1C" w:rsidRPr="00831095" w:rsidRDefault="00532B1C" w:rsidP="00344EB4">
            <w:pPr>
              <w:pStyle w:val="aa"/>
              <w:rPr>
                <w:noProof/>
              </w:rPr>
            </w:pPr>
            <w:r w:rsidRPr="00831095">
              <w:rPr>
                <w:rFonts w:hint="eastAsia"/>
                <w:noProof/>
              </w:rPr>
              <w:t>数据集</w:t>
            </w:r>
          </w:p>
        </w:tc>
      </w:tr>
      <w:tr w:rsidR="00532B1C" w:rsidRPr="00831095" w14:paraId="334EA0FC" w14:textId="77777777" w:rsidTr="00FC6958">
        <w:trPr>
          <w:trHeight w:val="23"/>
        </w:trPr>
        <w:tc>
          <w:tcPr>
            <w:tcW w:w="964" w:type="pct"/>
            <w:vAlign w:val="center"/>
            <w:hideMark/>
          </w:tcPr>
          <w:p w14:paraId="7AFE131D" w14:textId="77777777" w:rsidR="00532B1C" w:rsidRPr="00831095" w:rsidRDefault="00532B1C" w:rsidP="00344EB4">
            <w:pPr>
              <w:pStyle w:val="aa"/>
              <w:rPr>
                <w:noProof/>
              </w:rPr>
            </w:pPr>
            <w:r w:rsidRPr="00831095">
              <w:rPr>
                <w:rFonts w:hint="eastAsia"/>
                <w:noProof/>
              </w:rPr>
              <w:t>Mediator</w:t>
            </w:r>
          </w:p>
          <w:p w14:paraId="00302A76" w14:textId="77777777" w:rsidR="00532B1C" w:rsidRPr="00831095" w:rsidRDefault="00532B1C" w:rsidP="00344EB4">
            <w:pPr>
              <w:pStyle w:val="aa"/>
              <w:rPr>
                <w:noProof/>
              </w:rPr>
            </w:pPr>
            <w:r w:rsidRPr="00831095">
              <w:rPr>
                <w:rFonts w:hint="eastAsia"/>
                <w:noProof/>
              </w:rPr>
              <w:t>中介者模式</w:t>
            </w:r>
          </w:p>
        </w:tc>
        <w:tc>
          <w:tcPr>
            <w:tcW w:w="3236" w:type="pct"/>
            <w:vAlign w:val="center"/>
            <w:hideMark/>
          </w:tcPr>
          <w:p w14:paraId="52D9AC22" w14:textId="77777777" w:rsidR="00532B1C" w:rsidRPr="00831095" w:rsidRDefault="00532B1C" w:rsidP="00344EB4">
            <w:pPr>
              <w:pStyle w:val="aa"/>
              <w:rPr>
                <w:noProof/>
              </w:rPr>
            </w:pPr>
            <w:r w:rsidRPr="00831095">
              <w:rPr>
                <w:rFonts w:hint="eastAsia"/>
                <w:noProof/>
              </w:rPr>
              <w:t>用一个中介对象来封装一系列的对象交互。它使各对象不需要显式地相互调用，从而达到低耦合，还可以独立地改变对象间的交互</w:t>
            </w:r>
          </w:p>
        </w:tc>
        <w:tc>
          <w:tcPr>
            <w:tcW w:w="800" w:type="pct"/>
            <w:vAlign w:val="center"/>
            <w:hideMark/>
          </w:tcPr>
          <w:p w14:paraId="03AD8832" w14:textId="77777777" w:rsidR="00532B1C" w:rsidRPr="00831095" w:rsidRDefault="00532B1C" w:rsidP="00344EB4">
            <w:pPr>
              <w:pStyle w:val="aa"/>
              <w:rPr>
                <w:noProof/>
              </w:rPr>
            </w:pPr>
            <w:r w:rsidRPr="00831095">
              <w:rPr>
                <w:rFonts w:hint="eastAsia"/>
                <w:noProof/>
              </w:rPr>
              <w:t>不直接引用</w:t>
            </w:r>
          </w:p>
        </w:tc>
      </w:tr>
      <w:tr w:rsidR="00532B1C" w:rsidRPr="00831095" w14:paraId="5E923EAA" w14:textId="77777777" w:rsidTr="00FC6958">
        <w:trPr>
          <w:trHeight w:val="23"/>
        </w:trPr>
        <w:tc>
          <w:tcPr>
            <w:tcW w:w="964" w:type="pct"/>
            <w:vAlign w:val="center"/>
            <w:hideMark/>
          </w:tcPr>
          <w:p w14:paraId="6A82AD93" w14:textId="77777777" w:rsidR="00532B1C" w:rsidRPr="00831095" w:rsidRDefault="00532B1C" w:rsidP="00344EB4">
            <w:pPr>
              <w:pStyle w:val="aa"/>
            </w:pPr>
            <w:r w:rsidRPr="00831095">
              <w:rPr>
                <w:rFonts w:hint="eastAsia"/>
              </w:rPr>
              <w:t>Memento</w:t>
            </w:r>
          </w:p>
          <w:p w14:paraId="3249CBED" w14:textId="77777777" w:rsidR="00532B1C" w:rsidRPr="00831095" w:rsidRDefault="00532B1C" w:rsidP="00344EB4">
            <w:pPr>
              <w:pStyle w:val="aa"/>
            </w:pPr>
            <w:r w:rsidRPr="00831095">
              <w:rPr>
                <w:rFonts w:hint="eastAsia"/>
              </w:rPr>
              <w:t>备忘录模式</w:t>
            </w:r>
          </w:p>
        </w:tc>
        <w:tc>
          <w:tcPr>
            <w:tcW w:w="3236" w:type="pct"/>
            <w:vAlign w:val="center"/>
            <w:hideMark/>
          </w:tcPr>
          <w:p w14:paraId="54210FAC" w14:textId="77777777" w:rsidR="00532B1C" w:rsidRPr="00831095" w:rsidRDefault="00532B1C" w:rsidP="00344EB4">
            <w:pPr>
              <w:pStyle w:val="aa"/>
            </w:pPr>
            <w:r w:rsidRPr="00831095">
              <w:rPr>
                <w:rFonts w:hint="eastAsia"/>
              </w:rPr>
              <w:t>在不破坏封装性的前提下，捕获一个对象的内部状态，并在该对象之外保存这个状态，从而可以在以后将该对象恢复到原先保存的状态</w:t>
            </w:r>
          </w:p>
        </w:tc>
        <w:tc>
          <w:tcPr>
            <w:tcW w:w="800" w:type="pct"/>
            <w:vAlign w:val="center"/>
            <w:hideMark/>
          </w:tcPr>
          <w:p w14:paraId="13632BC1" w14:textId="77777777" w:rsidR="00532B1C" w:rsidRPr="00831095" w:rsidRDefault="00532B1C" w:rsidP="00344EB4">
            <w:pPr>
              <w:pStyle w:val="aa"/>
            </w:pPr>
            <w:r w:rsidRPr="00831095">
              <w:rPr>
                <w:rFonts w:hint="eastAsia"/>
              </w:rPr>
              <w:t>游戏存档</w:t>
            </w:r>
          </w:p>
        </w:tc>
      </w:tr>
      <w:tr w:rsidR="00532B1C" w:rsidRPr="00831095" w14:paraId="7ABF0DB3" w14:textId="77777777" w:rsidTr="00FC6958">
        <w:trPr>
          <w:trHeight w:val="23"/>
        </w:trPr>
        <w:tc>
          <w:tcPr>
            <w:tcW w:w="964" w:type="pct"/>
            <w:vAlign w:val="center"/>
            <w:hideMark/>
          </w:tcPr>
          <w:p w14:paraId="2B7AD866" w14:textId="77777777" w:rsidR="00532B1C" w:rsidRPr="00831095" w:rsidRDefault="00532B1C" w:rsidP="00344EB4">
            <w:pPr>
              <w:pStyle w:val="aa"/>
            </w:pPr>
            <w:r w:rsidRPr="00831095">
              <w:rPr>
                <w:rFonts w:hint="eastAsia"/>
              </w:rPr>
              <w:t>Observer</w:t>
            </w:r>
          </w:p>
          <w:p w14:paraId="22CC9653" w14:textId="77777777" w:rsidR="00532B1C" w:rsidRPr="00831095" w:rsidRDefault="00532B1C" w:rsidP="00344EB4">
            <w:pPr>
              <w:pStyle w:val="aa"/>
            </w:pPr>
            <w:r w:rsidRPr="00831095">
              <w:rPr>
                <w:rFonts w:hint="eastAsia"/>
              </w:rPr>
              <w:t>观察者模式</w:t>
            </w:r>
          </w:p>
        </w:tc>
        <w:tc>
          <w:tcPr>
            <w:tcW w:w="3236" w:type="pct"/>
            <w:vAlign w:val="center"/>
            <w:hideMark/>
          </w:tcPr>
          <w:p w14:paraId="1DAFBCC1" w14:textId="77777777" w:rsidR="00532B1C" w:rsidRPr="00831095" w:rsidRDefault="00532B1C" w:rsidP="00344EB4">
            <w:pPr>
              <w:pStyle w:val="aa"/>
            </w:pPr>
            <w:r w:rsidRPr="00831095">
              <w:rPr>
                <w:rFonts w:hint="eastAsia"/>
              </w:rPr>
              <w:t>定义对象间的一种一对多的依赖关系，当一个对象的状态发生改变时，所有依赖于它的对象都得到通知并自动更新</w:t>
            </w:r>
          </w:p>
        </w:tc>
        <w:tc>
          <w:tcPr>
            <w:tcW w:w="800" w:type="pct"/>
            <w:vAlign w:val="center"/>
            <w:hideMark/>
          </w:tcPr>
          <w:p w14:paraId="79E90057" w14:textId="77777777" w:rsidR="00532B1C" w:rsidRPr="00831095" w:rsidRDefault="00532B1C" w:rsidP="00344EB4">
            <w:pPr>
              <w:pStyle w:val="aa"/>
            </w:pPr>
            <w:r w:rsidRPr="00831095">
              <w:rPr>
                <w:rFonts w:hint="eastAsia"/>
              </w:rPr>
              <w:t>联动</w:t>
            </w:r>
          </w:p>
        </w:tc>
      </w:tr>
      <w:tr w:rsidR="00532B1C" w:rsidRPr="00831095" w14:paraId="43D0E35A" w14:textId="77777777" w:rsidTr="00FC6958">
        <w:trPr>
          <w:trHeight w:val="23"/>
        </w:trPr>
        <w:tc>
          <w:tcPr>
            <w:tcW w:w="964" w:type="pct"/>
            <w:vAlign w:val="center"/>
            <w:hideMark/>
          </w:tcPr>
          <w:p w14:paraId="0E7D9539" w14:textId="77777777" w:rsidR="00532B1C" w:rsidRPr="00831095" w:rsidRDefault="00532B1C" w:rsidP="00344EB4">
            <w:pPr>
              <w:pStyle w:val="aa"/>
            </w:pPr>
            <w:r w:rsidRPr="00831095">
              <w:rPr>
                <w:rFonts w:hint="eastAsia"/>
              </w:rPr>
              <w:t>State</w:t>
            </w:r>
          </w:p>
          <w:p w14:paraId="02D275AA" w14:textId="77777777" w:rsidR="00532B1C" w:rsidRPr="00831095" w:rsidRDefault="00532B1C" w:rsidP="00344EB4">
            <w:pPr>
              <w:pStyle w:val="aa"/>
            </w:pPr>
            <w:r w:rsidRPr="00831095">
              <w:rPr>
                <w:rFonts w:hint="eastAsia"/>
              </w:rPr>
              <w:t>状态模式</w:t>
            </w:r>
          </w:p>
        </w:tc>
        <w:tc>
          <w:tcPr>
            <w:tcW w:w="3236" w:type="pct"/>
            <w:vAlign w:val="center"/>
            <w:hideMark/>
          </w:tcPr>
          <w:p w14:paraId="5EF8B8F2" w14:textId="77777777" w:rsidR="00532B1C" w:rsidRPr="00831095" w:rsidRDefault="00532B1C" w:rsidP="00344EB4">
            <w:pPr>
              <w:pStyle w:val="aa"/>
            </w:pPr>
            <w:r w:rsidRPr="00831095">
              <w:rPr>
                <w:rFonts w:hint="eastAsia"/>
              </w:rPr>
              <w:t>允许一个对象在其内部状态改变时改变它的行为</w:t>
            </w:r>
          </w:p>
        </w:tc>
        <w:tc>
          <w:tcPr>
            <w:tcW w:w="800" w:type="pct"/>
            <w:vAlign w:val="center"/>
            <w:hideMark/>
          </w:tcPr>
          <w:p w14:paraId="06DC12FB" w14:textId="77777777" w:rsidR="00532B1C" w:rsidRPr="00831095" w:rsidRDefault="00532B1C" w:rsidP="00344EB4">
            <w:pPr>
              <w:pStyle w:val="aa"/>
            </w:pPr>
            <w:r w:rsidRPr="00831095">
              <w:rPr>
                <w:rFonts w:hint="eastAsia"/>
              </w:rPr>
              <w:t>状态变成类</w:t>
            </w:r>
          </w:p>
        </w:tc>
      </w:tr>
      <w:tr w:rsidR="00532B1C" w:rsidRPr="00831095" w14:paraId="5C7ED0AF" w14:textId="77777777" w:rsidTr="00FC6958">
        <w:trPr>
          <w:trHeight w:val="23"/>
        </w:trPr>
        <w:tc>
          <w:tcPr>
            <w:tcW w:w="964" w:type="pct"/>
            <w:vAlign w:val="center"/>
            <w:hideMark/>
          </w:tcPr>
          <w:p w14:paraId="3FAEC811" w14:textId="77777777" w:rsidR="00532B1C" w:rsidRPr="00831095" w:rsidRDefault="00532B1C" w:rsidP="00344EB4">
            <w:pPr>
              <w:pStyle w:val="aa"/>
            </w:pPr>
            <w:r w:rsidRPr="00831095">
              <w:rPr>
                <w:rFonts w:hint="eastAsia"/>
              </w:rPr>
              <w:t>Strategy</w:t>
            </w:r>
          </w:p>
          <w:p w14:paraId="2F3DFBE2" w14:textId="77777777" w:rsidR="00532B1C" w:rsidRPr="00831095" w:rsidRDefault="00532B1C" w:rsidP="00344EB4">
            <w:pPr>
              <w:pStyle w:val="aa"/>
            </w:pPr>
            <w:r w:rsidRPr="00831095">
              <w:rPr>
                <w:rFonts w:hint="eastAsia"/>
              </w:rPr>
              <w:t>策略模式</w:t>
            </w:r>
          </w:p>
        </w:tc>
        <w:tc>
          <w:tcPr>
            <w:tcW w:w="3236" w:type="pct"/>
            <w:vAlign w:val="center"/>
            <w:hideMark/>
          </w:tcPr>
          <w:p w14:paraId="77F4E06B" w14:textId="77777777" w:rsidR="00532B1C" w:rsidRPr="00831095" w:rsidRDefault="00532B1C" w:rsidP="00344EB4">
            <w:pPr>
              <w:pStyle w:val="aa"/>
            </w:pPr>
            <w:r w:rsidRPr="00831095">
              <w:rPr>
                <w:rFonts w:hint="eastAsia"/>
              </w:rPr>
              <w:t>定义一系列算法，把它们一个个封装起来，并且使它们之间可互相替换，从而让算法可以独立于使用它的用户而变化</w:t>
            </w:r>
          </w:p>
        </w:tc>
        <w:tc>
          <w:tcPr>
            <w:tcW w:w="800" w:type="pct"/>
            <w:vAlign w:val="center"/>
            <w:hideMark/>
          </w:tcPr>
          <w:p w14:paraId="0852687A" w14:textId="77777777" w:rsidR="00532B1C" w:rsidRPr="00831095" w:rsidRDefault="00532B1C" w:rsidP="00344EB4">
            <w:pPr>
              <w:pStyle w:val="aa"/>
            </w:pPr>
            <w:r w:rsidRPr="00831095">
              <w:rPr>
                <w:rFonts w:hint="eastAsia"/>
              </w:rPr>
              <w:t>多方案切换</w:t>
            </w:r>
          </w:p>
        </w:tc>
      </w:tr>
      <w:tr w:rsidR="00532B1C" w:rsidRPr="00831095" w14:paraId="1BDDFCC6" w14:textId="77777777" w:rsidTr="00FC6958">
        <w:trPr>
          <w:trHeight w:val="23"/>
        </w:trPr>
        <w:tc>
          <w:tcPr>
            <w:tcW w:w="964" w:type="pct"/>
            <w:vAlign w:val="center"/>
            <w:hideMark/>
          </w:tcPr>
          <w:p w14:paraId="0818A48A" w14:textId="77777777" w:rsidR="00532B1C" w:rsidRPr="00831095" w:rsidRDefault="00532B1C" w:rsidP="00344EB4">
            <w:pPr>
              <w:pStyle w:val="aa"/>
            </w:pPr>
            <w:r w:rsidRPr="00831095">
              <w:rPr>
                <w:rFonts w:hint="eastAsia"/>
              </w:rPr>
              <w:t>Template Method</w:t>
            </w:r>
          </w:p>
          <w:p w14:paraId="346D093E" w14:textId="77777777" w:rsidR="00532B1C" w:rsidRPr="00831095" w:rsidRDefault="00532B1C" w:rsidP="00344EB4">
            <w:pPr>
              <w:pStyle w:val="aa"/>
            </w:pPr>
            <w:r w:rsidRPr="00831095">
              <w:rPr>
                <w:rFonts w:hint="eastAsia"/>
              </w:rPr>
              <w:t>模板方法模式</w:t>
            </w:r>
          </w:p>
        </w:tc>
        <w:tc>
          <w:tcPr>
            <w:tcW w:w="3236" w:type="pct"/>
            <w:vAlign w:val="center"/>
            <w:hideMark/>
          </w:tcPr>
          <w:p w14:paraId="56085176" w14:textId="77777777" w:rsidR="00532B1C" w:rsidRPr="00831095" w:rsidRDefault="00532B1C" w:rsidP="00344EB4">
            <w:pPr>
              <w:pStyle w:val="aa"/>
            </w:pPr>
            <w:r w:rsidRPr="00831095">
              <w:rPr>
                <w:rFonts w:hint="eastAsia"/>
              </w:rPr>
              <w:t>定义一个操作中的算法骨架，而将一些步骤延迟到子类中，使得子类可以不改变一个算法的结构即可重新定义算法的某些特定步骤</w:t>
            </w:r>
          </w:p>
        </w:tc>
        <w:tc>
          <w:tcPr>
            <w:tcW w:w="800" w:type="pct"/>
            <w:vAlign w:val="center"/>
            <w:hideMark/>
          </w:tcPr>
          <w:p w14:paraId="1829EFB7" w14:textId="77777777" w:rsidR="00532B1C" w:rsidRPr="00831095" w:rsidRDefault="00532B1C" w:rsidP="00344EB4">
            <w:pPr>
              <w:pStyle w:val="aa"/>
            </w:pPr>
            <w:r w:rsidRPr="00831095">
              <w:rPr>
                <w:rFonts w:hint="eastAsia"/>
              </w:rPr>
              <w:t>框架</w:t>
            </w:r>
          </w:p>
        </w:tc>
      </w:tr>
      <w:tr w:rsidR="00532B1C" w:rsidRPr="00831095" w14:paraId="0C1C0A91" w14:textId="77777777" w:rsidTr="00FC6958">
        <w:trPr>
          <w:trHeight w:val="23"/>
        </w:trPr>
        <w:tc>
          <w:tcPr>
            <w:tcW w:w="964" w:type="pct"/>
            <w:vAlign w:val="center"/>
            <w:hideMark/>
          </w:tcPr>
          <w:p w14:paraId="2E3701BC" w14:textId="77777777" w:rsidR="00532B1C" w:rsidRPr="00831095" w:rsidRDefault="00532B1C" w:rsidP="00344EB4">
            <w:pPr>
              <w:pStyle w:val="aa"/>
            </w:pPr>
            <w:r w:rsidRPr="00831095">
              <w:rPr>
                <w:rFonts w:hint="eastAsia"/>
              </w:rPr>
              <w:t>Visitor</w:t>
            </w:r>
          </w:p>
          <w:p w14:paraId="0F4A5FEB" w14:textId="77777777" w:rsidR="00532B1C" w:rsidRPr="00831095" w:rsidRDefault="00532B1C" w:rsidP="00344EB4">
            <w:pPr>
              <w:pStyle w:val="aa"/>
            </w:pPr>
            <w:r w:rsidRPr="00831095">
              <w:rPr>
                <w:rFonts w:hint="eastAsia"/>
              </w:rPr>
              <w:t>访问者模式</w:t>
            </w:r>
          </w:p>
        </w:tc>
        <w:tc>
          <w:tcPr>
            <w:tcW w:w="3236" w:type="pct"/>
            <w:vAlign w:val="center"/>
            <w:hideMark/>
          </w:tcPr>
          <w:p w14:paraId="334E6CF3" w14:textId="77777777" w:rsidR="00532B1C" w:rsidRPr="00831095" w:rsidRDefault="00532B1C" w:rsidP="00344EB4">
            <w:pPr>
              <w:pStyle w:val="aa"/>
            </w:pPr>
            <w:r w:rsidRPr="00831095">
              <w:rPr>
                <w:rFonts w:hint="eastAsia"/>
              </w:rPr>
              <w:t>表示一个作用于某对象结构中的各元素的操作，使得在不改变各元素的类的前提下定义作用于这些元素的新操作</w:t>
            </w:r>
          </w:p>
        </w:tc>
        <w:tc>
          <w:tcPr>
            <w:tcW w:w="800" w:type="pct"/>
            <w:vAlign w:val="center"/>
            <w:hideMark/>
          </w:tcPr>
          <w:p w14:paraId="62B6710E" w14:textId="77777777" w:rsidR="00532B1C" w:rsidRPr="00831095" w:rsidRDefault="00532B1C" w:rsidP="00344EB4">
            <w:pPr>
              <w:pStyle w:val="aa"/>
            </w:pPr>
            <w:r w:rsidRPr="00831095">
              <w:rPr>
                <w:rFonts w:hint="eastAsia"/>
              </w:rPr>
              <w:t>数据与操作分离</w:t>
            </w:r>
          </w:p>
        </w:tc>
      </w:tr>
    </w:tbl>
    <w:p w14:paraId="2ACE2668" w14:textId="77777777" w:rsidR="00532B1C" w:rsidRPr="00C91120" w:rsidRDefault="00532B1C" w:rsidP="007F5CE8">
      <w:pPr>
        <w:ind w:firstLine="420"/>
      </w:pPr>
      <w:r w:rsidRPr="00C91120">
        <w:rPr>
          <w:rFonts w:hint="eastAsia"/>
        </w:rPr>
        <w:t>【备考点拨】</w:t>
      </w:r>
    </w:p>
    <w:p w14:paraId="41A4336E" w14:textId="77777777" w:rsidR="00532B1C" w:rsidRPr="00C91120" w:rsidRDefault="00532B1C" w:rsidP="007F5CE8">
      <w:pPr>
        <w:ind w:firstLine="420"/>
      </w:pPr>
      <w:r w:rsidRPr="00C91120">
        <w:rPr>
          <w:rFonts w:hint="eastAsia"/>
        </w:rPr>
        <w:t>1</w:t>
      </w:r>
      <w:r w:rsidRPr="00C91120">
        <w:rPr>
          <w:rFonts w:hint="eastAsia"/>
        </w:rPr>
        <w:t>、掌握</w:t>
      </w:r>
      <w:r w:rsidRPr="00C91120">
        <w:rPr>
          <w:rFonts w:hint="eastAsia"/>
        </w:rPr>
        <w:t>2</w:t>
      </w:r>
      <w:r w:rsidRPr="00C91120">
        <w:t>3</w:t>
      </w:r>
      <w:r w:rsidRPr="00C91120">
        <w:t>种设计模式的中英文；</w:t>
      </w:r>
    </w:p>
    <w:p w14:paraId="5355E005" w14:textId="77777777" w:rsidR="00532B1C" w:rsidRPr="00C91120" w:rsidRDefault="00532B1C" w:rsidP="007F5CE8">
      <w:pPr>
        <w:ind w:firstLine="420"/>
      </w:pPr>
      <w:r w:rsidRPr="00C91120">
        <w:rPr>
          <w:rFonts w:hint="eastAsia"/>
        </w:rPr>
        <w:t>2</w:t>
      </w:r>
      <w:r w:rsidRPr="00C91120">
        <w:rPr>
          <w:rFonts w:hint="eastAsia"/>
        </w:rPr>
        <w:t>、掌握</w:t>
      </w:r>
      <w:r w:rsidRPr="00C91120">
        <w:rPr>
          <w:rFonts w:hint="eastAsia"/>
        </w:rPr>
        <w:t>2</w:t>
      </w:r>
      <w:r w:rsidRPr="00C91120">
        <w:t>3</w:t>
      </w:r>
      <w:r w:rsidRPr="00C91120">
        <w:t>种设计模式的分类；</w:t>
      </w:r>
    </w:p>
    <w:p w14:paraId="20801096" w14:textId="77777777" w:rsidR="00532B1C" w:rsidRPr="00C91120" w:rsidRDefault="00532B1C" w:rsidP="007F5CE8">
      <w:pPr>
        <w:ind w:firstLine="420"/>
      </w:pPr>
      <w:r w:rsidRPr="00C91120">
        <w:t>3</w:t>
      </w:r>
      <w:r w:rsidRPr="00C91120">
        <w:t>、根据关键字，掌握</w:t>
      </w:r>
      <w:r w:rsidRPr="00C91120">
        <w:rPr>
          <w:rFonts w:hint="eastAsia"/>
        </w:rPr>
        <w:t>2</w:t>
      </w:r>
      <w:r w:rsidRPr="00C91120">
        <w:t>3</w:t>
      </w:r>
      <w:r w:rsidRPr="00C91120">
        <w:t>种设计模式的应用场景、相关描述；</w:t>
      </w:r>
    </w:p>
    <w:p w14:paraId="6C090C21" w14:textId="77777777" w:rsidR="00532B1C" w:rsidRPr="00C91120" w:rsidRDefault="00532B1C" w:rsidP="007F5CE8">
      <w:pPr>
        <w:ind w:firstLine="420"/>
      </w:pPr>
      <w:r w:rsidRPr="00C91120">
        <w:rPr>
          <w:rFonts w:hint="eastAsia"/>
        </w:rPr>
        <w:t>4</w:t>
      </w:r>
      <w:r w:rsidRPr="00C91120">
        <w:rPr>
          <w:rFonts w:hint="eastAsia"/>
        </w:rPr>
        <w:t>、了解</w:t>
      </w:r>
      <w:r w:rsidRPr="00C91120">
        <w:rPr>
          <w:rFonts w:hint="eastAsia"/>
        </w:rPr>
        <w:t>2</w:t>
      </w:r>
      <w:r w:rsidRPr="00C91120">
        <w:t>3</w:t>
      </w:r>
      <w:r w:rsidRPr="00C91120">
        <w:t>种设计模式对应的</w:t>
      </w:r>
      <w:r w:rsidRPr="00C91120">
        <w:rPr>
          <w:rFonts w:hint="eastAsia"/>
        </w:rPr>
        <w:t>U</w:t>
      </w:r>
      <w:r w:rsidRPr="00C91120">
        <w:t>ML</w:t>
      </w:r>
      <w:r w:rsidRPr="00C91120">
        <w:t>图示。</w:t>
      </w:r>
    </w:p>
    <w:p w14:paraId="32232C53" w14:textId="77777777" w:rsidR="00532B1C" w:rsidRPr="00C91120" w:rsidRDefault="00532B1C" w:rsidP="008D2842">
      <w:pPr>
        <w:pStyle w:val="3"/>
      </w:pPr>
      <w:bookmarkStart w:id="517" w:name="_Toc74672626"/>
      <w:r w:rsidRPr="00C91120">
        <w:rPr>
          <w:rFonts w:hint="eastAsia"/>
        </w:rPr>
        <w:t>2.</w:t>
      </w:r>
      <w:r w:rsidRPr="00C91120">
        <w:t xml:space="preserve">5 </w:t>
      </w:r>
      <w:r w:rsidRPr="00C91120">
        <w:rPr>
          <w:rFonts w:hint="eastAsia"/>
        </w:rPr>
        <w:t>【软件设计】面向对象程序设计（</w:t>
      </w:r>
      <w:r w:rsidRPr="00C91120">
        <w:rPr>
          <w:rFonts w:hint="eastAsia"/>
        </w:rPr>
        <w:t>J</w:t>
      </w:r>
      <w:r w:rsidRPr="00C91120">
        <w:t>AVA</w:t>
      </w:r>
      <w:r w:rsidRPr="00C91120">
        <w:rPr>
          <w:rFonts w:hint="eastAsia"/>
        </w:rPr>
        <w:t>）解题技巧</w:t>
      </w:r>
      <w:bookmarkEnd w:id="517"/>
    </w:p>
    <w:p w14:paraId="0A683A02" w14:textId="24348A9F" w:rsidR="00532B1C" w:rsidRPr="00C91120" w:rsidRDefault="00532B1C" w:rsidP="007F5CE8">
      <w:pPr>
        <w:ind w:firstLine="420"/>
      </w:pPr>
      <w:r w:rsidRPr="00C91120">
        <w:t>1</w:t>
      </w:r>
      <w:r w:rsidRPr="00C91120">
        <w:rPr>
          <w:rFonts w:hint="eastAsia"/>
        </w:rPr>
        <w:t>、了解类与类（接口）之间的关系</w:t>
      </w:r>
      <w:del w:id="518" w:author="Administrator" w:date="2021-06-15T16:14:00Z">
        <w:r w:rsidRPr="00C91120" w:rsidDel="001060E8">
          <w:rPr>
            <w:rFonts w:hint="eastAsia"/>
          </w:rPr>
          <w:delText>--</w:delText>
        </w:r>
      </w:del>
      <w:ins w:id="519" w:author="Administrator" w:date="2021-06-15T16:14:00Z">
        <w:r w:rsidR="001060E8">
          <w:rPr>
            <w:rFonts w:hint="eastAsia"/>
          </w:rPr>
          <w:t>——</w:t>
        </w:r>
      </w:ins>
      <w:r w:rsidRPr="00C91120">
        <w:rPr>
          <w:rFonts w:hint="eastAsia"/>
        </w:rPr>
        <w:t>接口是一种特殊的类</w:t>
      </w:r>
    </w:p>
    <w:p w14:paraId="5B8607A3"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）接口的概念：接口只是说明类应该做什么，但并不指定应该如何去做。在实际开发过程中，通过类来实现接口。接口一般只有方法名，没有方法体。实现接口就是让其既有方法名又有方法体。</w:t>
      </w:r>
    </w:p>
    <w:p w14:paraId="3FDFD8CC"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）接口的声明：接口用关键字“</w:t>
      </w:r>
      <w:r w:rsidRPr="00C91120">
        <w:rPr>
          <w:rFonts w:hint="eastAsia"/>
        </w:rPr>
        <w:t>interface</w:t>
      </w:r>
      <w:r w:rsidRPr="00C91120">
        <w:rPr>
          <w:rFonts w:hint="eastAsia"/>
        </w:rPr>
        <w:t>”来声明。接口的形式跟类很相似。例</w:t>
      </w:r>
      <w:r w:rsidRPr="00C91120">
        <w:rPr>
          <w:rFonts w:hint="eastAsia"/>
        </w:rPr>
        <w:t>1</w:t>
      </w:r>
      <w:r w:rsidRPr="00C91120">
        <w:rPr>
          <w:rFonts w:hint="eastAsia"/>
        </w:rPr>
        <w:t>格式如下：</w:t>
      </w:r>
    </w:p>
    <w:p w14:paraId="098CE91F" w14:textId="77777777" w:rsidR="00532B1C" w:rsidRPr="00C91120" w:rsidRDefault="00532B1C" w:rsidP="007F5CE8">
      <w:pPr>
        <w:ind w:firstLine="420"/>
      </w:pPr>
      <w:r w:rsidRPr="00C91120">
        <w:rPr>
          <w:rFonts w:hint="eastAsia"/>
        </w:rPr>
        <w:t>interface [</w:t>
      </w:r>
      <w:r w:rsidRPr="00C91120">
        <w:rPr>
          <w:rFonts w:hint="eastAsia"/>
        </w:rPr>
        <w:t>接口名</w:t>
      </w:r>
      <w:r w:rsidRPr="00C91120">
        <w:rPr>
          <w:rFonts w:hint="eastAsia"/>
        </w:rPr>
        <w:t>]{</w:t>
      </w:r>
    </w:p>
    <w:p w14:paraId="7DD80A06" w14:textId="77777777" w:rsidR="00532B1C" w:rsidRPr="00C91120" w:rsidRDefault="00532B1C" w:rsidP="007F5CE8">
      <w:pPr>
        <w:ind w:firstLine="420"/>
      </w:pPr>
      <w:r w:rsidRPr="00C91120">
        <w:tab/>
      </w:r>
      <w:r w:rsidRPr="00C91120">
        <w:tab/>
      </w:r>
      <w:r w:rsidRPr="00C91120">
        <w:tab/>
        <w:t>…</w:t>
      </w:r>
    </w:p>
    <w:p w14:paraId="6405781F" w14:textId="77777777" w:rsidR="00532B1C" w:rsidRPr="00C91120" w:rsidRDefault="00532B1C" w:rsidP="007F5CE8">
      <w:pPr>
        <w:ind w:firstLine="420"/>
      </w:pPr>
      <w:r w:rsidRPr="00C91120">
        <w:t>}</w:t>
      </w:r>
    </w:p>
    <w:p w14:paraId="40DE257D"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）接口的实现</w:t>
      </w:r>
    </w:p>
    <w:p w14:paraId="2550F94A" w14:textId="77777777" w:rsidR="00532B1C" w:rsidRPr="00C91120" w:rsidRDefault="00532B1C" w:rsidP="007F5CE8">
      <w:pPr>
        <w:ind w:firstLine="420"/>
      </w:pPr>
      <w:r w:rsidRPr="00C91120">
        <w:rPr>
          <w:rFonts w:hint="eastAsia"/>
        </w:rPr>
        <w:t>实现接口的类表示例</w:t>
      </w:r>
      <w:r w:rsidRPr="00C91120">
        <w:rPr>
          <w:rFonts w:hint="eastAsia"/>
        </w:rPr>
        <w:t>2</w:t>
      </w:r>
      <w:r w:rsidRPr="00C91120">
        <w:rPr>
          <w:rFonts w:hint="eastAsia"/>
        </w:rPr>
        <w:t>如下：（接例</w:t>
      </w:r>
      <w:r w:rsidRPr="00C91120">
        <w:rPr>
          <w:rFonts w:hint="eastAsia"/>
        </w:rPr>
        <w:t>1</w:t>
      </w:r>
      <w:r w:rsidRPr="00C91120">
        <w:rPr>
          <w:rFonts w:hint="eastAsia"/>
        </w:rPr>
        <w:t>接口的声明）</w:t>
      </w:r>
    </w:p>
    <w:p w14:paraId="2E784D4C" w14:textId="77777777" w:rsidR="00532B1C" w:rsidRPr="00C91120" w:rsidRDefault="00532B1C" w:rsidP="007F5CE8">
      <w:pPr>
        <w:ind w:firstLine="420"/>
      </w:pPr>
      <w:r w:rsidRPr="00C91120">
        <w:rPr>
          <w:rFonts w:hint="eastAsia"/>
        </w:rPr>
        <w:t>class  [</w:t>
      </w:r>
      <w:r w:rsidRPr="00C91120">
        <w:rPr>
          <w:rFonts w:hint="eastAsia"/>
        </w:rPr>
        <w:t>类名</w:t>
      </w:r>
      <w:r w:rsidRPr="00C91120">
        <w:rPr>
          <w:rFonts w:hint="eastAsia"/>
        </w:rPr>
        <w:t>]  implements  [</w:t>
      </w:r>
      <w:r w:rsidRPr="00C91120">
        <w:rPr>
          <w:rFonts w:hint="eastAsia"/>
        </w:rPr>
        <w:t>接口名</w:t>
      </w:r>
      <w:r w:rsidRPr="00C91120">
        <w:rPr>
          <w:rFonts w:hint="eastAsia"/>
        </w:rPr>
        <w:t>]{</w:t>
      </w:r>
    </w:p>
    <w:p w14:paraId="583A260A" w14:textId="77777777" w:rsidR="00532B1C" w:rsidRPr="00C91120" w:rsidRDefault="00532B1C" w:rsidP="007F5CE8">
      <w:pPr>
        <w:ind w:firstLine="420"/>
      </w:pPr>
      <w:r w:rsidRPr="00C91120">
        <w:tab/>
      </w:r>
      <w:r w:rsidRPr="00C91120">
        <w:tab/>
        <w:t>…</w:t>
      </w:r>
    </w:p>
    <w:p w14:paraId="49D227C5" w14:textId="77777777" w:rsidR="00532B1C" w:rsidRPr="00C91120" w:rsidRDefault="00532B1C" w:rsidP="007F5CE8">
      <w:pPr>
        <w:ind w:firstLine="420"/>
      </w:pPr>
      <w:r w:rsidRPr="00C91120">
        <w:t>}</w:t>
      </w:r>
    </w:p>
    <w:p w14:paraId="1E4C9E1D" w14:textId="77777777" w:rsidR="00532B1C" w:rsidRPr="00C91120" w:rsidRDefault="00532B1C" w:rsidP="007F5CE8">
      <w:pPr>
        <w:ind w:firstLine="420"/>
      </w:pPr>
      <w:r w:rsidRPr="00C91120">
        <w:rPr>
          <w:rFonts w:hint="eastAsia"/>
        </w:rPr>
        <w:t>（</w:t>
      </w:r>
      <w:r w:rsidRPr="00C91120">
        <w:rPr>
          <w:rFonts w:hint="eastAsia"/>
        </w:rPr>
        <w:t>4</w:t>
      </w:r>
      <w:r w:rsidRPr="00C91120">
        <w:rPr>
          <w:rFonts w:hint="eastAsia"/>
        </w:rPr>
        <w:t>）特殊的接口方法：接口中的方法只有方法名没有方法体。</w:t>
      </w:r>
    </w:p>
    <w:p w14:paraId="7C5A8770" w14:textId="77777777" w:rsidR="00532B1C" w:rsidRPr="00C91120" w:rsidRDefault="00532B1C" w:rsidP="007F5CE8">
      <w:pPr>
        <w:ind w:firstLine="420"/>
      </w:pPr>
      <w:r w:rsidRPr="00C91120">
        <w:rPr>
          <w:rFonts w:hint="eastAsia"/>
        </w:rPr>
        <w:t>（注意：没有花括号）例</w:t>
      </w:r>
      <w:r w:rsidRPr="00C91120">
        <w:rPr>
          <w:rFonts w:hint="eastAsia"/>
        </w:rPr>
        <w:t>3</w:t>
      </w:r>
      <w:r w:rsidRPr="00C91120">
        <w:rPr>
          <w:rFonts w:hint="eastAsia"/>
        </w:rPr>
        <w:t>如下：</w:t>
      </w:r>
    </w:p>
    <w:p w14:paraId="380AC9C6" w14:textId="77777777" w:rsidR="00532B1C" w:rsidRPr="00C91120" w:rsidRDefault="00532B1C" w:rsidP="007F5CE8">
      <w:pPr>
        <w:ind w:firstLine="420"/>
      </w:pPr>
      <w:r w:rsidRPr="00C91120">
        <w:rPr>
          <w:rFonts w:hint="eastAsia"/>
        </w:rPr>
        <w:t>interface [</w:t>
      </w:r>
      <w:r w:rsidRPr="00C91120">
        <w:rPr>
          <w:rFonts w:hint="eastAsia"/>
        </w:rPr>
        <w:t>接口名</w:t>
      </w:r>
      <w:r w:rsidRPr="00C91120">
        <w:rPr>
          <w:rFonts w:hint="eastAsia"/>
        </w:rPr>
        <w:t>]{</w:t>
      </w:r>
    </w:p>
    <w:p w14:paraId="10EB94F6" w14:textId="77777777" w:rsidR="00532B1C" w:rsidRPr="00C91120" w:rsidRDefault="00532B1C" w:rsidP="007F5CE8">
      <w:pPr>
        <w:ind w:firstLine="420"/>
      </w:pPr>
      <w:r w:rsidRPr="00C91120">
        <w:tab/>
      </w:r>
      <w:r w:rsidRPr="00C91120">
        <w:rPr>
          <w:rFonts w:hint="eastAsia"/>
        </w:rPr>
        <w:tab/>
      </w:r>
      <w:r w:rsidRPr="00C91120">
        <w:rPr>
          <w:rFonts w:hint="eastAsia"/>
        </w:rPr>
        <w:tab/>
        <w:t>[</w:t>
      </w:r>
      <w:r w:rsidRPr="00C91120">
        <w:rPr>
          <w:rFonts w:hint="eastAsia"/>
        </w:rPr>
        <w:t>返回类型</w:t>
      </w:r>
      <w:r w:rsidRPr="00C91120">
        <w:rPr>
          <w:rFonts w:hint="eastAsia"/>
        </w:rPr>
        <w:t>void/String/</w:t>
      </w:r>
      <w:r w:rsidRPr="00C91120">
        <w:rPr>
          <w:rFonts w:hint="eastAsia"/>
        </w:rPr>
        <w:t>…</w:t>
      </w:r>
      <w:r w:rsidRPr="00C91120">
        <w:rPr>
          <w:rFonts w:hint="eastAsia"/>
        </w:rPr>
        <w:t>] [</w:t>
      </w:r>
      <w:r w:rsidRPr="00C91120">
        <w:rPr>
          <w:rFonts w:hint="eastAsia"/>
        </w:rPr>
        <w:t>方法名</w:t>
      </w:r>
      <w:r w:rsidRPr="00C91120">
        <w:rPr>
          <w:rFonts w:hint="eastAsia"/>
        </w:rPr>
        <w:t xml:space="preserve">] </w:t>
      </w:r>
      <w:r w:rsidRPr="00C91120">
        <w:rPr>
          <w:rFonts w:hint="eastAsia"/>
        </w:rPr>
        <w:t>（参数列表）；</w:t>
      </w:r>
    </w:p>
    <w:p w14:paraId="38BE67A7" w14:textId="77777777" w:rsidR="00532B1C" w:rsidRPr="00C91120" w:rsidRDefault="00532B1C" w:rsidP="007F5CE8">
      <w:pPr>
        <w:ind w:firstLine="420"/>
      </w:pPr>
      <w:r w:rsidRPr="00C91120">
        <w:t>}</w:t>
      </w:r>
    </w:p>
    <w:p w14:paraId="7B9B33AD" w14:textId="77777777" w:rsidR="00532B1C" w:rsidRPr="00C91120" w:rsidRDefault="00532B1C" w:rsidP="007F5CE8">
      <w:pPr>
        <w:ind w:firstLine="420"/>
      </w:pPr>
      <w:r w:rsidRPr="00C91120">
        <w:rPr>
          <w:rFonts w:hint="eastAsia"/>
        </w:rPr>
        <w:t>（</w:t>
      </w:r>
      <w:r w:rsidRPr="00C91120">
        <w:rPr>
          <w:rFonts w:hint="eastAsia"/>
        </w:rPr>
        <w:t>5</w:t>
      </w:r>
      <w:r w:rsidRPr="00C91120">
        <w:rPr>
          <w:rFonts w:hint="eastAsia"/>
        </w:rPr>
        <w:t>）接口类与其实现类的对应关系：接口的用处就是让类通过实现它来执行一定的功能。因此实现接口的类，要实现接口的类。对于实现类或接口类有方法或属性的缺失，则可以根据二者的对应关系进行补充。一般实现类的方法是对接口类方法的具体实现。</w:t>
      </w:r>
    </w:p>
    <w:p w14:paraId="0C1A7507" w14:textId="77777777" w:rsidR="00532B1C" w:rsidRPr="00C91120" w:rsidRDefault="00532B1C" w:rsidP="007F5CE8">
      <w:pPr>
        <w:ind w:firstLine="420"/>
      </w:pPr>
      <w:r w:rsidRPr="00C91120">
        <w:rPr>
          <w:rFonts w:hint="eastAsia"/>
        </w:rPr>
        <w:t>2</w:t>
      </w:r>
      <w:r w:rsidRPr="00C91120">
        <w:rPr>
          <w:rFonts w:hint="eastAsia"/>
        </w:rPr>
        <w:t>、继承</w:t>
      </w:r>
    </w:p>
    <w:p w14:paraId="6E0846B6"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）继承的概念：继承，就是在已有类（父类）的基础上进行扩展，从而产生新的类（子类）。父类拥有自己的属性和方法，这些子类都可以继承。子类除了拥有父类的属性和方法外，还可以有自己的特性。</w:t>
      </w:r>
    </w:p>
    <w:p w14:paraId="4E8DA4A9"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）继承的表示：继承通过关键字“</w:t>
      </w:r>
      <w:r w:rsidRPr="00C91120">
        <w:rPr>
          <w:rFonts w:hint="eastAsia"/>
        </w:rPr>
        <w:t>extends</w:t>
      </w:r>
      <w:r w:rsidRPr="00C91120">
        <w:rPr>
          <w:rFonts w:hint="eastAsia"/>
        </w:rPr>
        <w:t>”表示。结构例</w:t>
      </w:r>
      <w:r w:rsidRPr="00C91120">
        <w:rPr>
          <w:rFonts w:hint="eastAsia"/>
        </w:rPr>
        <w:t>4</w:t>
      </w:r>
      <w:r w:rsidRPr="00C91120">
        <w:rPr>
          <w:rFonts w:hint="eastAsia"/>
        </w:rPr>
        <w:t>如下：</w:t>
      </w:r>
    </w:p>
    <w:p w14:paraId="2AF2BAA4" w14:textId="77777777" w:rsidR="00532B1C" w:rsidRPr="00C91120" w:rsidRDefault="00532B1C" w:rsidP="007F5CE8">
      <w:pPr>
        <w:ind w:firstLine="420"/>
      </w:pPr>
      <w:r w:rsidRPr="00C91120">
        <w:rPr>
          <w:rFonts w:hint="eastAsia"/>
        </w:rPr>
        <w:t>class [</w:t>
      </w:r>
      <w:r w:rsidRPr="00C91120">
        <w:rPr>
          <w:rFonts w:hint="eastAsia"/>
        </w:rPr>
        <w:t>子类名</w:t>
      </w:r>
      <w:r w:rsidRPr="00C91120">
        <w:rPr>
          <w:rFonts w:hint="eastAsia"/>
        </w:rPr>
        <w:t>] extends [</w:t>
      </w:r>
      <w:r w:rsidRPr="00C91120">
        <w:rPr>
          <w:rFonts w:hint="eastAsia"/>
        </w:rPr>
        <w:t>父类名</w:t>
      </w:r>
      <w:r w:rsidRPr="00C91120">
        <w:rPr>
          <w:rFonts w:hint="eastAsia"/>
        </w:rPr>
        <w:t>]{</w:t>
      </w:r>
    </w:p>
    <w:p w14:paraId="3CEEF7DA" w14:textId="77777777" w:rsidR="00532B1C" w:rsidRPr="00C91120" w:rsidRDefault="00532B1C" w:rsidP="007F5CE8">
      <w:pPr>
        <w:ind w:firstLine="420"/>
      </w:pPr>
      <w:r w:rsidRPr="00C91120">
        <w:tab/>
      </w:r>
      <w:r w:rsidRPr="00C91120">
        <w:tab/>
        <w:t>…</w:t>
      </w:r>
    </w:p>
    <w:p w14:paraId="36A72A9B" w14:textId="77777777" w:rsidR="00532B1C" w:rsidRPr="00C91120" w:rsidRDefault="00532B1C" w:rsidP="007F5CE8">
      <w:pPr>
        <w:ind w:firstLine="420"/>
      </w:pPr>
      <w:r w:rsidRPr="00C91120">
        <w:t xml:space="preserve">} </w:t>
      </w:r>
    </w:p>
    <w:p w14:paraId="461A4FEE"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）父类与子类之间的对应关系：子类的属性和方法有部分是从父类继承而来，一般而言，父类和子类之间同名的属性和方法具有一定的对应关系，子类也可以对父类的方法进行重写。</w:t>
      </w:r>
    </w:p>
    <w:p w14:paraId="7A792C35" w14:textId="77777777" w:rsidR="00532B1C" w:rsidRPr="00C91120" w:rsidRDefault="00532B1C" w:rsidP="007F5CE8">
      <w:pPr>
        <w:ind w:firstLine="420"/>
      </w:pPr>
      <w:r w:rsidRPr="00C91120">
        <w:rPr>
          <w:rFonts w:hint="eastAsia"/>
        </w:rPr>
        <w:t>（</w:t>
      </w:r>
      <w:r w:rsidRPr="00C91120">
        <w:rPr>
          <w:rFonts w:hint="eastAsia"/>
        </w:rPr>
        <w:t>4</w:t>
      </w:r>
      <w:r w:rsidRPr="00C91120">
        <w:rPr>
          <w:rFonts w:hint="eastAsia"/>
        </w:rPr>
        <w:t>）</w:t>
      </w:r>
      <w:r w:rsidRPr="00C91120">
        <w:rPr>
          <w:rFonts w:hint="eastAsia"/>
        </w:rPr>
        <w:t>super</w:t>
      </w:r>
      <w:r w:rsidRPr="00C91120">
        <w:rPr>
          <w:rFonts w:hint="eastAsia"/>
        </w:rPr>
        <w:t>和</w:t>
      </w:r>
      <w:r w:rsidRPr="00C91120">
        <w:rPr>
          <w:rFonts w:hint="eastAsia"/>
        </w:rPr>
        <w:t>this</w:t>
      </w:r>
      <w:r w:rsidRPr="00C91120">
        <w:rPr>
          <w:rFonts w:hint="eastAsia"/>
        </w:rPr>
        <w:t>的使用</w:t>
      </w:r>
    </w:p>
    <w:p w14:paraId="15A1E9CA" w14:textId="77777777" w:rsidR="00532B1C" w:rsidRPr="00C91120" w:rsidRDefault="00532B1C" w:rsidP="007F5CE8">
      <w:pPr>
        <w:ind w:firstLine="420"/>
      </w:pPr>
      <w:r w:rsidRPr="00C91120">
        <w:rPr>
          <w:rFonts w:hint="eastAsia"/>
        </w:rPr>
        <w:t>在继承关系中为了区分父类和子类，会用</w:t>
      </w:r>
      <w:r w:rsidRPr="00C91120">
        <w:rPr>
          <w:rFonts w:hint="eastAsia"/>
        </w:rPr>
        <w:t>super</w:t>
      </w:r>
      <w:r w:rsidRPr="00C91120">
        <w:rPr>
          <w:rFonts w:hint="eastAsia"/>
        </w:rPr>
        <w:t>代替父类指针，</w:t>
      </w:r>
      <w:r w:rsidRPr="00C91120">
        <w:rPr>
          <w:rFonts w:hint="eastAsia"/>
        </w:rPr>
        <w:t>this</w:t>
      </w:r>
      <w:r w:rsidRPr="00C91120">
        <w:rPr>
          <w:rFonts w:hint="eastAsia"/>
        </w:rPr>
        <w:t>代替子类指针。举例如下：</w:t>
      </w:r>
    </w:p>
    <w:p w14:paraId="7F9299A9" w14:textId="77777777" w:rsidR="00532B1C" w:rsidRPr="00C91120" w:rsidRDefault="00532B1C" w:rsidP="007F5CE8">
      <w:pPr>
        <w:ind w:firstLine="420"/>
      </w:pPr>
      <w:r w:rsidRPr="00C91120">
        <w:rPr>
          <w:rFonts w:hint="eastAsia"/>
        </w:rPr>
        <w:t>class [</w:t>
      </w:r>
      <w:r w:rsidRPr="00C91120">
        <w:rPr>
          <w:rFonts w:hint="eastAsia"/>
        </w:rPr>
        <w:t>父类名</w:t>
      </w:r>
      <w:r w:rsidRPr="00C91120">
        <w:rPr>
          <w:rFonts w:hint="eastAsia"/>
        </w:rPr>
        <w:t>] {</w:t>
      </w:r>
    </w:p>
    <w:p w14:paraId="361DD9D6" w14:textId="77777777" w:rsidR="00532B1C" w:rsidRPr="00C91120" w:rsidRDefault="00532B1C" w:rsidP="007F5CE8">
      <w:pPr>
        <w:ind w:firstLine="420"/>
      </w:pPr>
      <w:r w:rsidRPr="00C91120">
        <w:tab/>
      </w:r>
      <w:r w:rsidRPr="00C91120">
        <w:rPr>
          <w:rFonts w:hint="eastAsia"/>
        </w:rPr>
        <w:tab/>
        <w:t>[</w:t>
      </w:r>
      <w:r w:rsidRPr="00C91120">
        <w:rPr>
          <w:rFonts w:hint="eastAsia"/>
        </w:rPr>
        <w:t>属性</w:t>
      </w:r>
      <w:r w:rsidRPr="00C91120">
        <w:rPr>
          <w:rFonts w:hint="eastAsia"/>
        </w:rPr>
        <w:t>1]</w:t>
      </w:r>
      <w:r w:rsidRPr="00C91120">
        <w:rPr>
          <w:rFonts w:hint="eastAsia"/>
        </w:rPr>
        <w:t>；</w:t>
      </w:r>
    </w:p>
    <w:p w14:paraId="323AC0E2" w14:textId="77777777" w:rsidR="00532B1C" w:rsidRPr="00C91120" w:rsidRDefault="00532B1C" w:rsidP="007F5CE8">
      <w:pPr>
        <w:ind w:firstLine="420"/>
      </w:pPr>
      <w:r w:rsidRPr="00C91120">
        <w:tab/>
      </w:r>
      <w:r w:rsidRPr="00C91120">
        <w:rPr>
          <w:rFonts w:hint="eastAsia"/>
        </w:rPr>
        <w:tab/>
        <w:t>[</w:t>
      </w:r>
      <w:r w:rsidRPr="00C91120">
        <w:rPr>
          <w:rFonts w:hint="eastAsia"/>
        </w:rPr>
        <w:t>父类名</w:t>
      </w:r>
      <w:r w:rsidRPr="00C91120">
        <w:rPr>
          <w:rFonts w:hint="eastAsia"/>
        </w:rPr>
        <w:t>]</w:t>
      </w:r>
      <w:r w:rsidRPr="00C91120">
        <w:rPr>
          <w:rFonts w:hint="eastAsia"/>
        </w:rPr>
        <w:t>（</w:t>
      </w:r>
      <w:r w:rsidRPr="00C91120">
        <w:rPr>
          <w:rFonts w:hint="eastAsia"/>
        </w:rPr>
        <w:t>[</w:t>
      </w:r>
      <w:r w:rsidRPr="00C91120">
        <w:rPr>
          <w:rFonts w:hint="eastAsia"/>
        </w:rPr>
        <w:t>属性</w:t>
      </w:r>
      <w:r w:rsidRPr="00C91120">
        <w:rPr>
          <w:rFonts w:hint="eastAsia"/>
        </w:rPr>
        <w:t>1]</w:t>
      </w:r>
      <w:r w:rsidRPr="00C91120">
        <w:rPr>
          <w:rFonts w:hint="eastAsia"/>
        </w:rPr>
        <w:t>）</w:t>
      </w:r>
      <w:r w:rsidRPr="00C91120">
        <w:rPr>
          <w:rFonts w:hint="eastAsia"/>
        </w:rPr>
        <w:t>{</w:t>
      </w:r>
      <w:r w:rsidRPr="00C91120">
        <w:rPr>
          <w:rFonts w:hint="eastAsia"/>
        </w:rPr>
        <w:tab/>
        <w:t xml:space="preserve"> </w:t>
      </w:r>
      <w:r w:rsidRPr="00C91120">
        <w:rPr>
          <w:rFonts w:hint="eastAsia"/>
        </w:rPr>
        <w:t>属性</w:t>
      </w:r>
      <w:r w:rsidRPr="00C91120">
        <w:rPr>
          <w:rFonts w:hint="eastAsia"/>
        </w:rPr>
        <w:t>1=1</w:t>
      </w:r>
      <w:r w:rsidRPr="00C91120">
        <w:rPr>
          <w:rFonts w:hint="eastAsia"/>
        </w:rPr>
        <w:t>；</w:t>
      </w:r>
      <w:r w:rsidRPr="00C91120">
        <w:rPr>
          <w:rFonts w:hint="eastAsia"/>
        </w:rPr>
        <w:tab/>
        <w:t>}</w:t>
      </w:r>
    </w:p>
    <w:p w14:paraId="13066549" w14:textId="77777777" w:rsidR="00532B1C" w:rsidRPr="00C91120" w:rsidRDefault="00532B1C" w:rsidP="007F5CE8">
      <w:pPr>
        <w:ind w:firstLine="420"/>
      </w:pPr>
      <w:r w:rsidRPr="00C91120">
        <w:t>}</w:t>
      </w:r>
    </w:p>
    <w:p w14:paraId="77686A6C" w14:textId="77777777" w:rsidR="00532B1C" w:rsidRPr="00C91120" w:rsidRDefault="00532B1C" w:rsidP="007F5CE8">
      <w:pPr>
        <w:ind w:firstLine="420"/>
      </w:pPr>
      <w:r w:rsidRPr="00C91120">
        <w:rPr>
          <w:rFonts w:hint="eastAsia"/>
        </w:rPr>
        <w:t>class [</w:t>
      </w:r>
      <w:r w:rsidRPr="00C91120">
        <w:rPr>
          <w:rFonts w:hint="eastAsia"/>
        </w:rPr>
        <w:t>子类名</w:t>
      </w:r>
      <w:r w:rsidRPr="00C91120">
        <w:rPr>
          <w:rFonts w:hint="eastAsia"/>
        </w:rPr>
        <w:t>]{</w:t>
      </w:r>
    </w:p>
    <w:p w14:paraId="7BC7A751" w14:textId="77777777" w:rsidR="00532B1C" w:rsidRPr="00C91120" w:rsidRDefault="00532B1C" w:rsidP="007F5CE8">
      <w:pPr>
        <w:ind w:firstLine="420"/>
      </w:pPr>
      <w:r w:rsidRPr="00C91120">
        <w:tab/>
      </w:r>
      <w:r w:rsidRPr="00C91120">
        <w:rPr>
          <w:rFonts w:hint="eastAsia"/>
        </w:rPr>
        <w:tab/>
        <w:t>[</w:t>
      </w:r>
      <w:r w:rsidRPr="00C91120">
        <w:rPr>
          <w:rFonts w:hint="eastAsia"/>
        </w:rPr>
        <w:t>属性</w:t>
      </w:r>
      <w:r w:rsidRPr="00C91120">
        <w:rPr>
          <w:rFonts w:hint="eastAsia"/>
        </w:rPr>
        <w:t>2]</w:t>
      </w:r>
      <w:r w:rsidRPr="00C91120">
        <w:rPr>
          <w:rFonts w:hint="eastAsia"/>
        </w:rPr>
        <w:t>；</w:t>
      </w:r>
    </w:p>
    <w:p w14:paraId="356AD8D2" w14:textId="77777777" w:rsidR="00532B1C" w:rsidRPr="00C91120" w:rsidRDefault="00532B1C" w:rsidP="007F5CE8">
      <w:pPr>
        <w:ind w:firstLine="420"/>
      </w:pPr>
      <w:r w:rsidRPr="00C91120">
        <w:tab/>
      </w:r>
      <w:r w:rsidRPr="00C91120">
        <w:rPr>
          <w:rFonts w:hint="eastAsia"/>
        </w:rPr>
        <w:tab/>
        <w:t>[</w:t>
      </w:r>
      <w:r w:rsidRPr="00C91120">
        <w:rPr>
          <w:rFonts w:hint="eastAsia"/>
        </w:rPr>
        <w:t>子类名</w:t>
      </w:r>
      <w:r w:rsidRPr="00C91120">
        <w:rPr>
          <w:rFonts w:hint="eastAsia"/>
        </w:rPr>
        <w:t>]</w:t>
      </w:r>
      <w:r w:rsidRPr="00C91120">
        <w:rPr>
          <w:rFonts w:hint="eastAsia"/>
        </w:rPr>
        <w:t>（</w:t>
      </w:r>
      <w:r w:rsidRPr="00C91120">
        <w:rPr>
          <w:rFonts w:hint="eastAsia"/>
        </w:rPr>
        <w:t>[</w:t>
      </w:r>
      <w:r w:rsidRPr="00C91120">
        <w:rPr>
          <w:rFonts w:hint="eastAsia"/>
        </w:rPr>
        <w:t>属性</w:t>
      </w:r>
      <w:r w:rsidRPr="00C91120">
        <w:rPr>
          <w:rFonts w:hint="eastAsia"/>
        </w:rPr>
        <w:t>1],[</w:t>
      </w:r>
      <w:r w:rsidRPr="00C91120">
        <w:rPr>
          <w:rFonts w:hint="eastAsia"/>
        </w:rPr>
        <w:t>属性</w:t>
      </w:r>
      <w:r w:rsidRPr="00C91120">
        <w:rPr>
          <w:rFonts w:hint="eastAsia"/>
        </w:rPr>
        <w:t>2]</w:t>
      </w:r>
      <w:r w:rsidRPr="00C91120">
        <w:rPr>
          <w:rFonts w:hint="eastAsia"/>
        </w:rPr>
        <w:t>）</w:t>
      </w:r>
      <w:r w:rsidRPr="00C91120">
        <w:rPr>
          <w:rFonts w:hint="eastAsia"/>
        </w:rPr>
        <w:t>{</w:t>
      </w:r>
    </w:p>
    <w:p w14:paraId="5F0CB6A5" w14:textId="77777777" w:rsidR="00532B1C" w:rsidRPr="00C91120" w:rsidRDefault="00532B1C" w:rsidP="007F5CE8">
      <w:pPr>
        <w:ind w:firstLine="420"/>
      </w:pPr>
      <w:r w:rsidRPr="00C91120">
        <w:tab/>
      </w:r>
      <w:r w:rsidRPr="00C91120">
        <w:rPr>
          <w:rFonts w:hint="eastAsia"/>
        </w:rPr>
        <w:tab/>
        <w:t>super</w:t>
      </w:r>
      <w:r w:rsidRPr="00C91120">
        <w:rPr>
          <w:rFonts w:hint="eastAsia"/>
        </w:rPr>
        <w:t>（</w:t>
      </w:r>
      <w:r w:rsidRPr="00C91120">
        <w:rPr>
          <w:rFonts w:hint="eastAsia"/>
        </w:rPr>
        <w:t>[</w:t>
      </w:r>
      <w:r w:rsidRPr="00C91120">
        <w:rPr>
          <w:rFonts w:hint="eastAsia"/>
        </w:rPr>
        <w:t>属性</w:t>
      </w:r>
      <w:r w:rsidRPr="00C91120">
        <w:rPr>
          <w:rFonts w:hint="eastAsia"/>
        </w:rPr>
        <w:t>1]</w:t>
      </w:r>
      <w:r w:rsidRPr="00C91120">
        <w:rPr>
          <w:rFonts w:hint="eastAsia"/>
        </w:rPr>
        <w:t>）；</w:t>
      </w:r>
      <w:r w:rsidRPr="00C91120">
        <w:rPr>
          <w:rFonts w:hint="eastAsia"/>
        </w:rPr>
        <w:tab/>
      </w:r>
      <w:r w:rsidRPr="00C91120">
        <w:rPr>
          <w:rFonts w:hint="eastAsia"/>
        </w:rPr>
        <w:tab/>
        <w:t>//</w:t>
      </w:r>
      <w:r w:rsidRPr="00C91120">
        <w:rPr>
          <w:rFonts w:hint="eastAsia"/>
        </w:rPr>
        <w:t>这里的</w:t>
      </w:r>
      <w:r w:rsidRPr="00C91120">
        <w:rPr>
          <w:rFonts w:hint="eastAsia"/>
        </w:rPr>
        <w:t>super</w:t>
      </w:r>
      <w:r w:rsidRPr="00C91120">
        <w:rPr>
          <w:rFonts w:hint="eastAsia"/>
        </w:rPr>
        <w:t>（</w:t>
      </w:r>
      <w:r w:rsidRPr="00C91120">
        <w:rPr>
          <w:rFonts w:hint="eastAsia"/>
        </w:rPr>
        <w:t>[</w:t>
      </w:r>
      <w:r w:rsidRPr="00C91120">
        <w:rPr>
          <w:rFonts w:hint="eastAsia"/>
        </w:rPr>
        <w:t>属性</w:t>
      </w:r>
      <w:r w:rsidRPr="00C91120">
        <w:rPr>
          <w:rFonts w:hint="eastAsia"/>
        </w:rPr>
        <w:t>1]</w:t>
      </w:r>
      <w:r w:rsidRPr="00C91120">
        <w:rPr>
          <w:rFonts w:hint="eastAsia"/>
        </w:rPr>
        <w:t>）时父类带属性</w:t>
      </w:r>
      <w:r w:rsidRPr="00C91120">
        <w:rPr>
          <w:rFonts w:hint="eastAsia"/>
        </w:rPr>
        <w:t>1</w:t>
      </w:r>
      <w:r w:rsidRPr="00C91120">
        <w:rPr>
          <w:rFonts w:hint="eastAsia"/>
        </w:rPr>
        <w:t>参数的构造函数</w:t>
      </w:r>
    </w:p>
    <w:p w14:paraId="05C7C74A" w14:textId="77777777" w:rsidR="00532B1C" w:rsidRPr="00C91120" w:rsidRDefault="00532B1C" w:rsidP="007F5CE8">
      <w:pPr>
        <w:ind w:firstLine="420"/>
      </w:pPr>
      <w:r w:rsidRPr="00C91120">
        <w:tab/>
      </w:r>
      <w:r w:rsidRPr="00C91120">
        <w:rPr>
          <w:rFonts w:hint="eastAsia"/>
        </w:rPr>
        <w:tab/>
        <w:t>this.[</w:t>
      </w:r>
      <w:r w:rsidRPr="00C91120">
        <w:rPr>
          <w:rFonts w:hint="eastAsia"/>
        </w:rPr>
        <w:t>属性</w:t>
      </w:r>
      <w:r w:rsidRPr="00C91120">
        <w:rPr>
          <w:rFonts w:hint="eastAsia"/>
        </w:rPr>
        <w:t>2]=[</w:t>
      </w:r>
      <w:r w:rsidRPr="00C91120">
        <w:rPr>
          <w:rFonts w:hint="eastAsia"/>
        </w:rPr>
        <w:t>属性</w:t>
      </w:r>
      <w:r w:rsidRPr="00C91120">
        <w:rPr>
          <w:rFonts w:hint="eastAsia"/>
        </w:rPr>
        <w:t>2]</w:t>
      </w:r>
      <w:r w:rsidRPr="00C91120">
        <w:rPr>
          <w:rFonts w:hint="eastAsia"/>
        </w:rPr>
        <w:t>；</w:t>
      </w:r>
      <w:r w:rsidRPr="00C91120">
        <w:rPr>
          <w:rFonts w:hint="eastAsia"/>
        </w:rPr>
        <w:t xml:space="preserve">  </w:t>
      </w:r>
      <w:r w:rsidRPr="00C91120">
        <w:rPr>
          <w:rFonts w:hint="eastAsia"/>
        </w:rPr>
        <w:tab/>
        <w:t>//</w:t>
      </w:r>
      <w:r w:rsidRPr="00C91120">
        <w:rPr>
          <w:rFonts w:hint="eastAsia"/>
        </w:rPr>
        <w:t>这里的</w:t>
      </w:r>
      <w:r w:rsidRPr="00C91120">
        <w:rPr>
          <w:rFonts w:hint="eastAsia"/>
        </w:rPr>
        <w:t>this</w:t>
      </w:r>
      <w:r w:rsidRPr="00C91120">
        <w:rPr>
          <w:rFonts w:hint="eastAsia"/>
        </w:rPr>
        <w:t>是当前类指针</w:t>
      </w:r>
    </w:p>
    <w:p w14:paraId="5C351236" w14:textId="77777777" w:rsidR="00532B1C" w:rsidRPr="00C91120" w:rsidRDefault="00532B1C" w:rsidP="007F5CE8">
      <w:pPr>
        <w:ind w:firstLine="420"/>
      </w:pPr>
      <w:r w:rsidRPr="00C91120">
        <w:tab/>
      </w:r>
      <w:r w:rsidRPr="00C91120">
        <w:rPr>
          <w:rFonts w:hint="eastAsia"/>
        </w:rPr>
        <w:tab/>
        <w:t>//</w:t>
      </w:r>
      <w:r w:rsidRPr="00C91120">
        <w:rPr>
          <w:rFonts w:hint="eastAsia"/>
        </w:rPr>
        <w:t>加上</w:t>
      </w:r>
      <w:r w:rsidRPr="00C91120">
        <w:rPr>
          <w:rFonts w:hint="eastAsia"/>
        </w:rPr>
        <w:t>this</w:t>
      </w:r>
      <w:r w:rsidRPr="00C91120">
        <w:rPr>
          <w:rFonts w:hint="eastAsia"/>
        </w:rPr>
        <w:t>和</w:t>
      </w:r>
      <w:r w:rsidRPr="00C91120">
        <w:rPr>
          <w:rFonts w:hint="eastAsia"/>
        </w:rPr>
        <w:t>super</w:t>
      </w:r>
      <w:r w:rsidRPr="00C91120">
        <w:rPr>
          <w:rFonts w:hint="eastAsia"/>
        </w:rPr>
        <w:t>可以区分同名的属性或方法。子类可以利用</w:t>
      </w:r>
      <w:r w:rsidRPr="00C91120">
        <w:rPr>
          <w:rFonts w:hint="eastAsia"/>
        </w:rPr>
        <w:t>super</w:t>
      </w:r>
      <w:r w:rsidRPr="00C91120">
        <w:rPr>
          <w:rFonts w:hint="eastAsia"/>
        </w:rPr>
        <w:t>指针调用父类的属性和方法。</w:t>
      </w:r>
    </w:p>
    <w:p w14:paraId="7B088186" w14:textId="77777777" w:rsidR="00532B1C" w:rsidRPr="00C91120" w:rsidRDefault="00532B1C" w:rsidP="007F5CE8">
      <w:pPr>
        <w:ind w:firstLine="420"/>
      </w:pPr>
      <w:r w:rsidRPr="00C91120">
        <w:t>}</w:t>
      </w:r>
    </w:p>
    <w:p w14:paraId="105DDEB4" w14:textId="77777777" w:rsidR="00532B1C" w:rsidRPr="00C91120" w:rsidRDefault="00532B1C" w:rsidP="007F5CE8">
      <w:pPr>
        <w:ind w:firstLine="420"/>
      </w:pPr>
      <w:r w:rsidRPr="00C91120">
        <w:t>}</w:t>
      </w:r>
    </w:p>
    <w:p w14:paraId="7C355DF4" w14:textId="5B3E5BF7" w:rsidR="00532B1C" w:rsidRPr="00C91120" w:rsidRDefault="00532B1C" w:rsidP="007F5CE8">
      <w:pPr>
        <w:ind w:firstLine="420"/>
      </w:pPr>
      <w:r w:rsidRPr="00C91120">
        <w:t>3</w:t>
      </w:r>
      <w:r w:rsidRPr="00C91120">
        <w:rPr>
          <w:rFonts w:hint="eastAsia"/>
        </w:rPr>
        <w:t>、了解类的结构</w:t>
      </w:r>
      <w:del w:id="520" w:author="Administrator" w:date="2021-06-15T16:16:00Z">
        <w:r w:rsidRPr="00C91120" w:rsidDel="001060E8">
          <w:rPr>
            <w:rFonts w:hint="eastAsia"/>
          </w:rPr>
          <w:delText>--</w:delText>
        </w:r>
      </w:del>
      <w:ins w:id="521" w:author="Administrator" w:date="2021-06-15T16:16:00Z">
        <w:r w:rsidR="001060E8">
          <w:rPr>
            <w:rFonts w:hint="eastAsia"/>
          </w:rPr>
          <w:t>——</w:t>
        </w:r>
      </w:ins>
      <w:r w:rsidRPr="00C91120">
        <w:rPr>
          <w:rFonts w:hint="eastAsia"/>
        </w:rPr>
        <w:t>属性和构造函数</w:t>
      </w:r>
    </w:p>
    <w:p w14:paraId="26624D2F"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）默认构造函数和非默认的构造函数：对类实例化创建对象时，系统会调用构造函数对其所属成员进行初始化。</w:t>
      </w:r>
    </w:p>
    <w:p w14:paraId="2437BB26" w14:textId="77777777" w:rsidR="00532B1C" w:rsidRPr="00C91120" w:rsidRDefault="00532B1C" w:rsidP="007F5CE8">
      <w:pPr>
        <w:ind w:firstLine="420"/>
      </w:pPr>
      <w:r w:rsidRPr="00C91120">
        <w:rPr>
          <w:rFonts w:hint="eastAsia"/>
        </w:rPr>
        <w:t>在</w:t>
      </w:r>
      <w:r w:rsidRPr="00C91120">
        <w:rPr>
          <w:rFonts w:hint="eastAsia"/>
        </w:rPr>
        <w:t>JAVA</w:t>
      </w:r>
      <w:r w:rsidRPr="00C91120">
        <w:rPr>
          <w:rFonts w:hint="eastAsia"/>
        </w:rPr>
        <w:t>中，一般以与类名同名的方法作为构造函数。在实际开发过程中，系统会默认不带参数的构造函数，如果需要带参数的构造函数，需要明确写出该构造函数。构造函数结构例</w:t>
      </w:r>
      <w:r w:rsidRPr="00C91120">
        <w:rPr>
          <w:rFonts w:hint="eastAsia"/>
        </w:rPr>
        <w:t>5</w:t>
      </w:r>
      <w:r w:rsidRPr="00C91120">
        <w:rPr>
          <w:rFonts w:hint="eastAsia"/>
        </w:rPr>
        <w:t>如下：</w:t>
      </w:r>
    </w:p>
    <w:p w14:paraId="091367B1" w14:textId="77777777" w:rsidR="00532B1C" w:rsidRPr="00C91120" w:rsidRDefault="00532B1C" w:rsidP="007F5CE8">
      <w:pPr>
        <w:ind w:firstLine="420"/>
      </w:pPr>
      <w:r w:rsidRPr="00C91120">
        <w:rPr>
          <w:rFonts w:hint="eastAsia"/>
        </w:rPr>
        <w:t>class [</w:t>
      </w:r>
      <w:r w:rsidRPr="00C91120">
        <w:rPr>
          <w:rFonts w:hint="eastAsia"/>
        </w:rPr>
        <w:t>类</w:t>
      </w:r>
      <w:r w:rsidRPr="00C91120">
        <w:rPr>
          <w:rFonts w:hint="eastAsia"/>
        </w:rPr>
        <w:t>1]{</w:t>
      </w:r>
    </w:p>
    <w:p w14:paraId="487D9E55" w14:textId="77777777" w:rsidR="00532B1C" w:rsidRPr="00C91120" w:rsidRDefault="00532B1C" w:rsidP="007F5CE8">
      <w:pPr>
        <w:ind w:firstLine="420"/>
      </w:pPr>
      <w:r w:rsidRPr="00C91120">
        <w:tab/>
      </w:r>
      <w:r w:rsidRPr="00C91120">
        <w:rPr>
          <w:rFonts w:hint="eastAsia"/>
        </w:rPr>
        <w:tab/>
        <w:t>[</w:t>
      </w:r>
      <w:r w:rsidRPr="00C91120">
        <w:rPr>
          <w:rFonts w:hint="eastAsia"/>
        </w:rPr>
        <w:t>属性</w:t>
      </w:r>
      <w:r w:rsidRPr="00C91120">
        <w:rPr>
          <w:rFonts w:hint="eastAsia"/>
        </w:rPr>
        <w:t>1]</w:t>
      </w:r>
      <w:r w:rsidRPr="00C91120">
        <w:rPr>
          <w:rFonts w:hint="eastAsia"/>
        </w:rPr>
        <w:t>；</w:t>
      </w:r>
    </w:p>
    <w:p w14:paraId="16300317" w14:textId="784BCB04" w:rsidR="00532B1C" w:rsidRPr="00C91120" w:rsidRDefault="00532B1C" w:rsidP="007F5CE8">
      <w:pPr>
        <w:ind w:firstLine="420"/>
      </w:pPr>
      <w:r w:rsidRPr="00C91120">
        <w:tab/>
      </w:r>
      <w:r w:rsidRPr="00C91120">
        <w:rPr>
          <w:rFonts w:hint="eastAsia"/>
        </w:rPr>
        <w:tab/>
        <w:t>//[</w:t>
      </w:r>
      <w:r w:rsidRPr="00C91120">
        <w:rPr>
          <w:rFonts w:hint="eastAsia"/>
        </w:rPr>
        <w:t>类</w:t>
      </w:r>
      <w:r w:rsidRPr="00C91120">
        <w:rPr>
          <w:rFonts w:hint="eastAsia"/>
        </w:rPr>
        <w:t>1](){ }  //</w:t>
      </w:r>
      <w:r w:rsidRPr="00C91120">
        <w:rPr>
          <w:rFonts w:hint="eastAsia"/>
        </w:rPr>
        <w:t>默认无参构造函数</w:t>
      </w:r>
    </w:p>
    <w:p w14:paraId="4AF34586" w14:textId="4D62796B" w:rsidR="00532B1C" w:rsidRPr="00C91120" w:rsidRDefault="00532B1C" w:rsidP="007F5CE8">
      <w:pPr>
        <w:ind w:firstLine="420"/>
      </w:pPr>
      <w:r w:rsidRPr="00C91120">
        <w:tab/>
      </w:r>
      <w:r w:rsidRPr="00C91120">
        <w:rPr>
          <w:rFonts w:hint="eastAsia"/>
        </w:rPr>
        <w:tab/>
        <w:t>[</w:t>
      </w:r>
      <w:r w:rsidRPr="00C91120">
        <w:rPr>
          <w:rFonts w:hint="eastAsia"/>
        </w:rPr>
        <w:t>类</w:t>
      </w:r>
      <w:r w:rsidRPr="00C91120">
        <w:rPr>
          <w:rFonts w:hint="eastAsia"/>
        </w:rPr>
        <w:t>1](</w:t>
      </w:r>
      <w:r w:rsidRPr="00C91120">
        <w:rPr>
          <w:rFonts w:hint="eastAsia"/>
        </w:rPr>
        <w:t>属性</w:t>
      </w:r>
      <w:r w:rsidRPr="00C91120">
        <w:rPr>
          <w:rFonts w:hint="eastAsia"/>
        </w:rPr>
        <w:t xml:space="preserve">1  </w:t>
      </w:r>
      <w:r w:rsidRPr="00C91120">
        <w:rPr>
          <w:rFonts w:hint="eastAsia"/>
        </w:rPr>
        <w:t>形参</w:t>
      </w:r>
      <w:r w:rsidRPr="00C91120">
        <w:rPr>
          <w:rFonts w:hint="eastAsia"/>
        </w:rPr>
        <w:t>1){</w:t>
      </w:r>
    </w:p>
    <w:p w14:paraId="71BEFA0C" w14:textId="77777777" w:rsidR="00532B1C" w:rsidRPr="00C91120" w:rsidRDefault="00532B1C" w:rsidP="007F5CE8">
      <w:pPr>
        <w:ind w:firstLine="420"/>
      </w:pPr>
      <w:r w:rsidRPr="00C91120">
        <w:tab/>
      </w:r>
      <w:r w:rsidRPr="00C91120">
        <w:tab/>
      </w:r>
      <w:r w:rsidRPr="00C91120">
        <w:rPr>
          <w:rFonts w:hint="eastAsia"/>
        </w:rPr>
        <w:tab/>
        <w:t>this.</w:t>
      </w:r>
      <w:r w:rsidRPr="00C91120">
        <w:rPr>
          <w:rFonts w:hint="eastAsia"/>
        </w:rPr>
        <w:t>属性</w:t>
      </w:r>
      <w:r w:rsidRPr="00C91120">
        <w:rPr>
          <w:rFonts w:hint="eastAsia"/>
        </w:rPr>
        <w:t>1=</w:t>
      </w:r>
      <w:r w:rsidRPr="00C91120">
        <w:rPr>
          <w:rFonts w:hint="eastAsia"/>
        </w:rPr>
        <w:t>形参</w:t>
      </w:r>
      <w:r w:rsidRPr="00C91120">
        <w:rPr>
          <w:rFonts w:hint="eastAsia"/>
        </w:rPr>
        <w:t>1</w:t>
      </w:r>
      <w:r w:rsidRPr="00C91120">
        <w:rPr>
          <w:rFonts w:hint="eastAsia"/>
        </w:rPr>
        <w:t>；</w:t>
      </w:r>
      <w:r w:rsidRPr="00C91120">
        <w:rPr>
          <w:rFonts w:hint="eastAsia"/>
        </w:rPr>
        <w:t xml:space="preserve">  //</w:t>
      </w:r>
      <w:r w:rsidRPr="00C91120">
        <w:rPr>
          <w:rFonts w:hint="eastAsia"/>
        </w:rPr>
        <w:t>一般这里的形参命名与属性名一致</w:t>
      </w:r>
    </w:p>
    <w:p w14:paraId="468B8C6E" w14:textId="77777777" w:rsidR="00532B1C" w:rsidRPr="00C91120" w:rsidRDefault="00532B1C" w:rsidP="007F5CE8">
      <w:pPr>
        <w:ind w:firstLine="420"/>
      </w:pPr>
      <w:r w:rsidRPr="00C91120">
        <w:t>}</w:t>
      </w:r>
    </w:p>
    <w:p w14:paraId="72972B5A" w14:textId="77777777" w:rsidR="00532B1C" w:rsidRPr="00C91120" w:rsidRDefault="00532B1C" w:rsidP="007F5CE8">
      <w:pPr>
        <w:ind w:firstLine="420"/>
      </w:pPr>
      <w:r w:rsidRPr="00C91120">
        <w:t>}</w:t>
      </w:r>
    </w:p>
    <w:p w14:paraId="2C672245"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继承中的构造函数：实际上，在创建子类对象时，会先执行其父类的构造函数，然后执行子类的构造函数，最后完成对象的创建。即创建子类对象时，先调用父类构造函数，初始化继承自父类的成员，随后调用子类构造函数，初始化子类的成员。例</w:t>
      </w:r>
      <w:r w:rsidRPr="00C91120">
        <w:rPr>
          <w:rFonts w:hint="eastAsia"/>
        </w:rPr>
        <w:t>6</w:t>
      </w:r>
      <w:r w:rsidRPr="00C91120">
        <w:rPr>
          <w:rFonts w:hint="eastAsia"/>
        </w:rPr>
        <w:t>如下：</w:t>
      </w:r>
    </w:p>
    <w:p w14:paraId="0B9A6D3D" w14:textId="77777777" w:rsidR="00532B1C" w:rsidRPr="00C91120" w:rsidRDefault="00532B1C" w:rsidP="007F5CE8">
      <w:pPr>
        <w:ind w:firstLine="420"/>
      </w:pPr>
      <w:r w:rsidRPr="00C91120">
        <w:rPr>
          <w:rFonts w:hint="eastAsia"/>
        </w:rPr>
        <w:t>class [</w:t>
      </w:r>
      <w:r w:rsidRPr="00C91120">
        <w:rPr>
          <w:rFonts w:hint="eastAsia"/>
        </w:rPr>
        <w:t>父类名</w:t>
      </w:r>
      <w:r w:rsidRPr="00C91120">
        <w:rPr>
          <w:rFonts w:hint="eastAsia"/>
        </w:rPr>
        <w:t>]{</w:t>
      </w:r>
    </w:p>
    <w:p w14:paraId="3E5D6B2B" w14:textId="77777777" w:rsidR="00532B1C" w:rsidRPr="00C91120" w:rsidRDefault="00532B1C" w:rsidP="007F5CE8">
      <w:pPr>
        <w:ind w:firstLine="420"/>
      </w:pPr>
      <w:r w:rsidRPr="00C91120">
        <w:tab/>
      </w:r>
      <w:r w:rsidRPr="00C91120">
        <w:rPr>
          <w:rFonts w:hint="eastAsia"/>
        </w:rPr>
        <w:tab/>
        <w:t>[</w:t>
      </w:r>
      <w:r w:rsidRPr="00C91120">
        <w:rPr>
          <w:rFonts w:hint="eastAsia"/>
        </w:rPr>
        <w:t>属性</w:t>
      </w:r>
      <w:r w:rsidRPr="00C91120">
        <w:rPr>
          <w:rFonts w:hint="eastAsia"/>
        </w:rPr>
        <w:t>1]</w:t>
      </w:r>
      <w:r w:rsidRPr="00C91120">
        <w:rPr>
          <w:rFonts w:hint="eastAsia"/>
        </w:rPr>
        <w:t>；</w:t>
      </w:r>
    </w:p>
    <w:p w14:paraId="20E51854" w14:textId="77777777" w:rsidR="00532B1C" w:rsidRPr="00C91120" w:rsidRDefault="00532B1C" w:rsidP="007F5CE8">
      <w:pPr>
        <w:ind w:firstLine="420"/>
      </w:pPr>
      <w:r w:rsidRPr="00C91120">
        <w:rPr>
          <w:rFonts w:hint="eastAsia"/>
        </w:rPr>
        <w:t xml:space="preserve">   [</w:t>
      </w:r>
      <w:r w:rsidRPr="00C91120">
        <w:rPr>
          <w:rFonts w:hint="eastAsia"/>
        </w:rPr>
        <w:t>父类名</w:t>
      </w:r>
      <w:r w:rsidRPr="00C91120">
        <w:rPr>
          <w:rFonts w:hint="eastAsia"/>
        </w:rPr>
        <w:t>]</w:t>
      </w:r>
      <w:r w:rsidRPr="00C91120">
        <w:rPr>
          <w:rFonts w:hint="eastAsia"/>
        </w:rPr>
        <w:t>（）</w:t>
      </w:r>
      <w:r w:rsidRPr="00C91120">
        <w:rPr>
          <w:rFonts w:hint="eastAsia"/>
        </w:rPr>
        <w:t>{</w:t>
      </w:r>
    </w:p>
    <w:p w14:paraId="0FE321D7" w14:textId="77777777" w:rsidR="00532B1C" w:rsidRPr="00C91120" w:rsidRDefault="00532B1C" w:rsidP="007F5CE8">
      <w:pPr>
        <w:ind w:firstLine="420"/>
      </w:pPr>
      <w:r w:rsidRPr="00C91120">
        <w:tab/>
      </w:r>
      <w:r w:rsidRPr="00C91120">
        <w:rPr>
          <w:rFonts w:hint="eastAsia"/>
        </w:rPr>
        <w:tab/>
      </w:r>
      <w:r w:rsidRPr="00C91120">
        <w:rPr>
          <w:rFonts w:hint="eastAsia"/>
        </w:rPr>
        <w:tab/>
        <w:t>[</w:t>
      </w:r>
      <w:r w:rsidRPr="00C91120">
        <w:rPr>
          <w:rFonts w:hint="eastAsia"/>
        </w:rPr>
        <w:t>属性</w:t>
      </w:r>
      <w:r w:rsidRPr="00C91120">
        <w:rPr>
          <w:rFonts w:hint="eastAsia"/>
        </w:rPr>
        <w:t>1]=10</w:t>
      </w:r>
      <w:r w:rsidRPr="00C91120">
        <w:rPr>
          <w:rFonts w:hint="eastAsia"/>
        </w:rPr>
        <w:t>；</w:t>
      </w:r>
    </w:p>
    <w:p w14:paraId="1795E7FC" w14:textId="5C9E97A7" w:rsidR="00532B1C" w:rsidRPr="00C91120" w:rsidRDefault="00532B1C" w:rsidP="007F5CE8">
      <w:pPr>
        <w:ind w:firstLine="420"/>
      </w:pPr>
      <w:r w:rsidRPr="00C91120">
        <w:tab/>
      </w:r>
      <w:r w:rsidRPr="00C91120">
        <w:rPr>
          <w:rFonts w:hint="eastAsia"/>
        </w:rPr>
        <w:tab/>
      </w:r>
      <w:r w:rsidRPr="00C91120">
        <w:rPr>
          <w:rFonts w:hint="eastAsia"/>
        </w:rPr>
        <w:tab/>
        <w:t>System.out.println(</w:t>
      </w:r>
      <w:r w:rsidRPr="00C91120">
        <w:rPr>
          <w:rFonts w:hint="eastAsia"/>
        </w:rPr>
        <w:t>“这是父类构造函数”</w:t>
      </w:r>
      <w:r w:rsidRPr="00C91120">
        <w:rPr>
          <w:rFonts w:hint="eastAsia"/>
        </w:rPr>
        <w:t>);</w:t>
      </w:r>
    </w:p>
    <w:p w14:paraId="6CF16ED5" w14:textId="77777777" w:rsidR="00532B1C" w:rsidRPr="00C91120" w:rsidRDefault="00532B1C" w:rsidP="007F5CE8">
      <w:pPr>
        <w:ind w:firstLine="420"/>
      </w:pPr>
      <w:r w:rsidRPr="00C91120">
        <w:t>}</w:t>
      </w:r>
    </w:p>
    <w:p w14:paraId="0535DBBE" w14:textId="77777777" w:rsidR="00532B1C" w:rsidRPr="00C91120" w:rsidRDefault="00532B1C" w:rsidP="007F5CE8">
      <w:pPr>
        <w:ind w:firstLine="420"/>
      </w:pPr>
      <w:r w:rsidRPr="00C91120">
        <w:t>}</w:t>
      </w:r>
    </w:p>
    <w:p w14:paraId="7E3BACF6" w14:textId="77777777" w:rsidR="00532B1C" w:rsidRPr="00C91120" w:rsidRDefault="00532B1C" w:rsidP="007F5CE8">
      <w:pPr>
        <w:ind w:firstLine="420"/>
      </w:pPr>
      <w:r w:rsidRPr="00C91120">
        <w:rPr>
          <w:rFonts w:hint="eastAsia"/>
        </w:rPr>
        <w:t>class  [</w:t>
      </w:r>
      <w:r w:rsidRPr="00C91120">
        <w:rPr>
          <w:rFonts w:hint="eastAsia"/>
        </w:rPr>
        <w:t>子类名</w:t>
      </w:r>
      <w:r w:rsidRPr="00C91120">
        <w:rPr>
          <w:rFonts w:hint="eastAsia"/>
        </w:rPr>
        <w:t>]{</w:t>
      </w:r>
    </w:p>
    <w:p w14:paraId="52674843" w14:textId="77777777" w:rsidR="00532B1C" w:rsidRPr="00C91120" w:rsidRDefault="00532B1C" w:rsidP="007F5CE8">
      <w:pPr>
        <w:ind w:firstLine="420"/>
      </w:pPr>
      <w:r w:rsidRPr="00C91120">
        <w:tab/>
      </w:r>
      <w:r w:rsidRPr="00C91120">
        <w:rPr>
          <w:rFonts w:hint="eastAsia"/>
        </w:rPr>
        <w:tab/>
        <w:t>[</w:t>
      </w:r>
      <w:r w:rsidRPr="00C91120">
        <w:rPr>
          <w:rFonts w:hint="eastAsia"/>
        </w:rPr>
        <w:t>属性</w:t>
      </w:r>
      <w:r w:rsidRPr="00C91120">
        <w:rPr>
          <w:rFonts w:hint="eastAsia"/>
        </w:rPr>
        <w:t>2]</w:t>
      </w:r>
      <w:r w:rsidRPr="00C91120">
        <w:rPr>
          <w:rFonts w:hint="eastAsia"/>
        </w:rPr>
        <w:t>；</w:t>
      </w:r>
    </w:p>
    <w:p w14:paraId="5F4C0595" w14:textId="77777777" w:rsidR="00532B1C" w:rsidRPr="00C91120" w:rsidRDefault="00532B1C" w:rsidP="007F5CE8">
      <w:pPr>
        <w:ind w:firstLine="420"/>
      </w:pPr>
      <w:r w:rsidRPr="00C91120">
        <w:tab/>
      </w:r>
      <w:r w:rsidRPr="00C91120">
        <w:rPr>
          <w:rFonts w:hint="eastAsia"/>
        </w:rPr>
        <w:tab/>
        <w:t>[</w:t>
      </w:r>
      <w:r w:rsidRPr="00C91120">
        <w:rPr>
          <w:rFonts w:hint="eastAsia"/>
        </w:rPr>
        <w:t>子类名</w:t>
      </w:r>
      <w:r w:rsidRPr="00C91120">
        <w:rPr>
          <w:rFonts w:hint="eastAsia"/>
        </w:rPr>
        <w:t>]</w:t>
      </w:r>
      <w:r w:rsidRPr="00C91120">
        <w:rPr>
          <w:rFonts w:hint="eastAsia"/>
        </w:rPr>
        <w:t>（）</w:t>
      </w:r>
      <w:r w:rsidRPr="00C91120">
        <w:rPr>
          <w:rFonts w:hint="eastAsia"/>
        </w:rPr>
        <w:t>{</w:t>
      </w:r>
    </w:p>
    <w:p w14:paraId="027F1DC4" w14:textId="77777777" w:rsidR="00532B1C" w:rsidRPr="00C91120" w:rsidRDefault="00532B1C" w:rsidP="007F5CE8">
      <w:pPr>
        <w:ind w:firstLine="420"/>
      </w:pPr>
      <w:r w:rsidRPr="00C91120">
        <w:tab/>
      </w:r>
      <w:r w:rsidRPr="00C91120">
        <w:tab/>
      </w:r>
      <w:r w:rsidRPr="00C91120">
        <w:rPr>
          <w:rFonts w:hint="eastAsia"/>
        </w:rPr>
        <w:tab/>
        <w:t>[</w:t>
      </w:r>
      <w:r w:rsidRPr="00C91120">
        <w:rPr>
          <w:rFonts w:hint="eastAsia"/>
        </w:rPr>
        <w:t>属性</w:t>
      </w:r>
      <w:r w:rsidRPr="00C91120">
        <w:rPr>
          <w:rFonts w:hint="eastAsia"/>
        </w:rPr>
        <w:t>2]=20</w:t>
      </w:r>
      <w:r w:rsidRPr="00C91120">
        <w:rPr>
          <w:rFonts w:hint="eastAsia"/>
        </w:rPr>
        <w:t>；</w:t>
      </w:r>
    </w:p>
    <w:p w14:paraId="61A5AC9C" w14:textId="10C89D61" w:rsidR="00532B1C" w:rsidRPr="00C91120" w:rsidRDefault="00532B1C" w:rsidP="007F5CE8">
      <w:pPr>
        <w:ind w:firstLine="420"/>
      </w:pPr>
      <w:r w:rsidRPr="00C91120">
        <w:tab/>
      </w:r>
      <w:r w:rsidRPr="00C91120">
        <w:tab/>
      </w:r>
      <w:r w:rsidRPr="00C91120">
        <w:rPr>
          <w:rFonts w:hint="eastAsia"/>
        </w:rPr>
        <w:tab/>
        <w:t>System.out.println(</w:t>
      </w:r>
      <w:r w:rsidRPr="00C91120">
        <w:rPr>
          <w:rFonts w:hint="eastAsia"/>
        </w:rPr>
        <w:t>“这是子类构造函数”</w:t>
      </w:r>
      <w:r w:rsidRPr="00C91120">
        <w:rPr>
          <w:rFonts w:hint="eastAsia"/>
        </w:rPr>
        <w:t>);</w:t>
      </w:r>
    </w:p>
    <w:p w14:paraId="2BDBD6A9" w14:textId="77777777" w:rsidR="00532B1C" w:rsidRPr="00C91120" w:rsidRDefault="00532B1C" w:rsidP="007F5CE8">
      <w:pPr>
        <w:ind w:firstLine="420"/>
      </w:pPr>
      <w:r w:rsidRPr="00C91120">
        <w:t>}</w:t>
      </w:r>
    </w:p>
    <w:p w14:paraId="2BC6D0C9" w14:textId="77777777" w:rsidR="00532B1C" w:rsidRPr="00C91120" w:rsidRDefault="00532B1C" w:rsidP="007F5CE8">
      <w:pPr>
        <w:ind w:firstLine="420"/>
      </w:pPr>
      <w:r w:rsidRPr="00C91120">
        <w:t>}</w:t>
      </w:r>
    </w:p>
    <w:p w14:paraId="05447C20" w14:textId="77777777" w:rsidR="00532B1C" w:rsidRPr="00C91120" w:rsidRDefault="00532B1C" w:rsidP="007F5CE8">
      <w:pPr>
        <w:ind w:firstLine="420"/>
      </w:pPr>
      <w:r w:rsidRPr="00C91120">
        <w:rPr>
          <w:rFonts w:hint="eastAsia"/>
        </w:rPr>
        <w:t>//</w:t>
      </w:r>
      <w:r w:rsidRPr="00C91120">
        <w:rPr>
          <w:rFonts w:hint="eastAsia"/>
        </w:rPr>
        <w:t>主函数测试</w:t>
      </w:r>
    </w:p>
    <w:p w14:paraId="2F5A8795" w14:textId="77777777" w:rsidR="00532B1C" w:rsidRPr="00C91120" w:rsidRDefault="00532B1C" w:rsidP="007F5CE8">
      <w:pPr>
        <w:ind w:firstLine="420"/>
      </w:pPr>
      <w:r w:rsidRPr="00C91120">
        <w:t>public class test{</w:t>
      </w:r>
    </w:p>
    <w:p w14:paraId="3F101C32" w14:textId="6F0A64FD" w:rsidR="00532B1C" w:rsidRPr="00C91120" w:rsidRDefault="00532B1C" w:rsidP="007F5CE8">
      <w:pPr>
        <w:ind w:firstLine="420"/>
      </w:pPr>
      <w:r w:rsidRPr="00C91120">
        <w:tab/>
      </w:r>
      <w:r w:rsidRPr="00C91120">
        <w:tab/>
        <w:t>public static void main(String [] args)</w:t>
      </w:r>
    </w:p>
    <w:p w14:paraId="6816856D" w14:textId="77777777" w:rsidR="00532B1C" w:rsidRPr="00C91120" w:rsidRDefault="00532B1C" w:rsidP="007F5CE8">
      <w:pPr>
        <w:ind w:firstLine="420"/>
      </w:pPr>
      <w:r w:rsidRPr="00C91120">
        <w:tab/>
      </w:r>
      <w:r w:rsidRPr="00C91120">
        <w:tab/>
        <w:t>{</w:t>
      </w:r>
    </w:p>
    <w:p w14:paraId="43098994" w14:textId="77777777" w:rsidR="00532B1C" w:rsidRPr="00C91120" w:rsidRDefault="00532B1C" w:rsidP="007F5CE8">
      <w:pPr>
        <w:ind w:firstLine="420"/>
      </w:pPr>
      <w:r w:rsidRPr="00C91120">
        <w:tab/>
      </w:r>
      <w:r w:rsidRPr="00C91120">
        <w:rPr>
          <w:rFonts w:hint="eastAsia"/>
        </w:rPr>
        <w:tab/>
      </w:r>
      <w:r w:rsidRPr="00C91120">
        <w:tab/>
      </w:r>
      <w:r w:rsidRPr="00C91120">
        <w:rPr>
          <w:rFonts w:hint="eastAsia"/>
        </w:rPr>
        <w:t>[</w:t>
      </w:r>
      <w:r w:rsidRPr="00C91120">
        <w:rPr>
          <w:rFonts w:hint="eastAsia"/>
        </w:rPr>
        <w:t>子类名</w:t>
      </w:r>
      <w:r w:rsidRPr="00C91120">
        <w:rPr>
          <w:rFonts w:hint="eastAsia"/>
        </w:rPr>
        <w:t>] [</w:t>
      </w:r>
      <w:r w:rsidRPr="00C91120">
        <w:rPr>
          <w:rFonts w:hint="eastAsia"/>
        </w:rPr>
        <w:t>子类对象名</w:t>
      </w:r>
      <w:r w:rsidRPr="00C91120">
        <w:rPr>
          <w:rFonts w:hint="eastAsia"/>
        </w:rPr>
        <w:t>]= new [</w:t>
      </w:r>
      <w:r w:rsidRPr="00C91120">
        <w:rPr>
          <w:rFonts w:hint="eastAsia"/>
        </w:rPr>
        <w:t>子类名</w:t>
      </w:r>
      <w:r w:rsidRPr="00C91120">
        <w:rPr>
          <w:rFonts w:hint="eastAsia"/>
        </w:rPr>
        <w:t xml:space="preserve">] </w:t>
      </w:r>
      <w:r w:rsidRPr="00C91120">
        <w:rPr>
          <w:rFonts w:hint="eastAsia"/>
        </w:rPr>
        <w:t>（）；</w:t>
      </w:r>
    </w:p>
    <w:p w14:paraId="5FEFCA94" w14:textId="021AB25B" w:rsidR="00532B1C" w:rsidRPr="00C91120" w:rsidRDefault="00532B1C" w:rsidP="007F5CE8">
      <w:pPr>
        <w:ind w:firstLine="420"/>
      </w:pPr>
      <w:r w:rsidRPr="00C91120">
        <w:rPr>
          <w:rFonts w:hint="eastAsia"/>
        </w:rPr>
        <w:t>System.out.println([</w:t>
      </w:r>
      <w:r w:rsidRPr="00C91120">
        <w:rPr>
          <w:rFonts w:hint="eastAsia"/>
        </w:rPr>
        <w:t>子类对象名</w:t>
      </w:r>
      <w:r w:rsidRPr="00C91120">
        <w:rPr>
          <w:rFonts w:hint="eastAsia"/>
        </w:rPr>
        <w:t>] .[</w:t>
      </w:r>
      <w:r w:rsidRPr="00C91120">
        <w:rPr>
          <w:rFonts w:hint="eastAsia"/>
        </w:rPr>
        <w:t>属性</w:t>
      </w:r>
      <w:r w:rsidRPr="00C91120">
        <w:rPr>
          <w:rFonts w:hint="eastAsia"/>
        </w:rPr>
        <w:t>1]+</w:t>
      </w:r>
      <w:r w:rsidRPr="00C91120">
        <w:rPr>
          <w:rFonts w:hint="eastAsia"/>
        </w:rPr>
        <w:t>“</w:t>
      </w:r>
      <w:r w:rsidRPr="00C91120">
        <w:rPr>
          <w:rFonts w:hint="eastAsia"/>
        </w:rPr>
        <w:t xml:space="preserve"> </w:t>
      </w:r>
      <w:r w:rsidRPr="00C91120">
        <w:rPr>
          <w:rFonts w:hint="eastAsia"/>
        </w:rPr>
        <w:t>”</w:t>
      </w:r>
      <w:r w:rsidRPr="00C91120">
        <w:rPr>
          <w:rFonts w:hint="eastAsia"/>
        </w:rPr>
        <w:t>+[</w:t>
      </w:r>
      <w:r w:rsidRPr="00C91120">
        <w:rPr>
          <w:rFonts w:hint="eastAsia"/>
        </w:rPr>
        <w:t>子类对象名</w:t>
      </w:r>
      <w:r w:rsidRPr="00C91120">
        <w:rPr>
          <w:rFonts w:hint="eastAsia"/>
        </w:rPr>
        <w:t>] .[</w:t>
      </w:r>
      <w:r w:rsidRPr="00C91120">
        <w:rPr>
          <w:rFonts w:hint="eastAsia"/>
        </w:rPr>
        <w:t>属性</w:t>
      </w:r>
      <w:r w:rsidRPr="00C91120">
        <w:rPr>
          <w:rFonts w:hint="eastAsia"/>
        </w:rPr>
        <w:t>2]);</w:t>
      </w:r>
    </w:p>
    <w:p w14:paraId="0D3B8B7A" w14:textId="77777777" w:rsidR="00532B1C" w:rsidRPr="00C91120" w:rsidRDefault="00532B1C" w:rsidP="007F5CE8">
      <w:pPr>
        <w:ind w:firstLine="420"/>
      </w:pPr>
      <w:r w:rsidRPr="00C91120">
        <w:t>}</w:t>
      </w:r>
    </w:p>
    <w:p w14:paraId="40627687" w14:textId="77777777" w:rsidR="00532B1C" w:rsidRPr="00C91120" w:rsidRDefault="00532B1C" w:rsidP="007F5CE8">
      <w:pPr>
        <w:ind w:firstLine="420"/>
      </w:pPr>
      <w:r w:rsidRPr="00C91120">
        <w:t>}</w:t>
      </w:r>
    </w:p>
    <w:p w14:paraId="1C69DD28" w14:textId="77777777" w:rsidR="00532B1C" w:rsidRPr="00C91120" w:rsidRDefault="00532B1C" w:rsidP="007F5CE8">
      <w:pPr>
        <w:ind w:firstLine="420"/>
      </w:pPr>
      <w:r w:rsidRPr="00C91120">
        <w:rPr>
          <w:rFonts w:hint="eastAsia"/>
        </w:rPr>
        <w:t>//</w:t>
      </w:r>
      <w:r w:rsidRPr="00C91120">
        <w:rPr>
          <w:rFonts w:hint="eastAsia"/>
        </w:rPr>
        <w:t>这里的输出结构应该是：</w:t>
      </w:r>
    </w:p>
    <w:p w14:paraId="2455FF48" w14:textId="77777777" w:rsidR="00532B1C" w:rsidRPr="00C91120" w:rsidRDefault="00532B1C" w:rsidP="007F5CE8">
      <w:pPr>
        <w:ind w:firstLine="420"/>
      </w:pPr>
      <w:r w:rsidRPr="00C91120">
        <w:rPr>
          <w:rFonts w:hint="eastAsia"/>
        </w:rPr>
        <w:t>//</w:t>
      </w:r>
      <w:r w:rsidRPr="00C91120">
        <w:rPr>
          <w:rFonts w:hint="eastAsia"/>
        </w:rPr>
        <w:tab/>
      </w:r>
      <w:r w:rsidRPr="00C91120">
        <w:rPr>
          <w:rFonts w:hint="eastAsia"/>
        </w:rPr>
        <w:t>这是父类构造函数</w:t>
      </w:r>
    </w:p>
    <w:p w14:paraId="122F2608" w14:textId="77777777" w:rsidR="00532B1C" w:rsidRPr="00C91120" w:rsidRDefault="00532B1C" w:rsidP="007F5CE8">
      <w:pPr>
        <w:ind w:firstLine="420"/>
      </w:pPr>
      <w:r w:rsidRPr="00C91120">
        <w:rPr>
          <w:rFonts w:hint="eastAsia"/>
        </w:rPr>
        <w:t>//</w:t>
      </w:r>
      <w:r w:rsidRPr="00C91120">
        <w:rPr>
          <w:rFonts w:hint="eastAsia"/>
        </w:rPr>
        <w:tab/>
      </w:r>
      <w:r w:rsidRPr="00C91120">
        <w:rPr>
          <w:rFonts w:hint="eastAsia"/>
        </w:rPr>
        <w:t>这是子类构造函数</w:t>
      </w:r>
    </w:p>
    <w:p w14:paraId="35D2AF36" w14:textId="77777777" w:rsidR="00532B1C" w:rsidRPr="00C91120" w:rsidRDefault="00532B1C" w:rsidP="007F5CE8">
      <w:pPr>
        <w:ind w:firstLine="420"/>
      </w:pPr>
      <w:r w:rsidRPr="00C91120">
        <w:t>//</w:t>
      </w:r>
      <w:r w:rsidRPr="00C91120">
        <w:tab/>
        <w:t>10 20</w:t>
      </w:r>
    </w:p>
    <w:p w14:paraId="6E988E32" w14:textId="77777777" w:rsidR="00532B1C" w:rsidRPr="00C91120" w:rsidRDefault="00532B1C" w:rsidP="007F5CE8">
      <w:pPr>
        <w:ind w:firstLine="420"/>
      </w:pPr>
      <w:r w:rsidRPr="00C91120">
        <w:rPr>
          <w:rFonts w:hint="eastAsia"/>
        </w:rPr>
        <w:t>（</w:t>
      </w:r>
      <w:r w:rsidRPr="00C91120">
        <w:t>3</w:t>
      </w:r>
      <w:r w:rsidRPr="00C91120">
        <w:rPr>
          <w:rFonts w:hint="eastAsia"/>
        </w:rPr>
        <w:t>）</w:t>
      </w:r>
      <w:r w:rsidRPr="00C91120">
        <w:rPr>
          <w:rFonts w:hint="eastAsia"/>
        </w:rPr>
        <w:t>get</w:t>
      </w:r>
      <w:r w:rsidRPr="00C91120">
        <w:rPr>
          <w:rFonts w:hint="eastAsia"/>
        </w:rPr>
        <w:t>方法和</w:t>
      </w:r>
      <w:r w:rsidRPr="00C91120">
        <w:rPr>
          <w:rFonts w:hint="eastAsia"/>
        </w:rPr>
        <w:t>set</w:t>
      </w:r>
      <w:r w:rsidRPr="00C91120">
        <w:rPr>
          <w:rFonts w:hint="eastAsia"/>
        </w:rPr>
        <w:t>方法</w:t>
      </w:r>
    </w:p>
    <w:p w14:paraId="6D93FD5C" w14:textId="30613338" w:rsidR="00532B1C" w:rsidRPr="00C91120" w:rsidRDefault="00532B1C" w:rsidP="007F5CE8">
      <w:pPr>
        <w:ind w:firstLine="420"/>
      </w:pPr>
      <w:r w:rsidRPr="00C91120">
        <w:rPr>
          <w:rFonts w:hint="eastAsia"/>
        </w:rPr>
        <w:t>在</w:t>
      </w:r>
      <w:r w:rsidRPr="00C91120">
        <w:rPr>
          <w:rFonts w:hint="eastAsia"/>
        </w:rPr>
        <w:t>JAVA</w:t>
      </w:r>
      <w:r w:rsidRPr="00C91120">
        <w:rPr>
          <w:rFonts w:hint="eastAsia"/>
        </w:rPr>
        <w:t>中会有对类中属性的</w:t>
      </w:r>
      <w:r w:rsidRPr="00C91120">
        <w:rPr>
          <w:rFonts w:hint="eastAsia"/>
        </w:rPr>
        <w:t>get</w:t>
      </w:r>
      <w:r w:rsidRPr="00C91120">
        <w:rPr>
          <w:rFonts w:hint="eastAsia"/>
        </w:rPr>
        <w:t>和</w:t>
      </w:r>
      <w:r w:rsidRPr="00C91120">
        <w:rPr>
          <w:rFonts w:hint="eastAsia"/>
        </w:rPr>
        <w:t>set</w:t>
      </w:r>
      <w:r w:rsidRPr="00C91120">
        <w:rPr>
          <w:rFonts w:hint="eastAsia"/>
        </w:rPr>
        <w:t>方法。在实际开发过程中，会对类的属性设定私有</w:t>
      </w:r>
      <w:r w:rsidRPr="00C91120">
        <w:rPr>
          <w:rFonts w:hint="eastAsia"/>
        </w:rPr>
        <w:t>private</w:t>
      </w:r>
      <w:r w:rsidRPr="00C91120">
        <w:rPr>
          <w:rFonts w:hint="eastAsia"/>
        </w:rPr>
        <w:t>限定，只有本类中的方法可以访问，拒绝其他类的访问。同时，会在本类中设定</w:t>
      </w:r>
      <w:r w:rsidRPr="00C91120">
        <w:rPr>
          <w:rFonts w:hint="eastAsia"/>
        </w:rPr>
        <w:t>get()</w:t>
      </w:r>
      <w:r w:rsidRPr="00C91120">
        <w:rPr>
          <w:rFonts w:hint="eastAsia"/>
        </w:rPr>
        <w:t>和</w:t>
      </w:r>
      <w:r w:rsidRPr="00C91120">
        <w:rPr>
          <w:rFonts w:hint="eastAsia"/>
        </w:rPr>
        <w:t>set()</w:t>
      </w:r>
      <w:r w:rsidRPr="00C91120">
        <w:rPr>
          <w:rFonts w:hint="eastAsia"/>
        </w:rPr>
        <w:t>方法，对相关属性进行操作。这些在开发工具中，有时候会默认自动给出。结构如下所示：</w:t>
      </w:r>
    </w:p>
    <w:p w14:paraId="616BB386" w14:textId="77777777" w:rsidR="00532B1C" w:rsidRPr="00C91120" w:rsidRDefault="00532B1C" w:rsidP="007F5CE8">
      <w:pPr>
        <w:ind w:firstLine="420"/>
      </w:pPr>
      <w:r w:rsidRPr="00C91120">
        <w:rPr>
          <w:rFonts w:hint="eastAsia"/>
        </w:rPr>
        <w:t>class [</w:t>
      </w:r>
      <w:r w:rsidRPr="00C91120">
        <w:rPr>
          <w:rFonts w:hint="eastAsia"/>
        </w:rPr>
        <w:t>类名</w:t>
      </w:r>
      <w:r w:rsidRPr="00C91120">
        <w:rPr>
          <w:rFonts w:hint="eastAsia"/>
        </w:rPr>
        <w:t>]{</w:t>
      </w:r>
    </w:p>
    <w:p w14:paraId="7BD2F451" w14:textId="77777777" w:rsidR="00532B1C" w:rsidRPr="00C91120" w:rsidRDefault="00532B1C" w:rsidP="007F5CE8">
      <w:pPr>
        <w:ind w:firstLine="420"/>
      </w:pPr>
      <w:r w:rsidRPr="00C91120">
        <w:tab/>
      </w:r>
      <w:r w:rsidRPr="00C91120">
        <w:rPr>
          <w:rFonts w:hint="eastAsia"/>
        </w:rPr>
        <w:tab/>
        <w:t>private [</w:t>
      </w:r>
      <w:r w:rsidRPr="00C91120">
        <w:rPr>
          <w:rFonts w:hint="eastAsia"/>
        </w:rPr>
        <w:t>数据类型</w:t>
      </w:r>
      <w:r w:rsidRPr="00C91120">
        <w:rPr>
          <w:rFonts w:hint="eastAsia"/>
        </w:rPr>
        <w:t>] [</w:t>
      </w:r>
      <w:r w:rsidRPr="00C91120">
        <w:rPr>
          <w:rFonts w:hint="eastAsia"/>
        </w:rPr>
        <w:t>属性</w:t>
      </w:r>
      <w:r w:rsidRPr="00C91120">
        <w:rPr>
          <w:rFonts w:hint="eastAsia"/>
        </w:rPr>
        <w:t>1]</w:t>
      </w:r>
      <w:r w:rsidRPr="00C91120">
        <w:rPr>
          <w:rFonts w:hint="eastAsia"/>
        </w:rPr>
        <w:t>；</w:t>
      </w:r>
    </w:p>
    <w:p w14:paraId="66F3C30E" w14:textId="77777777" w:rsidR="00532B1C" w:rsidRPr="00C91120" w:rsidRDefault="00532B1C" w:rsidP="007F5CE8">
      <w:pPr>
        <w:ind w:firstLine="420"/>
      </w:pPr>
      <w:r w:rsidRPr="00C91120">
        <w:tab/>
      </w:r>
      <w:r w:rsidRPr="00C91120">
        <w:rPr>
          <w:rFonts w:hint="eastAsia"/>
        </w:rPr>
        <w:tab/>
        <w:t>public [</w:t>
      </w:r>
      <w:r w:rsidRPr="00C91120">
        <w:rPr>
          <w:rFonts w:hint="eastAsia"/>
        </w:rPr>
        <w:t>数据返回类型</w:t>
      </w:r>
      <w:r w:rsidRPr="00C91120">
        <w:rPr>
          <w:rFonts w:hint="eastAsia"/>
        </w:rPr>
        <w:t>] get</w:t>
      </w:r>
      <w:r w:rsidRPr="00C91120">
        <w:rPr>
          <w:rFonts w:hint="eastAsia"/>
        </w:rPr>
        <w:t>属性</w:t>
      </w:r>
      <w:r w:rsidRPr="00C91120">
        <w:rPr>
          <w:rFonts w:hint="eastAsia"/>
        </w:rPr>
        <w:t>1</w:t>
      </w:r>
      <w:r w:rsidRPr="00C91120">
        <w:rPr>
          <w:rFonts w:hint="eastAsia"/>
        </w:rPr>
        <w:t>（）</w:t>
      </w:r>
      <w:r w:rsidRPr="00C91120">
        <w:rPr>
          <w:rFonts w:hint="eastAsia"/>
        </w:rPr>
        <w:t>{</w:t>
      </w:r>
    </w:p>
    <w:p w14:paraId="308EE533" w14:textId="77777777" w:rsidR="00532B1C" w:rsidRPr="00C91120" w:rsidRDefault="00532B1C" w:rsidP="007F5CE8">
      <w:pPr>
        <w:ind w:firstLine="420"/>
      </w:pPr>
      <w:r w:rsidRPr="00C91120">
        <w:tab/>
      </w:r>
      <w:r w:rsidRPr="00C91120">
        <w:rPr>
          <w:rFonts w:hint="eastAsia"/>
        </w:rPr>
        <w:tab/>
      </w:r>
      <w:r w:rsidRPr="00C91120">
        <w:rPr>
          <w:rFonts w:hint="eastAsia"/>
        </w:rPr>
        <w:tab/>
      </w:r>
      <w:r w:rsidRPr="00C91120">
        <w:rPr>
          <w:rFonts w:hint="eastAsia"/>
        </w:rPr>
        <w:tab/>
        <w:t>return [</w:t>
      </w:r>
      <w:r w:rsidRPr="00C91120">
        <w:rPr>
          <w:rFonts w:hint="eastAsia"/>
        </w:rPr>
        <w:t>属性</w:t>
      </w:r>
      <w:r w:rsidRPr="00C91120">
        <w:rPr>
          <w:rFonts w:hint="eastAsia"/>
        </w:rPr>
        <w:t>1]</w:t>
      </w:r>
      <w:r w:rsidRPr="00C91120">
        <w:rPr>
          <w:rFonts w:hint="eastAsia"/>
        </w:rPr>
        <w:t>；</w:t>
      </w:r>
    </w:p>
    <w:p w14:paraId="74FBABB1" w14:textId="77777777" w:rsidR="00532B1C" w:rsidRPr="00C91120" w:rsidRDefault="00532B1C" w:rsidP="007F5CE8">
      <w:pPr>
        <w:ind w:firstLine="420"/>
      </w:pPr>
      <w:r w:rsidRPr="00C91120">
        <w:t>}</w:t>
      </w:r>
    </w:p>
    <w:p w14:paraId="75F6A127" w14:textId="77777777" w:rsidR="00532B1C" w:rsidRPr="00C91120" w:rsidRDefault="00532B1C" w:rsidP="007F5CE8">
      <w:pPr>
        <w:ind w:firstLine="420"/>
      </w:pPr>
      <w:r w:rsidRPr="00C91120">
        <w:rPr>
          <w:rFonts w:hint="eastAsia"/>
        </w:rPr>
        <w:t>public void set</w:t>
      </w:r>
      <w:r w:rsidRPr="00C91120">
        <w:rPr>
          <w:rFonts w:hint="eastAsia"/>
        </w:rPr>
        <w:t>属性</w:t>
      </w:r>
      <w:r w:rsidRPr="00C91120">
        <w:rPr>
          <w:rFonts w:hint="eastAsia"/>
        </w:rPr>
        <w:t>1</w:t>
      </w:r>
      <w:r w:rsidRPr="00C91120">
        <w:rPr>
          <w:rFonts w:hint="eastAsia"/>
        </w:rPr>
        <w:t>（</w:t>
      </w:r>
      <w:r w:rsidRPr="00C91120">
        <w:rPr>
          <w:rFonts w:hint="eastAsia"/>
        </w:rPr>
        <w:t>[</w:t>
      </w:r>
      <w:r w:rsidRPr="00C91120">
        <w:rPr>
          <w:rFonts w:hint="eastAsia"/>
        </w:rPr>
        <w:t>数据类型</w:t>
      </w:r>
      <w:r w:rsidRPr="00C91120">
        <w:rPr>
          <w:rFonts w:hint="eastAsia"/>
        </w:rPr>
        <w:t>] [</w:t>
      </w:r>
      <w:r w:rsidRPr="00C91120">
        <w:rPr>
          <w:rFonts w:hint="eastAsia"/>
        </w:rPr>
        <w:t>形参</w:t>
      </w:r>
      <w:r w:rsidRPr="00C91120">
        <w:rPr>
          <w:rFonts w:hint="eastAsia"/>
        </w:rPr>
        <w:t>]</w:t>
      </w:r>
      <w:r w:rsidRPr="00C91120">
        <w:rPr>
          <w:rFonts w:hint="eastAsia"/>
        </w:rPr>
        <w:t>）</w:t>
      </w:r>
      <w:r w:rsidRPr="00C91120">
        <w:rPr>
          <w:rFonts w:hint="eastAsia"/>
        </w:rPr>
        <w:t>{</w:t>
      </w:r>
    </w:p>
    <w:p w14:paraId="11915F1D" w14:textId="77777777" w:rsidR="00532B1C" w:rsidRPr="00C91120" w:rsidRDefault="00532B1C" w:rsidP="007F5CE8">
      <w:pPr>
        <w:ind w:firstLine="420"/>
      </w:pPr>
      <w:r w:rsidRPr="00C91120">
        <w:rPr>
          <w:rFonts w:hint="eastAsia"/>
        </w:rPr>
        <w:tab/>
      </w:r>
      <w:r w:rsidRPr="00C91120">
        <w:tab/>
      </w:r>
      <w:r w:rsidRPr="00C91120">
        <w:rPr>
          <w:rFonts w:hint="eastAsia"/>
        </w:rPr>
        <w:tab/>
        <w:t>this.[</w:t>
      </w:r>
      <w:r w:rsidRPr="00C91120">
        <w:rPr>
          <w:rFonts w:hint="eastAsia"/>
        </w:rPr>
        <w:t>属性</w:t>
      </w:r>
      <w:r w:rsidRPr="00C91120">
        <w:rPr>
          <w:rFonts w:hint="eastAsia"/>
        </w:rPr>
        <w:t>1]=[</w:t>
      </w:r>
      <w:r w:rsidRPr="00C91120">
        <w:rPr>
          <w:rFonts w:hint="eastAsia"/>
        </w:rPr>
        <w:t>形参</w:t>
      </w:r>
      <w:r w:rsidRPr="00C91120">
        <w:rPr>
          <w:rFonts w:hint="eastAsia"/>
        </w:rPr>
        <w:t>]</w:t>
      </w:r>
      <w:r w:rsidRPr="00C91120">
        <w:rPr>
          <w:rFonts w:hint="eastAsia"/>
        </w:rPr>
        <w:t>；</w:t>
      </w:r>
      <w:r w:rsidRPr="00C91120">
        <w:rPr>
          <w:rFonts w:hint="eastAsia"/>
        </w:rPr>
        <w:t xml:space="preserve"> //</w:t>
      </w:r>
      <w:r w:rsidRPr="00C91120">
        <w:rPr>
          <w:rFonts w:hint="eastAsia"/>
        </w:rPr>
        <w:t>这里的形参名一般与属性名一致</w:t>
      </w:r>
    </w:p>
    <w:p w14:paraId="10FA9E73" w14:textId="77777777" w:rsidR="00532B1C" w:rsidRPr="00C91120" w:rsidRDefault="00532B1C" w:rsidP="007F5CE8">
      <w:pPr>
        <w:ind w:firstLine="420"/>
      </w:pPr>
      <w:r w:rsidRPr="00C91120">
        <w:t>}</w:t>
      </w:r>
    </w:p>
    <w:p w14:paraId="799D5D1E" w14:textId="77777777" w:rsidR="00532B1C" w:rsidRPr="00C91120" w:rsidRDefault="00532B1C" w:rsidP="007F5CE8">
      <w:pPr>
        <w:ind w:firstLine="420"/>
      </w:pPr>
      <w:r w:rsidRPr="00C91120">
        <w:t>}</w:t>
      </w:r>
    </w:p>
    <w:p w14:paraId="250A42B5" w14:textId="77777777" w:rsidR="00532B1C" w:rsidRPr="00C91120" w:rsidRDefault="00532B1C" w:rsidP="007F5CE8">
      <w:pPr>
        <w:ind w:firstLine="420"/>
      </w:pPr>
      <w:r w:rsidRPr="00C91120">
        <w:rPr>
          <w:rFonts w:hint="eastAsia"/>
        </w:rPr>
        <w:t>（</w:t>
      </w:r>
      <w:r w:rsidRPr="00C91120">
        <w:t>4</w:t>
      </w:r>
      <w:r w:rsidRPr="00C91120">
        <w:rPr>
          <w:rFonts w:hint="eastAsia"/>
        </w:rPr>
        <w:t>）其他函数：类中函数成员格式如下所示：</w:t>
      </w:r>
    </w:p>
    <w:p w14:paraId="15ADE882" w14:textId="63C99B53" w:rsidR="00532B1C" w:rsidRPr="00C91120" w:rsidRDefault="00532B1C" w:rsidP="007F5CE8">
      <w:pPr>
        <w:ind w:firstLine="420"/>
      </w:pPr>
      <w:r w:rsidRPr="00C91120">
        <w:rPr>
          <w:rFonts w:hint="eastAsia"/>
        </w:rPr>
        <w:t>[</w:t>
      </w:r>
      <w:r w:rsidRPr="00C91120">
        <w:rPr>
          <w:rFonts w:hint="eastAsia"/>
        </w:rPr>
        <w:t>访问控制符</w:t>
      </w:r>
      <w:r w:rsidRPr="00C91120">
        <w:rPr>
          <w:rFonts w:hint="eastAsia"/>
        </w:rPr>
        <w:t>] [</w:t>
      </w:r>
      <w:r w:rsidRPr="00C91120">
        <w:rPr>
          <w:rFonts w:hint="eastAsia"/>
        </w:rPr>
        <w:t>返回类型</w:t>
      </w:r>
      <w:r w:rsidRPr="00C91120">
        <w:rPr>
          <w:rFonts w:hint="eastAsia"/>
        </w:rPr>
        <w:t>] [</w:t>
      </w:r>
      <w:r w:rsidRPr="00C91120">
        <w:rPr>
          <w:rFonts w:hint="eastAsia"/>
        </w:rPr>
        <w:t>方法名</w:t>
      </w:r>
      <w:r w:rsidRPr="00C91120">
        <w:rPr>
          <w:rFonts w:hint="eastAsia"/>
        </w:rPr>
        <w:t>] (</w:t>
      </w:r>
      <w:r w:rsidRPr="00C91120">
        <w:rPr>
          <w:rFonts w:hint="eastAsia"/>
        </w:rPr>
        <w:t>形参</w:t>
      </w:r>
      <w:r w:rsidRPr="00C91120">
        <w:rPr>
          <w:rFonts w:hint="eastAsia"/>
        </w:rPr>
        <w:t>1</w:t>
      </w:r>
      <w:r w:rsidRPr="00C91120">
        <w:rPr>
          <w:rFonts w:hint="eastAsia"/>
        </w:rPr>
        <w:t>类型</w:t>
      </w:r>
      <w:r w:rsidRPr="00C91120">
        <w:rPr>
          <w:rFonts w:hint="eastAsia"/>
        </w:rPr>
        <w:t xml:space="preserve"> </w:t>
      </w:r>
      <w:r w:rsidRPr="00C91120">
        <w:rPr>
          <w:rFonts w:hint="eastAsia"/>
        </w:rPr>
        <w:t>形参名</w:t>
      </w:r>
      <w:r w:rsidRPr="00C91120">
        <w:rPr>
          <w:rFonts w:hint="eastAsia"/>
        </w:rPr>
        <w:t>1</w:t>
      </w:r>
      <w:r w:rsidRPr="00C91120">
        <w:rPr>
          <w:rFonts w:hint="eastAsia"/>
        </w:rPr>
        <w:t>，形参</w:t>
      </w:r>
      <w:r w:rsidRPr="00C91120">
        <w:rPr>
          <w:rFonts w:hint="eastAsia"/>
        </w:rPr>
        <w:t>2</w:t>
      </w:r>
      <w:r w:rsidRPr="00C91120">
        <w:rPr>
          <w:rFonts w:hint="eastAsia"/>
        </w:rPr>
        <w:t>类型</w:t>
      </w:r>
      <w:r w:rsidRPr="00C91120">
        <w:rPr>
          <w:rFonts w:hint="eastAsia"/>
        </w:rPr>
        <w:t xml:space="preserve"> </w:t>
      </w:r>
      <w:r w:rsidRPr="00C91120">
        <w:rPr>
          <w:rFonts w:hint="eastAsia"/>
        </w:rPr>
        <w:t>形参名</w:t>
      </w:r>
      <w:r w:rsidRPr="00C91120">
        <w:rPr>
          <w:rFonts w:hint="eastAsia"/>
        </w:rPr>
        <w:t>2</w:t>
      </w:r>
      <w:r w:rsidRPr="00C91120">
        <w:rPr>
          <w:rFonts w:hint="eastAsia"/>
        </w:rPr>
        <w:t>，…</w:t>
      </w:r>
      <w:r w:rsidRPr="00C91120">
        <w:rPr>
          <w:rFonts w:hint="eastAsia"/>
        </w:rPr>
        <w:t xml:space="preserve">){ </w:t>
      </w:r>
      <w:r w:rsidRPr="00C91120">
        <w:rPr>
          <w:rFonts w:hint="eastAsia"/>
        </w:rPr>
        <w:t>…</w:t>
      </w:r>
      <w:r w:rsidRPr="00C91120">
        <w:rPr>
          <w:rFonts w:hint="eastAsia"/>
        </w:rPr>
        <w:t xml:space="preserve"> }</w:t>
      </w:r>
    </w:p>
    <w:p w14:paraId="4BBD7308" w14:textId="77777777" w:rsidR="00532B1C" w:rsidRPr="00C91120" w:rsidRDefault="00532B1C" w:rsidP="007F5CE8">
      <w:pPr>
        <w:ind w:firstLine="420"/>
      </w:pPr>
      <w:r w:rsidRPr="00C91120">
        <w:rPr>
          <w:rFonts w:hint="eastAsia"/>
        </w:rPr>
        <w:t>访问控制符可以为：</w:t>
      </w:r>
      <w:r w:rsidRPr="00C91120">
        <w:rPr>
          <w:rFonts w:hint="eastAsia"/>
        </w:rPr>
        <w:t>private/public/default/protected/abstract</w:t>
      </w:r>
    </w:p>
    <w:p w14:paraId="3DF2CF66" w14:textId="77777777" w:rsidR="00532B1C" w:rsidRPr="00C91120" w:rsidRDefault="00532B1C" w:rsidP="007F5CE8">
      <w:pPr>
        <w:ind w:firstLine="420"/>
      </w:pPr>
      <w:r w:rsidRPr="00C91120">
        <w:rPr>
          <w:rFonts w:hint="eastAsia"/>
        </w:rPr>
        <w:t>返回类型为该方法返回数据的数据类型。</w:t>
      </w:r>
    </w:p>
    <w:p w14:paraId="270B5F90" w14:textId="77777777" w:rsidR="00532B1C" w:rsidRPr="00C91120" w:rsidRDefault="00532B1C" w:rsidP="007F5CE8">
      <w:pPr>
        <w:ind w:firstLine="420"/>
      </w:pPr>
      <w:r w:rsidRPr="00C91120">
        <w:rPr>
          <w:rFonts w:hint="eastAsia"/>
        </w:rPr>
        <w:t>返回语句</w:t>
      </w:r>
      <w:r w:rsidRPr="00C91120">
        <w:rPr>
          <w:rFonts w:hint="eastAsia"/>
        </w:rPr>
        <w:t xml:space="preserve"> return [</w:t>
      </w:r>
      <w:r w:rsidRPr="00C91120">
        <w:rPr>
          <w:rFonts w:hint="eastAsia"/>
        </w:rPr>
        <w:t>返回参数</w:t>
      </w:r>
      <w:r w:rsidRPr="00C91120">
        <w:rPr>
          <w:rFonts w:hint="eastAsia"/>
        </w:rPr>
        <w:t>]</w:t>
      </w:r>
    </w:p>
    <w:p w14:paraId="7A5DD32D" w14:textId="77777777" w:rsidR="00532B1C" w:rsidRPr="00C91120" w:rsidRDefault="00532B1C" w:rsidP="007F5CE8">
      <w:pPr>
        <w:ind w:firstLine="420"/>
      </w:pPr>
      <w:r w:rsidRPr="00C91120">
        <w:rPr>
          <w:rFonts w:hint="eastAsia"/>
        </w:rPr>
        <w:t>如果返回类型为</w:t>
      </w:r>
      <w:r w:rsidRPr="00C91120">
        <w:rPr>
          <w:rFonts w:hint="eastAsia"/>
        </w:rPr>
        <w:t>void</w:t>
      </w:r>
      <w:r w:rsidRPr="00C91120">
        <w:rPr>
          <w:rFonts w:hint="eastAsia"/>
        </w:rPr>
        <w:t>，即返回类型为空时，不需要</w:t>
      </w:r>
      <w:r w:rsidRPr="00C91120">
        <w:rPr>
          <w:rFonts w:hint="eastAsia"/>
        </w:rPr>
        <w:t>return</w:t>
      </w:r>
      <w:r w:rsidRPr="00C91120">
        <w:rPr>
          <w:rFonts w:hint="eastAsia"/>
        </w:rPr>
        <w:t>语句。</w:t>
      </w:r>
    </w:p>
    <w:p w14:paraId="7C7B6A91" w14:textId="77777777" w:rsidR="00532B1C" w:rsidRPr="00C91120" w:rsidRDefault="00532B1C" w:rsidP="007F5CE8">
      <w:pPr>
        <w:ind w:firstLine="420"/>
      </w:pPr>
      <w:r w:rsidRPr="00C91120">
        <w:t>4</w:t>
      </w:r>
      <w:r w:rsidRPr="00C91120">
        <w:rPr>
          <w:rFonts w:hint="eastAsia"/>
        </w:rPr>
        <w:t>、访问控制符</w:t>
      </w:r>
      <w:r w:rsidRPr="00C91120">
        <w:rPr>
          <w:rFonts w:hint="eastAsia"/>
        </w:rPr>
        <w:t>/</w:t>
      </w:r>
      <w:r w:rsidRPr="00C91120">
        <w:rPr>
          <w:rFonts w:hint="eastAsia"/>
        </w:rPr>
        <w:t>类修饰符</w:t>
      </w:r>
    </w:p>
    <w:p w14:paraId="25B43B62" w14:textId="77777777" w:rsidR="00532B1C" w:rsidRPr="00C91120" w:rsidRDefault="00532B1C" w:rsidP="007F5CE8">
      <w:pPr>
        <w:ind w:firstLine="420"/>
      </w:pPr>
      <w:r w:rsidRPr="00C91120">
        <w:rPr>
          <w:rFonts w:hint="eastAsia"/>
        </w:rPr>
        <w:t>private</w:t>
      </w:r>
    </w:p>
    <w:p w14:paraId="0E56D813"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）用</w:t>
      </w:r>
      <w:r w:rsidRPr="00C91120">
        <w:rPr>
          <w:rFonts w:hint="eastAsia"/>
        </w:rPr>
        <w:t>private</w:t>
      </w:r>
      <w:r w:rsidRPr="00C91120">
        <w:rPr>
          <w:rFonts w:hint="eastAsia"/>
        </w:rPr>
        <w:t>修饰的成员变量与成员方法只能在类的内部被访问，类的外部不能访问。</w:t>
      </w:r>
    </w:p>
    <w:p w14:paraId="34AC1098" w14:textId="77777777" w:rsidR="00532B1C" w:rsidRPr="00C91120" w:rsidRDefault="00532B1C" w:rsidP="007F5CE8">
      <w:pPr>
        <w:ind w:firstLine="420"/>
      </w:pPr>
      <w:r w:rsidRPr="00C91120">
        <w:rPr>
          <w:rFonts w:hint="eastAsia"/>
        </w:rPr>
        <w:t>public</w:t>
      </w:r>
    </w:p>
    <w:p w14:paraId="480559D4"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）用</w:t>
      </w:r>
      <w:r w:rsidRPr="00C91120">
        <w:rPr>
          <w:rFonts w:hint="eastAsia"/>
        </w:rPr>
        <w:t>public</w:t>
      </w:r>
      <w:r w:rsidRPr="00C91120">
        <w:rPr>
          <w:rFonts w:hint="eastAsia"/>
        </w:rPr>
        <w:t>修饰数据表示所有的类都可以访问。</w:t>
      </w:r>
    </w:p>
    <w:p w14:paraId="10540637"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）用</w:t>
      </w:r>
      <w:r w:rsidRPr="00C91120">
        <w:rPr>
          <w:rFonts w:hint="eastAsia"/>
        </w:rPr>
        <w:t>public</w:t>
      </w:r>
      <w:r w:rsidRPr="00C91120">
        <w:rPr>
          <w:rFonts w:hint="eastAsia"/>
        </w:rPr>
        <w:t>修饰类，也表示所有类中可以访问。</w:t>
      </w:r>
    </w:p>
    <w:p w14:paraId="027F2A8D" w14:textId="77777777" w:rsidR="00532B1C" w:rsidRPr="00C91120" w:rsidRDefault="00532B1C" w:rsidP="007F5CE8">
      <w:pPr>
        <w:ind w:firstLine="420"/>
      </w:pPr>
      <w:r w:rsidRPr="00C91120">
        <w:rPr>
          <w:rFonts w:hint="eastAsia"/>
        </w:rPr>
        <w:t>default</w:t>
      </w:r>
    </w:p>
    <w:p w14:paraId="63900A09"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）用</w:t>
      </w:r>
      <w:r w:rsidRPr="00C91120">
        <w:rPr>
          <w:rFonts w:hint="eastAsia"/>
        </w:rPr>
        <w:t>default</w:t>
      </w:r>
      <w:r w:rsidRPr="00C91120">
        <w:rPr>
          <w:rFonts w:hint="eastAsia"/>
        </w:rPr>
        <w:t>修饰成员数据表示只有用一个包里的类才能访问。</w:t>
      </w:r>
    </w:p>
    <w:p w14:paraId="27DDD88F"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）用</w:t>
      </w:r>
      <w:r w:rsidRPr="00C91120">
        <w:rPr>
          <w:rFonts w:hint="eastAsia"/>
        </w:rPr>
        <w:t>default</w:t>
      </w:r>
      <w:r w:rsidRPr="00C91120">
        <w:rPr>
          <w:rFonts w:hint="eastAsia"/>
        </w:rPr>
        <w:t>修饰类也表示只有一个包里的类才能访问。当在类前不加任何控制符时，默认就是</w:t>
      </w:r>
      <w:r w:rsidRPr="00C91120">
        <w:rPr>
          <w:rFonts w:hint="eastAsia"/>
        </w:rPr>
        <w:t>default</w:t>
      </w:r>
      <w:r w:rsidRPr="00C91120">
        <w:rPr>
          <w:rFonts w:hint="eastAsia"/>
        </w:rPr>
        <w:t>。</w:t>
      </w:r>
    </w:p>
    <w:p w14:paraId="04C9B5E7" w14:textId="77777777" w:rsidR="00532B1C" w:rsidRPr="00C91120" w:rsidRDefault="00532B1C" w:rsidP="007F5CE8">
      <w:pPr>
        <w:ind w:firstLine="420"/>
      </w:pPr>
      <w:r w:rsidRPr="00C91120">
        <w:rPr>
          <w:rFonts w:hint="eastAsia"/>
        </w:rPr>
        <w:t>protected</w:t>
      </w:r>
    </w:p>
    <w:p w14:paraId="49540B20"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）用</w:t>
      </w:r>
      <w:r w:rsidRPr="00C91120">
        <w:rPr>
          <w:rFonts w:hint="eastAsia"/>
        </w:rPr>
        <w:t>protected</w:t>
      </w:r>
      <w:r w:rsidRPr="00C91120">
        <w:rPr>
          <w:rFonts w:hint="eastAsia"/>
        </w:rPr>
        <w:t>修饰成员数据表示不仅同一个包中的类可以访问，位于其他包中的子类也可以访问。</w:t>
      </w:r>
    </w:p>
    <w:p w14:paraId="383BAAE9" w14:textId="77777777" w:rsidR="00532B1C" w:rsidRPr="00C91120" w:rsidRDefault="00532B1C" w:rsidP="007F5CE8">
      <w:pPr>
        <w:ind w:firstLine="420"/>
      </w:pPr>
      <w:r w:rsidRPr="00C91120">
        <w:rPr>
          <w:rFonts w:hint="eastAsia"/>
        </w:rPr>
        <w:t>abstract</w:t>
      </w:r>
    </w:p>
    <w:p w14:paraId="64186FC7"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w:t>
      </w:r>
      <w:r w:rsidRPr="00C91120">
        <w:rPr>
          <w:rFonts w:hint="eastAsia"/>
        </w:rPr>
        <w:t>abstract</w:t>
      </w:r>
      <w:r w:rsidRPr="00C91120">
        <w:rPr>
          <w:rFonts w:hint="eastAsia"/>
        </w:rPr>
        <w:t>可以用来修饰方法或类。具有一个或多个抽象方法的类，本身需要被定义为抽象类。抽象类不仅可以有抽象方法，还可以有具体方法。</w:t>
      </w:r>
    </w:p>
    <w:p w14:paraId="18851BE8"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）抽象类可以被继承，如果其子类没有实现抽象类全部的抽象方法，则子类也是抽象类，需要用</w:t>
      </w:r>
      <w:r w:rsidRPr="00C91120">
        <w:rPr>
          <w:rFonts w:hint="eastAsia"/>
        </w:rPr>
        <w:t>abstract</w:t>
      </w:r>
      <w:r w:rsidRPr="00C91120">
        <w:rPr>
          <w:rFonts w:hint="eastAsia"/>
        </w:rPr>
        <w:t>修饰。</w:t>
      </w:r>
    </w:p>
    <w:p w14:paraId="458C5B5D"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）含有抽象方法的一定是抽象类，但抽象类可以没有抽象方法。抽象类不能实例化，不能</w:t>
      </w:r>
      <w:r w:rsidRPr="00C91120">
        <w:rPr>
          <w:rFonts w:hint="eastAsia"/>
        </w:rPr>
        <w:t>new</w:t>
      </w:r>
      <w:r w:rsidRPr="00C91120">
        <w:rPr>
          <w:rFonts w:hint="eastAsia"/>
        </w:rPr>
        <w:t>一个对象，但可以声明一个抽象类的变量指向具体的子类对象。</w:t>
      </w:r>
    </w:p>
    <w:p w14:paraId="3499CE96" w14:textId="77777777" w:rsidR="00532B1C" w:rsidRPr="00C91120" w:rsidRDefault="00532B1C" w:rsidP="007F5CE8">
      <w:pPr>
        <w:ind w:firstLine="420"/>
      </w:pPr>
      <w:r w:rsidRPr="00C91120">
        <w:t>5</w:t>
      </w:r>
      <w:r w:rsidRPr="00C91120">
        <w:rPr>
          <w:rFonts w:hint="eastAsia"/>
        </w:rPr>
        <w:t>、了解对象的实例化</w:t>
      </w:r>
    </w:p>
    <w:p w14:paraId="0B971521"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w:t>
      </w:r>
      <w:r w:rsidRPr="00C91120">
        <w:rPr>
          <w:rFonts w:hint="eastAsia"/>
        </w:rPr>
        <w:t>new</w:t>
      </w:r>
      <w:r w:rsidRPr="00C91120">
        <w:rPr>
          <w:rFonts w:hint="eastAsia"/>
        </w:rPr>
        <w:t>一个对象</w:t>
      </w:r>
    </w:p>
    <w:p w14:paraId="3E125527" w14:textId="77777777" w:rsidR="00532B1C" w:rsidRPr="00C91120" w:rsidRDefault="00532B1C" w:rsidP="007F5CE8">
      <w:pPr>
        <w:ind w:firstLine="420"/>
      </w:pPr>
      <w:r w:rsidRPr="00C91120">
        <w:rPr>
          <w:rFonts w:hint="eastAsia"/>
        </w:rPr>
        <w:t>在主函数中，需要对类进行实例化才能够调用。而我们对类的实例化，一般用的是</w:t>
      </w:r>
      <w:r w:rsidRPr="00C91120">
        <w:rPr>
          <w:rFonts w:hint="eastAsia"/>
        </w:rPr>
        <w:t>new</w:t>
      </w:r>
      <w:r w:rsidRPr="00C91120">
        <w:rPr>
          <w:rFonts w:hint="eastAsia"/>
        </w:rPr>
        <w:t>。结构如下：</w:t>
      </w:r>
    </w:p>
    <w:p w14:paraId="60597B8E" w14:textId="77777777" w:rsidR="00532B1C" w:rsidRPr="00C91120" w:rsidRDefault="00532B1C" w:rsidP="007F5CE8">
      <w:pPr>
        <w:ind w:firstLine="420"/>
      </w:pPr>
      <w:r w:rsidRPr="00C91120">
        <w:rPr>
          <w:rFonts w:hint="eastAsia"/>
        </w:rPr>
        <w:t>[</w:t>
      </w:r>
      <w:r w:rsidRPr="00C91120">
        <w:rPr>
          <w:rFonts w:hint="eastAsia"/>
        </w:rPr>
        <w:t>类名</w:t>
      </w:r>
      <w:r w:rsidRPr="00C91120">
        <w:rPr>
          <w:rFonts w:hint="eastAsia"/>
        </w:rPr>
        <w:t>]  [</w:t>
      </w:r>
      <w:r w:rsidRPr="00C91120">
        <w:rPr>
          <w:rFonts w:hint="eastAsia"/>
        </w:rPr>
        <w:t>对象名</w:t>
      </w:r>
      <w:r w:rsidRPr="00C91120">
        <w:rPr>
          <w:rFonts w:hint="eastAsia"/>
        </w:rPr>
        <w:t>] = new [</w:t>
      </w:r>
      <w:r w:rsidRPr="00C91120">
        <w:rPr>
          <w:rFonts w:hint="eastAsia"/>
        </w:rPr>
        <w:t>类名</w:t>
      </w:r>
      <w:r w:rsidRPr="00C91120">
        <w:rPr>
          <w:rFonts w:hint="eastAsia"/>
        </w:rPr>
        <w:t>]</w:t>
      </w:r>
      <w:r w:rsidRPr="00C91120">
        <w:rPr>
          <w:rFonts w:hint="eastAsia"/>
        </w:rPr>
        <w:t>（参数列表）；</w:t>
      </w:r>
    </w:p>
    <w:p w14:paraId="63E5CDE0"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）与超类相关的实例化</w:t>
      </w:r>
    </w:p>
    <w:p w14:paraId="0217FBAC" w14:textId="77777777" w:rsidR="00532B1C" w:rsidRPr="00C91120" w:rsidRDefault="00532B1C" w:rsidP="007F5CE8">
      <w:pPr>
        <w:ind w:firstLine="420"/>
      </w:pPr>
      <w:r w:rsidRPr="00C91120">
        <w:rPr>
          <w:rFonts w:hint="eastAsia"/>
        </w:rPr>
        <w:t>//</w:t>
      </w:r>
      <w:r w:rsidRPr="00C91120">
        <w:rPr>
          <w:rFonts w:hint="eastAsia"/>
        </w:rPr>
        <w:t>创建子类对象并转到父类</w:t>
      </w:r>
    </w:p>
    <w:p w14:paraId="6D1E9B2C" w14:textId="0B7BE83B" w:rsidR="00532B1C" w:rsidRPr="00C91120" w:rsidRDefault="00532B1C" w:rsidP="007F5CE8">
      <w:pPr>
        <w:ind w:firstLine="420"/>
      </w:pPr>
      <w:r w:rsidRPr="00C91120">
        <w:rPr>
          <w:rFonts w:hint="eastAsia"/>
        </w:rPr>
        <w:t>[</w:t>
      </w:r>
      <w:r w:rsidRPr="00C91120">
        <w:rPr>
          <w:rFonts w:hint="eastAsia"/>
        </w:rPr>
        <w:t>父类名</w:t>
      </w:r>
      <w:r w:rsidRPr="00C91120">
        <w:rPr>
          <w:rFonts w:hint="eastAsia"/>
        </w:rPr>
        <w:t>] [</w:t>
      </w:r>
      <w:r w:rsidRPr="00C91120">
        <w:rPr>
          <w:rFonts w:hint="eastAsia"/>
        </w:rPr>
        <w:t>对象名</w:t>
      </w:r>
      <w:r w:rsidRPr="00C91120">
        <w:rPr>
          <w:rFonts w:hint="eastAsia"/>
        </w:rPr>
        <w:t>] = new [</w:t>
      </w:r>
      <w:r w:rsidRPr="00C91120">
        <w:rPr>
          <w:rFonts w:hint="eastAsia"/>
        </w:rPr>
        <w:t>子类名</w:t>
      </w:r>
      <w:r w:rsidRPr="00C91120">
        <w:rPr>
          <w:rFonts w:hint="eastAsia"/>
        </w:rPr>
        <w:t>](</w:t>
      </w:r>
      <w:r w:rsidRPr="00C91120">
        <w:rPr>
          <w:rFonts w:hint="eastAsia"/>
        </w:rPr>
        <w:t>参数列表</w:t>
      </w:r>
      <w:r w:rsidRPr="00C91120">
        <w:rPr>
          <w:rFonts w:hint="eastAsia"/>
        </w:rPr>
        <w:t>)</w:t>
      </w:r>
      <w:r w:rsidRPr="00C91120">
        <w:rPr>
          <w:rFonts w:hint="eastAsia"/>
        </w:rPr>
        <w:t>；</w:t>
      </w:r>
    </w:p>
    <w:p w14:paraId="4A33CED6" w14:textId="77777777" w:rsidR="00532B1C" w:rsidRPr="00C91120" w:rsidRDefault="00532B1C" w:rsidP="007F5CE8">
      <w:pPr>
        <w:ind w:firstLine="420"/>
      </w:pPr>
      <w:r w:rsidRPr="00C91120">
        <w:rPr>
          <w:rFonts w:hint="eastAsia"/>
        </w:rPr>
        <w:t>//</w:t>
      </w:r>
      <w:r w:rsidRPr="00C91120">
        <w:rPr>
          <w:rFonts w:hint="eastAsia"/>
        </w:rPr>
        <w:t>此时以对象名调用某方法（子类从父类直接继承而来的方法），虽然将父类对象句柄指向了子类对象，实际上操作的还是子类对象，只不过将对象句柄声明为父类的数据类型，此时编译器根据实际情况选择了子类的函数。</w:t>
      </w:r>
    </w:p>
    <w:p w14:paraId="4092CF38" w14:textId="77777777" w:rsidR="00532B1C" w:rsidRPr="00C91120" w:rsidRDefault="00532B1C" w:rsidP="007F5CE8">
      <w:pPr>
        <w:ind w:firstLine="420"/>
      </w:pPr>
      <w:r w:rsidRPr="00C91120">
        <w:t>6</w:t>
      </w:r>
      <w:r w:rsidRPr="00C91120">
        <w:rPr>
          <w:rFonts w:hint="eastAsia"/>
        </w:rPr>
        <w:t>、了解方法调用的格式：</w:t>
      </w:r>
    </w:p>
    <w:p w14:paraId="5B246B43" w14:textId="77777777" w:rsidR="00532B1C" w:rsidRPr="00C91120" w:rsidRDefault="00532B1C" w:rsidP="007F5CE8">
      <w:pPr>
        <w:ind w:firstLine="420"/>
      </w:pPr>
      <w:r w:rsidRPr="00C91120">
        <w:rPr>
          <w:rFonts w:hint="eastAsia"/>
        </w:rPr>
        <w:t>[</w:t>
      </w:r>
      <w:r w:rsidRPr="00C91120">
        <w:rPr>
          <w:rFonts w:hint="eastAsia"/>
        </w:rPr>
        <w:t>对象名</w:t>
      </w:r>
      <w:r w:rsidRPr="00C91120">
        <w:rPr>
          <w:rFonts w:hint="eastAsia"/>
        </w:rPr>
        <w:t>] . [</w:t>
      </w:r>
      <w:r w:rsidRPr="00C91120">
        <w:rPr>
          <w:rFonts w:hint="eastAsia"/>
        </w:rPr>
        <w:t>方法名</w:t>
      </w:r>
      <w:r w:rsidRPr="00C91120">
        <w:rPr>
          <w:rFonts w:hint="eastAsia"/>
        </w:rPr>
        <w:t xml:space="preserve">] ; </w:t>
      </w:r>
    </w:p>
    <w:p w14:paraId="1F33D3F7" w14:textId="77777777" w:rsidR="00532B1C" w:rsidRPr="00C91120" w:rsidRDefault="00532B1C" w:rsidP="007F5CE8">
      <w:pPr>
        <w:ind w:firstLine="420"/>
      </w:pPr>
      <w:r w:rsidRPr="00C91120">
        <w:t>7</w:t>
      </w:r>
      <w:r w:rsidRPr="00C91120">
        <w:rPr>
          <w:rFonts w:hint="eastAsia"/>
        </w:rPr>
        <w:t>、了解特殊的数据结构接口</w:t>
      </w:r>
    </w:p>
    <w:p w14:paraId="2257706A" w14:textId="77777777" w:rsidR="00532B1C" w:rsidRPr="00C91120" w:rsidRDefault="00532B1C" w:rsidP="007F5CE8">
      <w:pPr>
        <w:ind w:firstLine="420"/>
      </w:pPr>
      <w:r w:rsidRPr="00C91120">
        <w:rPr>
          <w:rFonts w:hint="eastAsia"/>
        </w:rPr>
        <w:t>List</w:t>
      </w:r>
      <w:r w:rsidRPr="00C91120">
        <w:rPr>
          <w:rFonts w:hint="eastAsia"/>
        </w:rPr>
        <w:t>（表单）</w:t>
      </w:r>
    </w:p>
    <w:p w14:paraId="0F806981"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）将元素放到指定集合的结尾</w:t>
      </w:r>
    </w:p>
    <w:p w14:paraId="4C5C28EB" w14:textId="3C9F9457" w:rsidR="00532B1C" w:rsidRPr="00C91120" w:rsidRDefault="00532B1C" w:rsidP="007F5CE8">
      <w:pPr>
        <w:ind w:firstLine="420"/>
      </w:pPr>
      <w:r w:rsidRPr="00C91120">
        <w:rPr>
          <w:rFonts w:hint="eastAsia"/>
        </w:rPr>
        <w:t>[</w:t>
      </w:r>
      <w:r w:rsidRPr="00C91120">
        <w:rPr>
          <w:rFonts w:hint="eastAsia"/>
        </w:rPr>
        <w:t>表单名</w:t>
      </w:r>
      <w:r w:rsidRPr="00C91120">
        <w:rPr>
          <w:rFonts w:hint="eastAsia"/>
        </w:rPr>
        <w:t>]. add([</w:t>
      </w:r>
      <w:r w:rsidRPr="00C91120">
        <w:rPr>
          <w:rFonts w:hint="eastAsia"/>
        </w:rPr>
        <w:t>元素名</w:t>
      </w:r>
      <w:r w:rsidRPr="00C91120">
        <w:rPr>
          <w:rFonts w:hint="eastAsia"/>
        </w:rPr>
        <w:t>])</w:t>
      </w:r>
      <w:r w:rsidRPr="00C91120">
        <w:rPr>
          <w:rFonts w:hint="eastAsia"/>
        </w:rPr>
        <w:t>；</w:t>
      </w:r>
    </w:p>
    <w:p w14:paraId="069A9BE9"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）将集合</w:t>
      </w:r>
      <w:r w:rsidRPr="00C91120">
        <w:rPr>
          <w:rFonts w:hint="eastAsia"/>
        </w:rPr>
        <w:t>2</w:t>
      </w:r>
      <w:r w:rsidRPr="00C91120">
        <w:rPr>
          <w:rFonts w:hint="eastAsia"/>
        </w:rPr>
        <w:t>放到指定集合</w:t>
      </w:r>
      <w:r w:rsidRPr="00C91120">
        <w:rPr>
          <w:rFonts w:hint="eastAsia"/>
        </w:rPr>
        <w:t>1</w:t>
      </w:r>
      <w:r w:rsidRPr="00C91120">
        <w:rPr>
          <w:rFonts w:hint="eastAsia"/>
        </w:rPr>
        <w:t>的指定位置</w:t>
      </w:r>
    </w:p>
    <w:p w14:paraId="745BF9A1" w14:textId="2119EE56" w:rsidR="00532B1C" w:rsidRPr="00C91120" w:rsidRDefault="00532B1C" w:rsidP="007F5CE8">
      <w:pPr>
        <w:ind w:firstLine="420"/>
      </w:pPr>
      <w:r w:rsidRPr="00C91120">
        <w:rPr>
          <w:rFonts w:hint="eastAsia"/>
        </w:rPr>
        <w:t>[</w:t>
      </w:r>
      <w:r w:rsidRPr="00C91120">
        <w:rPr>
          <w:rFonts w:hint="eastAsia"/>
        </w:rPr>
        <w:t>表单名</w:t>
      </w:r>
      <w:r w:rsidRPr="00C91120">
        <w:rPr>
          <w:rFonts w:hint="eastAsia"/>
        </w:rPr>
        <w:t>1].addAll([</w:t>
      </w:r>
      <w:r w:rsidRPr="00C91120">
        <w:rPr>
          <w:rFonts w:hint="eastAsia"/>
        </w:rPr>
        <w:t>位置序号</w:t>
      </w:r>
      <w:r w:rsidRPr="00C91120">
        <w:rPr>
          <w:rFonts w:hint="eastAsia"/>
        </w:rPr>
        <w:t>]</w:t>
      </w:r>
      <w:r w:rsidRPr="00C91120">
        <w:rPr>
          <w:rFonts w:hint="eastAsia"/>
        </w:rPr>
        <w:t>，</w:t>
      </w:r>
      <w:r w:rsidRPr="00C91120">
        <w:rPr>
          <w:rFonts w:hint="eastAsia"/>
        </w:rPr>
        <w:t>[</w:t>
      </w:r>
      <w:r w:rsidRPr="00C91120">
        <w:rPr>
          <w:rFonts w:hint="eastAsia"/>
        </w:rPr>
        <w:t>表单名</w:t>
      </w:r>
      <w:r w:rsidRPr="00C91120">
        <w:rPr>
          <w:rFonts w:hint="eastAsia"/>
        </w:rPr>
        <w:t>2])</w:t>
      </w:r>
      <w:r w:rsidRPr="00C91120">
        <w:rPr>
          <w:rFonts w:hint="eastAsia"/>
        </w:rPr>
        <w:t>；</w:t>
      </w:r>
    </w:p>
    <w:p w14:paraId="07849A57"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）清除集合</w:t>
      </w:r>
    </w:p>
    <w:p w14:paraId="0521B109" w14:textId="78CEA6B4" w:rsidR="00532B1C" w:rsidRPr="00C91120" w:rsidRDefault="00532B1C" w:rsidP="007F5CE8">
      <w:pPr>
        <w:ind w:firstLine="420"/>
      </w:pPr>
      <w:r w:rsidRPr="00C91120">
        <w:rPr>
          <w:rFonts w:hint="eastAsia"/>
        </w:rPr>
        <w:t>[</w:t>
      </w:r>
      <w:r w:rsidRPr="00C91120">
        <w:rPr>
          <w:rFonts w:hint="eastAsia"/>
        </w:rPr>
        <w:t>表单名</w:t>
      </w:r>
      <w:r w:rsidRPr="00C91120">
        <w:rPr>
          <w:rFonts w:hint="eastAsia"/>
        </w:rPr>
        <w:t>].clear()</w:t>
      </w:r>
      <w:r w:rsidRPr="00C91120">
        <w:rPr>
          <w:rFonts w:hint="eastAsia"/>
        </w:rPr>
        <w:t>；</w:t>
      </w:r>
    </w:p>
    <w:p w14:paraId="789146EF" w14:textId="77777777" w:rsidR="00532B1C" w:rsidRDefault="00532B1C" w:rsidP="007F5CE8">
      <w:pPr>
        <w:ind w:firstLine="420"/>
        <w:rPr>
          <w:ins w:id="522" w:author="Administrator" w:date="2021-06-15T16:20:00Z"/>
        </w:rPr>
      </w:pPr>
      <w:r w:rsidRPr="00C91120">
        <w:rPr>
          <w:rFonts w:hint="eastAsia"/>
        </w:rPr>
        <w:t>Iterator</w:t>
      </w:r>
      <w:r w:rsidRPr="00C91120">
        <w:rPr>
          <w:rFonts w:hint="eastAsia"/>
        </w:rPr>
        <w:t>（迭代器）</w:t>
      </w:r>
      <w:r w:rsidRPr="00C91120">
        <w:rPr>
          <w:rFonts w:hint="eastAsia"/>
        </w:rPr>
        <w:t>--</w:t>
      </w:r>
      <w:r w:rsidRPr="00C91120">
        <w:rPr>
          <w:rFonts w:hint="eastAsia"/>
        </w:rPr>
        <w:t>用迭代器访问表单</w:t>
      </w:r>
    </w:p>
    <w:p w14:paraId="41BCBF2E" w14:textId="77777777" w:rsidR="00274340" w:rsidRPr="00C91120" w:rsidRDefault="00274340" w:rsidP="007F5CE8">
      <w:pPr>
        <w:ind w:firstLine="420"/>
      </w:pPr>
    </w:p>
    <w:p w14:paraId="785B4684" w14:textId="77777777" w:rsidR="00532B1C" w:rsidRPr="00C91120" w:rsidRDefault="00532B1C" w:rsidP="008D2842">
      <w:pPr>
        <w:pStyle w:val="2"/>
      </w:pPr>
      <w:bookmarkStart w:id="523" w:name="_Toc74672627"/>
      <w:r w:rsidRPr="00C91120">
        <w:rPr>
          <w:rFonts w:hint="eastAsia"/>
        </w:rPr>
        <w:t>3</w:t>
      </w:r>
      <w:r w:rsidRPr="00C91120">
        <w:t xml:space="preserve"> </w:t>
      </w:r>
      <w:r w:rsidRPr="00C91120">
        <w:rPr>
          <w:rFonts w:hint="eastAsia"/>
        </w:rPr>
        <w:t>章节问答</w:t>
      </w:r>
      <w:bookmarkEnd w:id="523"/>
    </w:p>
    <w:p w14:paraId="60AD345B" w14:textId="77777777" w:rsidR="00532B1C" w:rsidRPr="00C91120" w:rsidRDefault="00532B1C" w:rsidP="007F5CE8">
      <w:pPr>
        <w:ind w:firstLine="420"/>
      </w:pPr>
      <w:r w:rsidRPr="00C91120">
        <w:rPr>
          <w:rFonts w:hint="eastAsia"/>
        </w:rPr>
        <w:t>1</w:t>
      </w:r>
      <w:r w:rsidRPr="00C91120">
        <w:rPr>
          <w:rFonts w:hint="eastAsia"/>
        </w:rPr>
        <w:t>、设计模式要求掌握到什么程度？</w:t>
      </w:r>
    </w:p>
    <w:p w14:paraId="6FBE7161" w14:textId="77777777" w:rsidR="00532B1C" w:rsidRPr="00C91120" w:rsidRDefault="00532B1C" w:rsidP="007F5CE8">
      <w:pPr>
        <w:ind w:firstLine="420"/>
      </w:pPr>
      <w:r w:rsidRPr="00C91120">
        <w:rPr>
          <w:rFonts w:hint="eastAsia"/>
        </w:rPr>
        <w:t>答：</w:t>
      </w:r>
    </w:p>
    <w:p w14:paraId="78108CC6" w14:textId="77777777" w:rsidR="00532B1C" w:rsidRPr="00C91120" w:rsidRDefault="00532B1C" w:rsidP="007F5CE8">
      <w:pPr>
        <w:ind w:firstLine="420"/>
      </w:pPr>
      <w:r w:rsidRPr="00C91120">
        <w:rPr>
          <w:rFonts w:hint="eastAsia"/>
        </w:rPr>
        <w:t>设计模式有一定难度。对于设计模式要求掌握如下内容：</w:t>
      </w:r>
      <w:r w:rsidRPr="00C91120">
        <w:t>1</w:t>
      </w:r>
      <w:r w:rsidRPr="00C91120">
        <w:t>、</w:t>
      </w:r>
      <w:r w:rsidRPr="00C91120">
        <w:rPr>
          <w:rFonts w:hint="eastAsia"/>
        </w:rPr>
        <w:t>设计模型三种类型的定位</w:t>
      </w:r>
      <w:r w:rsidRPr="00C91120">
        <w:t>；</w:t>
      </w:r>
      <w:r w:rsidRPr="00C91120">
        <w:t>2</w:t>
      </w:r>
      <w:r w:rsidRPr="00C91120">
        <w:t>、设计模式分类；</w:t>
      </w:r>
      <w:r w:rsidRPr="00C91120">
        <w:t>3</w:t>
      </w:r>
      <w:r w:rsidRPr="00C91120">
        <w:t>、各设计模式的</w:t>
      </w:r>
      <w:r w:rsidRPr="00C91120">
        <w:rPr>
          <w:rFonts w:hint="eastAsia"/>
        </w:rPr>
        <w:t>应用场景及特点</w:t>
      </w:r>
      <w:r w:rsidRPr="00C91120">
        <w:t>，</w:t>
      </w:r>
      <w:r w:rsidRPr="00C91120">
        <w:rPr>
          <w:rFonts w:hint="eastAsia"/>
        </w:rPr>
        <w:t>可见上文</w:t>
      </w:r>
      <w:r w:rsidRPr="00C91120">
        <w:t>列出的关键字表格进行记忆。</w:t>
      </w:r>
      <w:r w:rsidRPr="00C91120">
        <w:rPr>
          <w:rFonts w:hint="eastAsia"/>
        </w:rPr>
        <w:t>设计模式对应的</w:t>
      </w:r>
      <w:r w:rsidRPr="00C91120">
        <w:rPr>
          <w:rFonts w:hint="eastAsia"/>
        </w:rPr>
        <w:t>U</w:t>
      </w:r>
      <w:r w:rsidRPr="00C91120">
        <w:t>ML</w:t>
      </w:r>
      <w:r w:rsidRPr="00C91120">
        <w:rPr>
          <w:rFonts w:hint="eastAsia"/>
        </w:rPr>
        <w:t>类图可自行拓展学习。</w:t>
      </w:r>
    </w:p>
    <w:p w14:paraId="2DF56F8F" w14:textId="77777777" w:rsidR="00532B1C" w:rsidRPr="00C91120" w:rsidRDefault="00532B1C" w:rsidP="007F5CE8">
      <w:pPr>
        <w:ind w:firstLine="420"/>
      </w:pPr>
      <w:r w:rsidRPr="00C91120">
        <w:rPr>
          <w:rFonts w:hint="eastAsia"/>
        </w:rPr>
        <w:t>2</w:t>
      </w:r>
      <w:r w:rsidRPr="00C91120">
        <w:rPr>
          <w:rFonts w:hint="eastAsia"/>
        </w:rPr>
        <w:t>、如何区分泛化关系？</w:t>
      </w:r>
    </w:p>
    <w:p w14:paraId="3BC57C85" w14:textId="77777777" w:rsidR="00532B1C" w:rsidRPr="00C91120" w:rsidRDefault="00532B1C" w:rsidP="007F5CE8">
      <w:pPr>
        <w:ind w:firstLine="420"/>
      </w:pPr>
      <w:r w:rsidRPr="00C91120">
        <w:rPr>
          <w:rFonts w:hint="eastAsia"/>
        </w:rPr>
        <w:t>答：</w:t>
      </w:r>
    </w:p>
    <w:p w14:paraId="2246BD4E" w14:textId="77777777" w:rsidR="00532B1C" w:rsidRPr="00C91120" w:rsidRDefault="00532B1C" w:rsidP="007F5CE8">
      <w:pPr>
        <w:ind w:firstLine="420"/>
      </w:pPr>
      <w:r w:rsidRPr="00C91120">
        <w:rPr>
          <w:rFonts w:hint="eastAsia"/>
        </w:rPr>
        <w:t>泛化关系一般可以体现为</w:t>
      </w:r>
      <w:r w:rsidRPr="00C91120">
        <w:t>is-a</w:t>
      </w:r>
      <w:r w:rsidRPr="00C91120">
        <w:rPr>
          <w:rFonts w:hint="eastAsia"/>
        </w:rPr>
        <w:t>或者</w:t>
      </w:r>
      <w:r w:rsidRPr="00C91120">
        <w:rPr>
          <w:rFonts w:hint="eastAsia"/>
        </w:rPr>
        <w:t>h</w:t>
      </w:r>
      <w:r w:rsidRPr="00C91120">
        <w:t>as-a</w:t>
      </w:r>
      <w:r w:rsidRPr="00C91120">
        <w:rPr>
          <w:rFonts w:hint="eastAsia"/>
        </w:rPr>
        <w:t>，也就是说，泛化关系可以理解为典型的父类</w:t>
      </w:r>
      <w:r w:rsidRPr="00C91120">
        <w:rPr>
          <w:rFonts w:hint="eastAsia"/>
        </w:rPr>
        <w:t>-</w:t>
      </w:r>
      <w:r w:rsidRPr="00C91120">
        <w:rPr>
          <w:rFonts w:hint="eastAsia"/>
        </w:rPr>
        <w:t>子类关系，其次还可以理解为</w:t>
      </w:r>
      <w:r w:rsidRPr="00C91120">
        <w:rPr>
          <w:rFonts w:hint="eastAsia"/>
        </w:rPr>
        <w:t>A</w:t>
      </w:r>
      <w:r w:rsidRPr="00C91120">
        <w:rPr>
          <w:rFonts w:hint="eastAsia"/>
        </w:rPr>
        <w:t>有</w:t>
      </w:r>
      <w:r w:rsidRPr="00C91120">
        <w:rPr>
          <w:rFonts w:hint="eastAsia"/>
        </w:rPr>
        <w:t>n</w:t>
      </w:r>
      <w:r w:rsidRPr="00C91120">
        <w:rPr>
          <w:rFonts w:hint="eastAsia"/>
        </w:rPr>
        <w:t>种</w:t>
      </w:r>
      <w:r w:rsidRPr="00C91120">
        <w:rPr>
          <w:rFonts w:hint="eastAsia"/>
        </w:rPr>
        <w:t>B</w:t>
      </w:r>
      <w:r w:rsidRPr="00C91120">
        <w:rPr>
          <w:rFonts w:hint="eastAsia"/>
        </w:rPr>
        <w:t>的情况下，前者是后者的泛化也就是父类。泛化关系中，父类是抽象用例，抽象后，必须且只能选择一种子类用例去执行。</w:t>
      </w:r>
    </w:p>
    <w:p w14:paraId="0ED91BA7" w14:textId="77777777" w:rsidR="00532B1C" w:rsidRPr="00C91120" w:rsidRDefault="00532B1C" w:rsidP="007F5CE8">
      <w:pPr>
        <w:ind w:firstLine="420"/>
      </w:pPr>
      <w:r w:rsidRPr="00C91120">
        <w:rPr>
          <w:rFonts w:hint="eastAsia"/>
        </w:rPr>
        <w:t>对比来看，用例之间的关系（用例之间存在</w:t>
      </w:r>
      <w:r w:rsidRPr="00C91120">
        <w:rPr>
          <w:rFonts w:hint="eastAsia"/>
        </w:rPr>
        <w:t>3</w:t>
      </w:r>
      <w:r w:rsidRPr="00C91120">
        <w:rPr>
          <w:rFonts w:hint="eastAsia"/>
        </w:rPr>
        <w:t>种关系</w:t>
      </w:r>
      <w:r w:rsidRPr="00C91120">
        <w:rPr>
          <w:rFonts w:hint="eastAsia"/>
        </w:rPr>
        <w:t>--</w:t>
      </w:r>
      <w:r w:rsidRPr="00C91120">
        <w:rPr>
          <w:rFonts w:hint="eastAsia"/>
        </w:rPr>
        <w:t>包含、扩展、泛化）</w:t>
      </w:r>
    </w:p>
    <w:p w14:paraId="3A067FA1" w14:textId="77777777" w:rsidR="00532B1C" w:rsidRPr="00C91120" w:rsidRDefault="00532B1C" w:rsidP="007F5CE8">
      <w:pPr>
        <w:ind w:firstLine="420"/>
      </w:pPr>
      <w:r w:rsidRPr="00C91120">
        <w:rPr>
          <w:rFonts w:hint="eastAsia"/>
        </w:rPr>
        <w:t>包含关系</w:t>
      </w:r>
      <w:r w:rsidRPr="00C91120">
        <w:rPr>
          <w:rFonts w:hint="eastAsia"/>
        </w:rPr>
        <w:t>&lt;&lt;include&gt;&gt;</w:t>
      </w:r>
      <w:r w:rsidRPr="00C91120">
        <w:rPr>
          <w:rFonts w:hint="eastAsia"/>
        </w:rPr>
        <w:t>：将用例中的一部分行为抽取出来作为单独的用例，对于被包含的用例，是必须选择的用例；</w:t>
      </w:r>
    </w:p>
    <w:p w14:paraId="265B128A" w14:textId="77777777" w:rsidR="00532B1C" w:rsidRPr="00C91120" w:rsidRDefault="00532B1C" w:rsidP="007F5CE8">
      <w:pPr>
        <w:ind w:firstLine="420"/>
      </w:pPr>
      <w:r w:rsidRPr="00C91120">
        <w:rPr>
          <w:rFonts w:hint="eastAsia"/>
        </w:rPr>
        <w:t>扩展关系</w:t>
      </w:r>
      <w:r w:rsidRPr="00C91120">
        <w:rPr>
          <w:rFonts w:hint="eastAsia"/>
        </w:rPr>
        <w:t>&lt;&lt;extend&gt;&gt;</w:t>
      </w:r>
      <w:r w:rsidRPr="00C91120">
        <w:rPr>
          <w:rFonts w:hint="eastAsia"/>
        </w:rPr>
        <w:t>：将某个条件下可能的行为作为扩展用例，是某个条件下可以选择的扩展；</w:t>
      </w:r>
    </w:p>
    <w:p w14:paraId="0EE303D0" w14:textId="77777777" w:rsidR="00532B1C" w:rsidRPr="00C91120" w:rsidRDefault="00532B1C" w:rsidP="007F5CE8">
      <w:pPr>
        <w:ind w:firstLine="420"/>
      </w:pPr>
      <w:r w:rsidRPr="00C91120">
        <w:rPr>
          <w:rFonts w:hint="eastAsia"/>
        </w:rPr>
        <w:t>泛化关系：将用例中的一部分公共部分抽象出来作为父用例，对于这些子用例，必须选择其中一个用例。（注意与包含关系的区分）</w:t>
      </w:r>
    </w:p>
    <w:p w14:paraId="36160793" w14:textId="77777777" w:rsidR="00532B1C" w:rsidRPr="00C91120" w:rsidRDefault="00532B1C" w:rsidP="007F5CE8">
      <w:pPr>
        <w:ind w:firstLine="420"/>
      </w:pPr>
      <w:r w:rsidRPr="00C91120">
        <w:rPr>
          <w:rFonts w:hint="eastAsia"/>
        </w:rPr>
        <w:t>3</w:t>
      </w:r>
      <w:r w:rsidRPr="00C91120">
        <w:rPr>
          <w:rFonts w:hint="eastAsia"/>
        </w:rPr>
        <w:t>、对于面向对象程序设计语言，选择哪一种？掌握基础语法应该掌握到什么程度？</w:t>
      </w:r>
    </w:p>
    <w:p w14:paraId="062D510C" w14:textId="77777777" w:rsidR="00532B1C" w:rsidRPr="00C91120" w:rsidRDefault="00532B1C" w:rsidP="007F5CE8">
      <w:pPr>
        <w:ind w:firstLine="420"/>
      </w:pPr>
      <w:r w:rsidRPr="00C91120">
        <w:rPr>
          <w:rFonts w:hint="eastAsia"/>
        </w:rPr>
        <w:t>答：</w:t>
      </w:r>
    </w:p>
    <w:p w14:paraId="138AE725" w14:textId="77777777" w:rsidR="00532B1C" w:rsidRPr="00C91120" w:rsidRDefault="00532B1C" w:rsidP="007F5CE8">
      <w:pPr>
        <w:ind w:firstLine="420"/>
      </w:pPr>
      <w:r w:rsidRPr="00C91120">
        <w:rPr>
          <w:rFonts w:hint="eastAsia"/>
        </w:rPr>
        <w:t>面向对象程序设计题是软设考试下午题的试题五、试题六，分别使用的是</w:t>
      </w:r>
      <w:r w:rsidRPr="00C91120">
        <w:rPr>
          <w:rFonts w:hint="eastAsia"/>
        </w:rPr>
        <w:t>C</w:t>
      </w:r>
      <w:r w:rsidRPr="00C91120">
        <w:t>++</w:t>
      </w:r>
      <w:r w:rsidRPr="00C91120">
        <w:rPr>
          <w:rFonts w:hint="eastAsia"/>
        </w:rPr>
        <w:t>和</w:t>
      </w:r>
      <w:r w:rsidRPr="00C91120">
        <w:rPr>
          <w:rFonts w:hint="eastAsia"/>
        </w:rPr>
        <w:t>J</w:t>
      </w:r>
      <w:r w:rsidRPr="00C91120">
        <w:t>AVA</w:t>
      </w:r>
      <w:r w:rsidRPr="00C91120">
        <w:rPr>
          <w:rFonts w:hint="eastAsia"/>
        </w:rPr>
        <w:t>，可以二选一。建议大家选择自己熟悉的语言。如果二者都不熟悉，建议选择</w:t>
      </w:r>
      <w:r w:rsidRPr="00C91120">
        <w:rPr>
          <w:rFonts w:hint="eastAsia"/>
        </w:rPr>
        <w:t>J</w:t>
      </w:r>
      <w:r w:rsidRPr="00C91120">
        <w:t>AVA</w:t>
      </w:r>
      <w:r w:rsidRPr="00C91120">
        <w:rPr>
          <w:rFonts w:hint="eastAsia"/>
        </w:rPr>
        <w:t>进行学习。</w:t>
      </w:r>
    </w:p>
    <w:p w14:paraId="52D2293E" w14:textId="77777777" w:rsidR="00532B1C" w:rsidRPr="00C91120" w:rsidRDefault="00532B1C" w:rsidP="007F5CE8">
      <w:pPr>
        <w:ind w:firstLine="420"/>
      </w:pPr>
      <w:r w:rsidRPr="00C91120">
        <w:rPr>
          <w:rFonts w:hint="eastAsia"/>
        </w:rPr>
        <w:t>掌握基础语法，要求能够读懂程序代码，并了解程序的结构和调用关系等。</w:t>
      </w:r>
    </w:p>
    <w:p w14:paraId="7663DBD8" w14:textId="77777777" w:rsidR="00274340" w:rsidRDefault="00274340" w:rsidP="0013443A">
      <w:pPr>
        <w:pStyle w:val="1"/>
      </w:pPr>
      <w:r>
        <w:br w:type="page"/>
      </w:r>
    </w:p>
    <w:p w14:paraId="02A53C60" w14:textId="5646D4F0" w:rsidR="00532B1C" w:rsidRPr="00C91120" w:rsidRDefault="00532B1C" w:rsidP="0013443A">
      <w:pPr>
        <w:pStyle w:val="1"/>
      </w:pPr>
      <w:bookmarkStart w:id="524" w:name="_Toc74672628"/>
      <w:r w:rsidRPr="00C91120">
        <w:t>第</w:t>
      </w:r>
      <w:r w:rsidRPr="00C91120">
        <w:rPr>
          <w:rFonts w:hint="eastAsia"/>
        </w:rPr>
        <w:t>7</w:t>
      </w:r>
      <w:r w:rsidRPr="00C91120">
        <w:rPr>
          <w:rFonts w:hint="eastAsia"/>
        </w:rPr>
        <w:t>章</w:t>
      </w:r>
      <w:r w:rsidRPr="00C91120">
        <w:rPr>
          <w:rFonts w:hint="eastAsia"/>
        </w:rPr>
        <w:t xml:space="preserve"> </w:t>
      </w:r>
      <w:r w:rsidRPr="00C91120">
        <w:rPr>
          <w:rFonts w:hint="eastAsia"/>
        </w:rPr>
        <w:t>数据结构</w:t>
      </w:r>
      <w:bookmarkEnd w:id="524"/>
    </w:p>
    <w:p w14:paraId="1809D35E" w14:textId="77777777" w:rsidR="00532B1C" w:rsidRPr="00C91120" w:rsidRDefault="00532B1C" w:rsidP="008D2842">
      <w:pPr>
        <w:pStyle w:val="2"/>
      </w:pPr>
      <w:bookmarkStart w:id="525" w:name="_Toc74672629"/>
      <w:bookmarkStart w:id="526" w:name="_Hlk57909523"/>
      <w:r w:rsidRPr="00C91120">
        <w:rPr>
          <w:rFonts w:hint="eastAsia"/>
        </w:rPr>
        <w:t xml:space="preserve">1 </w:t>
      </w:r>
      <w:r w:rsidRPr="00C91120">
        <w:rPr>
          <w:rFonts w:hint="eastAsia"/>
        </w:rPr>
        <w:t>考情分析</w:t>
      </w:r>
      <w:bookmarkEnd w:id="525"/>
    </w:p>
    <w:p w14:paraId="4BFE823C" w14:textId="77777777" w:rsidR="00532B1C" w:rsidRPr="00C91120" w:rsidRDefault="00532B1C" w:rsidP="007F5CE8">
      <w:pPr>
        <w:ind w:firstLine="420"/>
      </w:pPr>
      <w:r w:rsidRPr="00C91120">
        <w:tab/>
      </w:r>
      <w:r w:rsidRPr="00C91120">
        <w:rPr>
          <w:rFonts w:hint="eastAsia"/>
        </w:rPr>
        <w:t>根据对历年的考试真题进行分析，本章要求考生掌握以下几个方面的知识：</w:t>
      </w:r>
    </w:p>
    <w:p w14:paraId="7DD71468"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）了解数组与矩阵按行存储、按列存储的区别，掌握相对位置的计算方式。</w:t>
      </w:r>
    </w:p>
    <w:p w14:paraId="3F36C71A"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）了解顺序表与链表的区别，以及不同维度的对比（空间性能、时间性能）。</w:t>
      </w:r>
    </w:p>
    <w:p w14:paraId="33810AE3" w14:textId="117639A2" w:rsidR="00532B1C" w:rsidRPr="00C91120" w:rsidRDefault="00532B1C" w:rsidP="007F5CE8">
      <w:pPr>
        <w:ind w:firstLine="420"/>
      </w:pPr>
      <w:r w:rsidRPr="00C91120">
        <w:rPr>
          <w:rFonts w:hint="eastAsia"/>
        </w:rPr>
        <w:t>（</w:t>
      </w:r>
      <w:r w:rsidRPr="00C91120">
        <w:rPr>
          <w:rFonts w:hint="eastAsia"/>
        </w:rPr>
        <w:t>3</w:t>
      </w:r>
      <w:r w:rsidRPr="00C91120">
        <w:rPr>
          <w:rFonts w:hint="eastAsia"/>
        </w:rPr>
        <w:t>）熟悉特殊的线性结构</w:t>
      </w:r>
      <w:del w:id="527" w:author="Administrator" w:date="2021-06-15T16:33:00Z">
        <w:r w:rsidRPr="00C91120" w:rsidDel="00D86A83">
          <w:rPr>
            <w:rFonts w:hint="eastAsia"/>
          </w:rPr>
          <w:delText>--</w:delText>
        </w:r>
      </w:del>
      <w:ins w:id="528" w:author="Administrator" w:date="2021-06-15T16:33:00Z">
        <w:r w:rsidR="00D86A83">
          <w:rPr>
            <w:rFonts w:hint="eastAsia"/>
          </w:rPr>
          <w:t>——</w:t>
        </w:r>
      </w:ins>
      <w:r w:rsidRPr="00C91120">
        <w:rPr>
          <w:rFonts w:hint="eastAsia"/>
        </w:rPr>
        <w:t>栈与队列的序列问题（队列</w:t>
      </w:r>
      <w:del w:id="529" w:author="Administrator" w:date="2021-06-15T16:33:00Z">
        <w:r w:rsidRPr="00C91120" w:rsidDel="00D86A83">
          <w:rPr>
            <w:rFonts w:hint="eastAsia"/>
          </w:rPr>
          <w:delText>--</w:delText>
        </w:r>
      </w:del>
      <w:ins w:id="530" w:author="Administrator" w:date="2021-06-15T16:33:00Z">
        <w:r w:rsidR="00D86A83">
          <w:rPr>
            <w:rFonts w:hint="eastAsia"/>
          </w:rPr>
          <w:t>——</w:t>
        </w:r>
      </w:ins>
      <w:r w:rsidRPr="00C91120">
        <w:rPr>
          <w:rFonts w:hint="eastAsia"/>
        </w:rPr>
        <w:t>先进先出；栈</w:t>
      </w:r>
      <w:del w:id="531" w:author="Administrator" w:date="2021-06-15T16:33:00Z">
        <w:r w:rsidRPr="00C91120" w:rsidDel="00D86A83">
          <w:rPr>
            <w:rFonts w:hint="eastAsia"/>
          </w:rPr>
          <w:delText>--</w:delText>
        </w:r>
      </w:del>
      <w:ins w:id="532" w:author="Administrator" w:date="2021-06-15T16:33:00Z">
        <w:r w:rsidR="00D86A83">
          <w:rPr>
            <w:rFonts w:hint="eastAsia"/>
          </w:rPr>
          <w:t>——</w:t>
        </w:r>
      </w:ins>
      <w:r w:rsidRPr="00C91120">
        <w:rPr>
          <w:rFonts w:hint="eastAsia"/>
        </w:rPr>
        <w:t>先进后出），了解字符串的特点和操作。</w:t>
      </w:r>
    </w:p>
    <w:p w14:paraId="788B6327" w14:textId="77777777" w:rsidR="00532B1C" w:rsidRPr="00C91120" w:rsidRDefault="00532B1C" w:rsidP="007F5CE8">
      <w:pPr>
        <w:ind w:firstLine="420"/>
      </w:pPr>
      <w:r w:rsidRPr="00C91120">
        <w:rPr>
          <w:rFonts w:hint="eastAsia"/>
        </w:rPr>
        <w:t>（</w:t>
      </w:r>
      <w:r w:rsidRPr="00C91120">
        <w:rPr>
          <w:rFonts w:hint="eastAsia"/>
        </w:rPr>
        <w:t>4</w:t>
      </w:r>
      <w:r w:rsidRPr="00C91120">
        <w:rPr>
          <w:rFonts w:hint="eastAsia"/>
        </w:rPr>
        <w:t>）了解广义表的一些概念和操作（长度、深度、取头、取尾等）。</w:t>
      </w:r>
    </w:p>
    <w:p w14:paraId="1667D452" w14:textId="77777777" w:rsidR="00532B1C" w:rsidRPr="00C91120" w:rsidRDefault="00532B1C" w:rsidP="007F5CE8">
      <w:pPr>
        <w:ind w:firstLine="420"/>
      </w:pPr>
      <w:r w:rsidRPr="00C91120">
        <w:rPr>
          <w:rFonts w:hint="eastAsia"/>
        </w:rPr>
        <w:t>（</w:t>
      </w:r>
      <w:r w:rsidRPr="00C91120">
        <w:rPr>
          <w:rFonts w:hint="eastAsia"/>
        </w:rPr>
        <w:t>5</w:t>
      </w:r>
      <w:r w:rsidRPr="00C91120">
        <w:rPr>
          <w:rFonts w:hint="eastAsia"/>
        </w:rPr>
        <w:t>）了解树与二叉树的一些基本概念，了解二叉树的一些特性。</w:t>
      </w:r>
    </w:p>
    <w:p w14:paraId="2848F8BA" w14:textId="77777777" w:rsidR="00532B1C" w:rsidRPr="00C91120" w:rsidRDefault="00532B1C" w:rsidP="007F5CE8">
      <w:pPr>
        <w:ind w:firstLine="420"/>
      </w:pPr>
      <w:r w:rsidRPr="00C91120">
        <w:rPr>
          <w:rFonts w:hint="eastAsia"/>
        </w:rPr>
        <w:t>（</w:t>
      </w:r>
      <w:r w:rsidRPr="00C91120">
        <w:rPr>
          <w:rFonts w:hint="eastAsia"/>
        </w:rPr>
        <w:t>6</w:t>
      </w:r>
      <w:r w:rsidRPr="00C91120">
        <w:rPr>
          <w:rFonts w:hint="eastAsia"/>
        </w:rPr>
        <w:t>）掌握二叉树的遍历（前序遍历</w:t>
      </w:r>
      <w:r w:rsidRPr="00C91120">
        <w:rPr>
          <w:rFonts w:hint="eastAsia"/>
        </w:rPr>
        <w:t>-</w:t>
      </w:r>
      <w:r w:rsidRPr="00C91120">
        <w:rPr>
          <w:rFonts w:hint="eastAsia"/>
        </w:rPr>
        <w:t>根</w:t>
      </w:r>
      <w:r w:rsidRPr="00C91120">
        <w:rPr>
          <w:rFonts w:hint="eastAsia"/>
        </w:rPr>
        <w:t>-</w:t>
      </w:r>
      <w:r w:rsidRPr="00C91120">
        <w:rPr>
          <w:rFonts w:hint="eastAsia"/>
        </w:rPr>
        <w:t>左</w:t>
      </w:r>
      <w:r w:rsidRPr="00C91120">
        <w:rPr>
          <w:rFonts w:hint="eastAsia"/>
        </w:rPr>
        <w:t>-</w:t>
      </w:r>
      <w:r w:rsidRPr="00C91120">
        <w:rPr>
          <w:rFonts w:hint="eastAsia"/>
        </w:rPr>
        <w:t>右、后序遍历</w:t>
      </w:r>
      <w:r w:rsidRPr="00C91120">
        <w:rPr>
          <w:rFonts w:hint="eastAsia"/>
        </w:rPr>
        <w:t>-</w:t>
      </w:r>
      <w:r w:rsidRPr="00C91120">
        <w:rPr>
          <w:rFonts w:hint="eastAsia"/>
        </w:rPr>
        <w:t>左</w:t>
      </w:r>
      <w:r w:rsidRPr="00C91120">
        <w:rPr>
          <w:rFonts w:hint="eastAsia"/>
        </w:rPr>
        <w:t>-</w:t>
      </w:r>
      <w:r w:rsidRPr="00C91120">
        <w:rPr>
          <w:rFonts w:hint="eastAsia"/>
        </w:rPr>
        <w:t>右</w:t>
      </w:r>
      <w:r w:rsidRPr="00C91120">
        <w:rPr>
          <w:rFonts w:hint="eastAsia"/>
        </w:rPr>
        <w:t>-</w:t>
      </w:r>
      <w:r w:rsidRPr="00C91120">
        <w:rPr>
          <w:rFonts w:hint="eastAsia"/>
        </w:rPr>
        <w:t>根、中序遍历</w:t>
      </w:r>
      <w:r w:rsidRPr="00C91120">
        <w:rPr>
          <w:rFonts w:hint="eastAsia"/>
        </w:rPr>
        <w:t>-</w:t>
      </w:r>
      <w:r w:rsidRPr="00C91120">
        <w:rPr>
          <w:rFonts w:hint="eastAsia"/>
        </w:rPr>
        <w:t>左</w:t>
      </w:r>
      <w:r w:rsidRPr="00C91120">
        <w:rPr>
          <w:rFonts w:hint="eastAsia"/>
        </w:rPr>
        <w:t>-</w:t>
      </w:r>
      <w:r w:rsidRPr="00C91120">
        <w:rPr>
          <w:rFonts w:hint="eastAsia"/>
        </w:rPr>
        <w:t>根</w:t>
      </w:r>
      <w:r w:rsidRPr="00C91120">
        <w:rPr>
          <w:rFonts w:hint="eastAsia"/>
        </w:rPr>
        <w:t>-</w:t>
      </w:r>
      <w:r w:rsidRPr="00C91120">
        <w:rPr>
          <w:rFonts w:hint="eastAsia"/>
        </w:rPr>
        <w:t>右、层次遍历）及其反向构造过程。</w:t>
      </w:r>
    </w:p>
    <w:p w14:paraId="127AAE1F" w14:textId="77777777" w:rsidR="00532B1C" w:rsidRPr="00C91120" w:rsidRDefault="00532B1C" w:rsidP="007F5CE8">
      <w:pPr>
        <w:ind w:firstLine="420"/>
      </w:pPr>
      <w:r w:rsidRPr="00C91120">
        <w:rPr>
          <w:rFonts w:hint="eastAsia"/>
        </w:rPr>
        <w:t>（</w:t>
      </w:r>
      <w:r w:rsidRPr="00C91120">
        <w:rPr>
          <w:rFonts w:hint="eastAsia"/>
        </w:rPr>
        <w:t>7</w:t>
      </w:r>
      <w:r w:rsidRPr="00C91120">
        <w:rPr>
          <w:rFonts w:hint="eastAsia"/>
        </w:rPr>
        <w:t>）了解特殊的二叉树（查找二叉树、最优二叉树、平衡二叉树）。</w:t>
      </w:r>
    </w:p>
    <w:p w14:paraId="077697BC" w14:textId="77777777" w:rsidR="00532B1C" w:rsidRPr="00C91120" w:rsidRDefault="00532B1C" w:rsidP="007F5CE8">
      <w:pPr>
        <w:ind w:firstLine="420"/>
      </w:pPr>
      <w:r w:rsidRPr="00C91120">
        <w:rPr>
          <w:rFonts w:hint="eastAsia"/>
        </w:rPr>
        <w:t>（</w:t>
      </w:r>
      <w:r w:rsidRPr="00C91120">
        <w:rPr>
          <w:rFonts w:hint="eastAsia"/>
        </w:rPr>
        <w:t>8</w:t>
      </w:r>
      <w:r w:rsidRPr="00C91120">
        <w:rPr>
          <w:rFonts w:hint="eastAsia"/>
        </w:rPr>
        <w:t>）了解图的基本概念，了解图的存储方式（邻接矩阵、邻接表），了解图的遍历（深度遍历、广度遍历），了解图的拓扑排序，了解最小生成树。</w:t>
      </w:r>
    </w:p>
    <w:p w14:paraId="6BA7AAD0" w14:textId="77777777" w:rsidR="00532B1C" w:rsidRPr="00C91120" w:rsidRDefault="00532B1C" w:rsidP="008D2842">
      <w:pPr>
        <w:pStyle w:val="3"/>
      </w:pPr>
      <w:bookmarkStart w:id="533" w:name="_Toc74672630"/>
      <w:r w:rsidRPr="00C91120">
        <w:rPr>
          <w:rFonts w:hint="eastAsia"/>
        </w:rPr>
        <w:t xml:space="preserve">1.1 </w:t>
      </w:r>
      <w:r w:rsidRPr="00C91120">
        <w:rPr>
          <w:rFonts w:hint="eastAsia"/>
        </w:rPr>
        <w:t>本章重点</w:t>
      </w:r>
      <w:bookmarkEnd w:id="533"/>
    </w:p>
    <w:tbl>
      <w:tblPr>
        <w:tblStyle w:val="a7"/>
        <w:tblW w:w="5000" w:type="pct"/>
        <w:jc w:val="center"/>
        <w:tblLook w:val="04A0" w:firstRow="1" w:lastRow="0" w:firstColumn="1" w:lastColumn="0" w:noHBand="0" w:noVBand="1"/>
      </w:tblPr>
      <w:tblGrid>
        <w:gridCol w:w="1418"/>
        <w:gridCol w:w="4243"/>
        <w:gridCol w:w="2266"/>
      </w:tblGrid>
      <w:tr w:rsidR="00532B1C" w:rsidRPr="00C91120" w14:paraId="369CACA4" w14:textId="77777777" w:rsidTr="00383E64">
        <w:trPr>
          <w:jc w:val="center"/>
        </w:trPr>
        <w:tc>
          <w:tcPr>
            <w:tcW w:w="895" w:type="pct"/>
            <w:tcBorders>
              <w:top w:val="single" w:sz="4" w:space="0" w:color="auto"/>
              <w:left w:val="single" w:sz="4" w:space="0" w:color="auto"/>
              <w:bottom w:val="single" w:sz="4" w:space="0" w:color="auto"/>
              <w:right w:val="single" w:sz="4" w:space="0" w:color="auto"/>
            </w:tcBorders>
            <w:hideMark/>
          </w:tcPr>
          <w:p w14:paraId="1A50CB27" w14:textId="77777777" w:rsidR="00532B1C" w:rsidRPr="00C91120" w:rsidRDefault="00532B1C" w:rsidP="00383E64">
            <w:pPr>
              <w:pStyle w:val="aa"/>
            </w:pPr>
            <w:bookmarkStart w:id="534" w:name="_Hlk57907940"/>
            <w:r w:rsidRPr="00C91120">
              <w:rPr>
                <w:rFonts w:hint="eastAsia"/>
              </w:rPr>
              <w:t>序号</w:t>
            </w:r>
          </w:p>
        </w:tc>
        <w:tc>
          <w:tcPr>
            <w:tcW w:w="2675" w:type="pct"/>
            <w:tcBorders>
              <w:top w:val="single" w:sz="4" w:space="0" w:color="auto"/>
              <w:left w:val="single" w:sz="4" w:space="0" w:color="auto"/>
              <w:bottom w:val="single" w:sz="4" w:space="0" w:color="auto"/>
              <w:right w:val="single" w:sz="4" w:space="0" w:color="auto"/>
            </w:tcBorders>
            <w:hideMark/>
          </w:tcPr>
          <w:p w14:paraId="288E45B3" w14:textId="77777777" w:rsidR="00532B1C" w:rsidRPr="00C91120" w:rsidRDefault="00532B1C" w:rsidP="00383E64">
            <w:pPr>
              <w:pStyle w:val="aa"/>
            </w:pPr>
            <w:r w:rsidRPr="00C91120">
              <w:rPr>
                <w:rFonts w:hint="eastAsia"/>
              </w:rPr>
              <w:t>知识领域</w:t>
            </w:r>
          </w:p>
        </w:tc>
        <w:tc>
          <w:tcPr>
            <w:tcW w:w="1429" w:type="pct"/>
            <w:tcBorders>
              <w:top w:val="single" w:sz="4" w:space="0" w:color="auto"/>
              <w:left w:val="single" w:sz="4" w:space="0" w:color="auto"/>
              <w:bottom w:val="single" w:sz="4" w:space="0" w:color="auto"/>
              <w:right w:val="single" w:sz="4" w:space="0" w:color="auto"/>
            </w:tcBorders>
            <w:hideMark/>
          </w:tcPr>
          <w:p w14:paraId="7514B625" w14:textId="77777777" w:rsidR="00532B1C" w:rsidRPr="00C91120" w:rsidRDefault="00532B1C" w:rsidP="00383E64">
            <w:pPr>
              <w:pStyle w:val="aa"/>
            </w:pPr>
            <w:r w:rsidRPr="00C91120">
              <w:rPr>
                <w:rFonts w:hint="eastAsia"/>
              </w:rPr>
              <w:t>知识点详情</w:t>
            </w:r>
          </w:p>
        </w:tc>
      </w:tr>
      <w:tr w:rsidR="00532B1C" w:rsidRPr="00C91120" w14:paraId="4A0A285E" w14:textId="77777777" w:rsidTr="00383E64">
        <w:trPr>
          <w:jc w:val="center"/>
        </w:trPr>
        <w:tc>
          <w:tcPr>
            <w:tcW w:w="895" w:type="pct"/>
            <w:tcBorders>
              <w:top w:val="single" w:sz="4" w:space="0" w:color="auto"/>
              <w:left w:val="single" w:sz="4" w:space="0" w:color="auto"/>
              <w:bottom w:val="single" w:sz="4" w:space="0" w:color="auto"/>
              <w:right w:val="single" w:sz="4" w:space="0" w:color="auto"/>
            </w:tcBorders>
            <w:hideMark/>
          </w:tcPr>
          <w:p w14:paraId="3397EB84" w14:textId="77777777" w:rsidR="00532B1C" w:rsidRPr="00C91120" w:rsidRDefault="00532B1C" w:rsidP="00383E64">
            <w:pPr>
              <w:pStyle w:val="aa"/>
            </w:pPr>
            <w:r w:rsidRPr="00C91120">
              <w:rPr>
                <w:rFonts w:hint="eastAsia"/>
              </w:rPr>
              <w:t>1</w:t>
            </w:r>
          </w:p>
        </w:tc>
        <w:tc>
          <w:tcPr>
            <w:tcW w:w="2675" w:type="pct"/>
            <w:tcBorders>
              <w:top w:val="single" w:sz="4" w:space="0" w:color="auto"/>
              <w:left w:val="single" w:sz="4" w:space="0" w:color="auto"/>
              <w:bottom w:val="single" w:sz="4" w:space="0" w:color="auto"/>
              <w:right w:val="single" w:sz="4" w:space="0" w:color="auto"/>
            </w:tcBorders>
            <w:hideMark/>
          </w:tcPr>
          <w:p w14:paraId="6632FBEB" w14:textId="77777777" w:rsidR="00532B1C" w:rsidRPr="00C91120" w:rsidRDefault="00532B1C" w:rsidP="00383E64">
            <w:pPr>
              <w:pStyle w:val="aa"/>
            </w:pPr>
            <w:r w:rsidRPr="00C91120">
              <w:rPr>
                <w:rFonts w:hint="eastAsia"/>
              </w:rPr>
              <w:t>数组与矩阵</w:t>
            </w:r>
            <w:r w:rsidRPr="00C91120">
              <w:t>（</w:t>
            </w:r>
            <w:r w:rsidRPr="00C91120">
              <w:rPr>
                <w:rFonts w:ascii="Segoe UI Symbol" w:hAnsi="Segoe UI Symbol" w:cs="Segoe UI Symbol"/>
              </w:rPr>
              <w:t>★★</w:t>
            </w:r>
            <w:r w:rsidRPr="00C91120">
              <w:t>）</w:t>
            </w:r>
          </w:p>
        </w:tc>
        <w:tc>
          <w:tcPr>
            <w:tcW w:w="1429" w:type="pct"/>
            <w:tcBorders>
              <w:top w:val="single" w:sz="4" w:space="0" w:color="auto"/>
              <w:left w:val="single" w:sz="4" w:space="0" w:color="auto"/>
              <w:bottom w:val="single" w:sz="4" w:space="0" w:color="auto"/>
              <w:right w:val="single" w:sz="4" w:space="0" w:color="auto"/>
            </w:tcBorders>
            <w:hideMark/>
          </w:tcPr>
          <w:p w14:paraId="4CF765D3" w14:textId="77777777" w:rsidR="00532B1C" w:rsidRPr="00C91120" w:rsidRDefault="00532B1C" w:rsidP="00383E64">
            <w:pPr>
              <w:pStyle w:val="aa"/>
            </w:pPr>
            <w:r w:rsidRPr="00C91120">
              <w:rPr>
                <w:rFonts w:hint="eastAsia"/>
              </w:rPr>
              <w:t>数组与矩阵</w:t>
            </w:r>
          </w:p>
        </w:tc>
      </w:tr>
      <w:tr w:rsidR="00532B1C" w:rsidRPr="00C91120" w14:paraId="04A55909" w14:textId="77777777" w:rsidTr="00383E64">
        <w:trPr>
          <w:jc w:val="center"/>
        </w:trPr>
        <w:tc>
          <w:tcPr>
            <w:tcW w:w="895" w:type="pct"/>
            <w:tcBorders>
              <w:top w:val="single" w:sz="4" w:space="0" w:color="auto"/>
              <w:left w:val="single" w:sz="4" w:space="0" w:color="auto"/>
              <w:bottom w:val="single" w:sz="4" w:space="0" w:color="auto"/>
              <w:right w:val="single" w:sz="4" w:space="0" w:color="auto"/>
            </w:tcBorders>
            <w:hideMark/>
          </w:tcPr>
          <w:p w14:paraId="02BB7A64" w14:textId="77777777" w:rsidR="00532B1C" w:rsidRPr="00C91120" w:rsidRDefault="00532B1C" w:rsidP="00383E64">
            <w:pPr>
              <w:pStyle w:val="aa"/>
            </w:pPr>
            <w:r w:rsidRPr="00C91120">
              <w:rPr>
                <w:rFonts w:hint="eastAsia"/>
              </w:rPr>
              <w:t>1</w:t>
            </w:r>
          </w:p>
        </w:tc>
        <w:tc>
          <w:tcPr>
            <w:tcW w:w="2675" w:type="pct"/>
            <w:tcBorders>
              <w:top w:val="single" w:sz="4" w:space="0" w:color="auto"/>
              <w:left w:val="single" w:sz="4" w:space="0" w:color="auto"/>
              <w:bottom w:val="single" w:sz="4" w:space="0" w:color="auto"/>
              <w:right w:val="single" w:sz="4" w:space="0" w:color="auto"/>
            </w:tcBorders>
            <w:hideMark/>
          </w:tcPr>
          <w:p w14:paraId="6D52F271" w14:textId="77777777" w:rsidR="00532B1C" w:rsidRPr="00C91120" w:rsidRDefault="00532B1C" w:rsidP="00383E64">
            <w:pPr>
              <w:pStyle w:val="aa"/>
            </w:pPr>
            <w:r w:rsidRPr="00C91120">
              <w:rPr>
                <w:rFonts w:hint="eastAsia"/>
              </w:rPr>
              <w:t>线性结构</w:t>
            </w:r>
            <w:r w:rsidRPr="00C91120">
              <w:t>（</w:t>
            </w:r>
            <w:r w:rsidRPr="00C91120">
              <w:rPr>
                <w:rFonts w:hint="eastAsia"/>
              </w:rPr>
              <w:t>★★★★★</w:t>
            </w:r>
            <w:r w:rsidRPr="00C91120">
              <w:t>）</w:t>
            </w:r>
          </w:p>
        </w:tc>
        <w:tc>
          <w:tcPr>
            <w:tcW w:w="1429" w:type="pct"/>
            <w:tcBorders>
              <w:top w:val="single" w:sz="4" w:space="0" w:color="auto"/>
              <w:left w:val="single" w:sz="4" w:space="0" w:color="auto"/>
              <w:bottom w:val="single" w:sz="4" w:space="0" w:color="auto"/>
              <w:right w:val="single" w:sz="4" w:space="0" w:color="auto"/>
            </w:tcBorders>
            <w:hideMark/>
          </w:tcPr>
          <w:p w14:paraId="222BC806" w14:textId="77777777" w:rsidR="00532B1C" w:rsidRPr="00C91120" w:rsidRDefault="00532B1C" w:rsidP="00383E64">
            <w:pPr>
              <w:pStyle w:val="aa"/>
            </w:pPr>
            <w:r w:rsidRPr="00C91120">
              <w:rPr>
                <w:rFonts w:hint="eastAsia"/>
              </w:rPr>
              <w:t>线性结构</w:t>
            </w:r>
          </w:p>
        </w:tc>
      </w:tr>
      <w:tr w:rsidR="00532B1C" w:rsidRPr="00C91120" w14:paraId="45AFFBFB" w14:textId="77777777" w:rsidTr="00383E64">
        <w:trPr>
          <w:jc w:val="center"/>
        </w:trPr>
        <w:tc>
          <w:tcPr>
            <w:tcW w:w="895" w:type="pct"/>
            <w:tcBorders>
              <w:top w:val="single" w:sz="4" w:space="0" w:color="auto"/>
              <w:left w:val="single" w:sz="4" w:space="0" w:color="auto"/>
              <w:bottom w:val="single" w:sz="4" w:space="0" w:color="auto"/>
              <w:right w:val="single" w:sz="4" w:space="0" w:color="auto"/>
            </w:tcBorders>
          </w:tcPr>
          <w:p w14:paraId="5655735A" w14:textId="77777777" w:rsidR="00532B1C" w:rsidRPr="00C91120" w:rsidRDefault="00532B1C" w:rsidP="00383E64">
            <w:pPr>
              <w:pStyle w:val="aa"/>
            </w:pPr>
            <w:r w:rsidRPr="00C91120">
              <w:rPr>
                <w:rFonts w:hint="eastAsia"/>
              </w:rPr>
              <w:t>1</w:t>
            </w:r>
          </w:p>
        </w:tc>
        <w:tc>
          <w:tcPr>
            <w:tcW w:w="2675" w:type="pct"/>
            <w:tcBorders>
              <w:top w:val="single" w:sz="4" w:space="0" w:color="auto"/>
              <w:left w:val="single" w:sz="4" w:space="0" w:color="auto"/>
              <w:bottom w:val="single" w:sz="4" w:space="0" w:color="auto"/>
              <w:right w:val="single" w:sz="4" w:space="0" w:color="auto"/>
            </w:tcBorders>
          </w:tcPr>
          <w:p w14:paraId="27372FAB" w14:textId="77777777" w:rsidR="00532B1C" w:rsidRPr="00C91120" w:rsidRDefault="00532B1C" w:rsidP="00383E64">
            <w:pPr>
              <w:pStyle w:val="aa"/>
            </w:pPr>
            <w:r w:rsidRPr="00C91120">
              <w:rPr>
                <w:rFonts w:hint="eastAsia"/>
              </w:rPr>
              <w:t>广义表</w:t>
            </w:r>
            <w:r w:rsidRPr="00C91120">
              <w:t>（</w:t>
            </w:r>
            <w:r w:rsidRPr="00C91120">
              <w:rPr>
                <w:rFonts w:ascii="Segoe UI Symbol" w:hAnsi="Segoe UI Symbol" w:cs="Segoe UI Symbol"/>
              </w:rPr>
              <w:t>★</w:t>
            </w:r>
            <w:r w:rsidRPr="00C91120">
              <w:t>）</w:t>
            </w:r>
          </w:p>
        </w:tc>
        <w:tc>
          <w:tcPr>
            <w:tcW w:w="1429" w:type="pct"/>
            <w:tcBorders>
              <w:top w:val="single" w:sz="4" w:space="0" w:color="auto"/>
              <w:left w:val="single" w:sz="4" w:space="0" w:color="auto"/>
              <w:bottom w:val="single" w:sz="4" w:space="0" w:color="auto"/>
              <w:right w:val="single" w:sz="4" w:space="0" w:color="auto"/>
            </w:tcBorders>
          </w:tcPr>
          <w:p w14:paraId="0B2C8326" w14:textId="77777777" w:rsidR="00532B1C" w:rsidRPr="00C91120" w:rsidRDefault="00532B1C" w:rsidP="00383E64">
            <w:pPr>
              <w:pStyle w:val="aa"/>
            </w:pPr>
            <w:r w:rsidRPr="00C91120">
              <w:rPr>
                <w:rFonts w:hint="eastAsia"/>
              </w:rPr>
              <w:t>广义表</w:t>
            </w:r>
          </w:p>
        </w:tc>
      </w:tr>
      <w:tr w:rsidR="00532B1C" w:rsidRPr="00C91120" w14:paraId="25FEE001" w14:textId="77777777" w:rsidTr="00383E64">
        <w:trPr>
          <w:jc w:val="center"/>
        </w:trPr>
        <w:tc>
          <w:tcPr>
            <w:tcW w:w="895" w:type="pct"/>
            <w:tcBorders>
              <w:top w:val="single" w:sz="4" w:space="0" w:color="auto"/>
              <w:left w:val="single" w:sz="4" w:space="0" w:color="auto"/>
              <w:bottom w:val="single" w:sz="4" w:space="0" w:color="auto"/>
              <w:right w:val="single" w:sz="4" w:space="0" w:color="auto"/>
            </w:tcBorders>
            <w:hideMark/>
          </w:tcPr>
          <w:p w14:paraId="0B62A859" w14:textId="77777777" w:rsidR="00532B1C" w:rsidRPr="00C91120" w:rsidRDefault="00532B1C" w:rsidP="00383E64">
            <w:pPr>
              <w:pStyle w:val="aa"/>
            </w:pPr>
            <w:r w:rsidRPr="00C91120">
              <w:rPr>
                <w:rFonts w:hint="eastAsia"/>
              </w:rPr>
              <w:t>1</w:t>
            </w:r>
          </w:p>
        </w:tc>
        <w:tc>
          <w:tcPr>
            <w:tcW w:w="2675" w:type="pct"/>
            <w:tcBorders>
              <w:top w:val="single" w:sz="4" w:space="0" w:color="auto"/>
              <w:left w:val="single" w:sz="4" w:space="0" w:color="auto"/>
              <w:bottom w:val="single" w:sz="4" w:space="0" w:color="auto"/>
              <w:right w:val="single" w:sz="4" w:space="0" w:color="auto"/>
            </w:tcBorders>
            <w:hideMark/>
          </w:tcPr>
          <w:p w14:paraId="62E121D7" w14:textId="77777777" w:rsidR="00532B1C" w:rsidRPr="00C91120" w:rsidRDefault="00532B1C" w:rsidP="00383E64">
            <w:pPr>
              <w:pStyle w:val="aa"/>
            </w:pPr>
            <w:r w:rsidRPr="00C91120">
              <w:rPr>
                <w:rFonts w:hint="eastAsia"/>
              </w:rPr>
              <w:t>树与二叉树</w:t>
            </w:r>
            <w:r w:rsidRPr="00C91120">
              <w:t>（</w:t>
            </w:r>
            <w:r w:rsidRPr="00C91120">
              <w:rPr>
                <w:rFonts w:hint="eastAsia"/>
              </w:rPr>
              <w:t>★★★★★</w:t>
            </w:r>
            <w:r w:rsidRPr="00C91120">
              <w:t>）</w:t>
            </w:r>
          </w:p>
        </w:tc>
        <w:tc>
          <w:tcPr>
            <w:tcW w:w="1429" w:type="pct"/>
            <w:tcBorders>
              <w:top w:val="single" w:sz="4" w:space="0" w:color="auto"/>
              <w:left w:val="single" w:sz="4" w:space="0" w:color="auto"/>
              <w:bottom w:val="single" w:sz="4" w:space="0" w:color="auto"/>
              <w:right w:val="single" w:sz="4" w:space="0" w:color="auto"/>
            </w:tcBorders>
            <w:hideMark/>
          </w:tcPr>
          <w:p w14:paraId="71DC2831" w14:textId="77777777" w:rsidR="00532B1C" w:rsidRPr="00C91120" w:rsidRDefault="00532B1C" w:rsidP="00383E64">
            <w:pPr>
              <w:pStyle w:val="aa"/>
            </w:pPr>
            <w:r w:rsidRPr="00C91120">
              <w:rPr>
                <w:rFonts w:hint="eastAsia"/>
              </w:rPr>
              <w:t>树与二叉树</w:t>
            </w:r>
          </w:p>
        </w:tc>
      </w:tr>
      <w:tr w:rsidR="00532B1C" w:rsidRPr="00C91120" w14:paraId="4D75E6CB" w14:textId="77777777" w:rsidTr="00383E64">
        <w:trPr>
          <w:jc w:val="center"/>
        </w:trPr>
        <w:tc>
          <w:tcPr>
            <w:tcW w:w="895" w:type="pct"/>
            <w:tcBorders>
              <w:top w:val="single" w:sz="4" w:space="0" w:color="auto"/>
              <w:left w:val="single" w:sz="4" w:space="0" w:color="auto"/>
              <w:bottom w:val="single" w:sz="4" w:space="0" w:color="auto"/>
              <w:right w:val="single" w:sz="4" w:space="0" w:color="auto"/>
            </w:tcBorders>
          </w:tcPr>
          <w:p w14:paraId="3DE4581C" w14:textId="77777777" w:rsidR="00532B1C" w:rsidRPr="00C91120" w:rsidRDefault="00532B1C" w:rsidP="00383E64">
            <w:pPr>
              <w:pStyle w:val="aa"/>
            </w:pPr>
            <w:r w:rsidRPr="00C91120">
              <w:rPr>
                <w:rFonts w:hint="eastAsia"/>
              </w:rPr>
              <w:t>1</w:t>
            </w:r>
          </w:p>
        </w:tc>
        <w:tc>
          <w:tcPr>
            <w:tcW w:w="2675" w:type="pct"/>
            <w:tcBorders>
              <w:top w:val="single" w:sz="4" w:space="0" w:color="auto"/>
              <w:left w:val="single" w:sz="4" w:space="0" w:color="auto"/>
              <w:bottom w:val="single" w:sz="4" w:space="0" w:color="auto"/>
              <w:right w:val="single" w:sz="4" w:space="0" w:color="auto"/>
            </w:tcBorders>
          </w:tcPr>
          <w:p w14:paraId="7C150A87" w14:textId="77777777" w:rsidR="00532B1C" w:rsidRPr="00C91120" w:rsidRDefault="00532B1C" w:rsidP="00383E64">
            <w:pPr>
              <w:pStyle w:val="aa"/>
            </w:pPr>
            <w:r w:rsidRPr="00C91120">
              <w:rPr>
                <w:rFonts w:hint="eastAsia"/>
              </w:rPr>
              <w:t>图</w:t>
            </w:r>
            <w:r w:rsidRPr="00C91120">
              <w:t>（</w:t>
            </w:r>
            <w:r w:rsidRPr="00C91120">
              <w:rPr>
                <w:rFonts w:ascii="Segoe UI Symbol" w:hAnsi="Segoe UI Symbol" w:cs="Segoe UI Symbol"/>
              </w:rPr>
              <w:t>★★</w:t>
            </w:r>
            <w:r w:rsidRPr="00C91120">
              <w:t>）</w:t>
            </w:r>
          </w:p>
        </w:tc>
        <w:tc>
          <w:tcPr>
            <w:tcW w:w="1429" w:type="pct"/>
            <w:tcBorders>
              <w:top w:val="single" w:sz="4" w:space="0" w:color="auto"/>
              <w:left w:val="single" w:sz="4" w:space="0" w:color="auto"/>
              <w:bottom w:val="single" w:sz="4" w:space="0" w:color="auto"/>
              <w:right w:val="single" w:sz="4" w:space="0" w:color="auto"/>
            </w:tcBorders>
          </w:tcPr>
          <w:p w14:paraId="4E41CD83" w14:textId="77777777" w:rsidR="00532B1C" w:rsidRPr="00C91120" w:rsidRDefault="00532B1C" w:rsidP="00383E64">
            <w:pPr>
              <w:pStyle w:val="aa"/>
            </w:pPr>
            <w:r w:rsidRPr="00C91120">
              <w:rPr>
                <w:rFonts w:hint="eastAsia"/>
              </w:rPr>
              <w:t>图</w:t>
            </w:r>
          </w:p>
        </w:tc>
      </w:tr>
      <w:bookmarkEnd w:id="534"/>
    </w:tbl>
    <w:p w14:paraId="7F8DC85A" w14:textId="77777777" w:rsidR="00D86A83" w:rsidRDefault="00D86A83" w:rsidP="00D86A83">
      <w:pPr>
        <w:ind w:firstLine="420"/>
      </w:pPr>
    </w:p>
    <w:p w14:paraId="3F23C92C" w14:textId="77777777" w:rsidR="00532B1C" w:rsidRPr="00C91120" w:rsidRDefault="00532B1C" w:rsidP="008D2842">
      <w:pPr>
        <w:pStyle w:val="2"/>
      </w:pPr>
      <w:bookmarkStart w:id="535" w:name="_Toc74672631"/>
      <w:r w:rsidRPr="00C91120">
        <w:rPr>
          <w:rFonts w:hint="eastAsia"/>
        </w:rPr>
        <w:t xml:space="preserve">2 </w:t>
      </w:r>
      <w:r w:rsidRPr="00C91120">
        <w:rPr>
          <w:rFonts w:hint="eastAsia"/>
        </w:rPr>
        <w:t>知识点详情</w:t>
      </w:r>
      <w:bookmarkEnd w:id="535"/>
    </w:p>
    <w:p w14:paraId="5AE96524" w14:textId="77777777" w:rsidR="00532B1C" w:rsidRPr="00C91120" w:rsidRDefault="00532B1C" w:rsidP="008D2842">
      <w:pPr>
        <w:pStyle w:val="3"/>
      </w:pPr>
      <w:bookmarkStart w:id="536" w:name="_Toc74672632"/>
      <w:bookmarkEnd w:id="526"/>
      <w:r w:rsidRPr="00C91120">
        <w:rPr>
          <w:rFonts w:hint="eastAsia"/>
        </w:rPr>
        <w:t>2</w:t>
      </w:r>
      <w:r w:rsidRPr="00C91120">
        <w:t xml:space="preserve">.1 </w:t>
      </w:r>
      <w:r w:rsidRPr="00C91120">
        <w:t>数组与矩阵（</w:t>
      </w:r>
      <w:r w:rsidRPr="00C91120">
        <w:rPr>
          <w:rFonts w:hint="eastAsia"/>
        </w:rPr>
        <w:t>★★</w:t>
      </w:r>
      <w:r w:rsidRPr="00C91120">
        <w:t>）</w:t>
      </w:r>
      <w:bookmarkEnd w:id="536"/>
    </w:p>
    <w:p w14:paraId="46D9ECD8" w14:textId="77777777" w:rsidR="00532B1C" w:rsidRPr="00C91120" w:rsidRDefault="00532B1C" w:rsidP="007F5CE8">
      <w:pPr>
        <w:ind w:firstLine="420"/>
      </w:pPr>
      <w:r w:rsidRPr="00C91120">
        <w:t>【考法分析】</w:t>
      </w:r>
    </w:p>
    <w:p w14:paraId="31600159" w14:textId="77777777" w:rsidR="00532B1C" w:rsidRPr="00C91120" w:rsidRDefault="00532B1C" w:rsidP="007F5CE8">
      <w:pPr>
        <w:ind w:firstLine="420"/>
      </w:pPr>
      <w:r w:rsidRPr="00C91120">
        <w:rPr>
          <w:rFonts w:hint="eastAsia"/>
        </w:rPr>
        <w:t>1</w:t>
      </w:r>
      <w:r w:rsidRPr="00C91120">
        <w:rPr>
          <w:rFonts w:hint="eastAsia"/>
        </w:rPr>
        <w:t>、本知识点的考查形式主要有：给定一些数组或矩阵，计算对应某个元素的存放位置或位置的表示公式。</w:t>
      </w:r>
    </w:p>
    <w:p w14:paraId="4B2075DE" w14:textId="77777777" w:rsidR="00532B1C" w:rsidRPr="00C91120" w:rsidRDefault="00532B1C" w:rsidP="007F5CE8">
      <w:pPr>
        <w:ind w:firstLine="420"/>
      </w:pPr>
      <w:r w:rsidRPr="00C91120">
        <w:t>【要点分析】</w:t>
      </w:r>
    </w:p>
    <w:p w14:paraId="3756AAE1" w14:textId="77777777" w:rsidR="00532B1C" w:rsidRPr="00C91120" w:rsidRDefault="00532B1C" w:rsidP="007F5CE8">
      <w:pPr>
        <w:ind w:firstLine="420"/>
      </w:pPr>
      <w:r w:rsidRPr="00C91120">
        <w:rPr>
          <w:rFonts w:hint="eastAsia"/>
        </w:rPr>
        <w:t>1</w:t>
      </w:r>
      <w:r w:rsidRPr="00C91120">
        <w:rPr>
          <w:rFonts w:hint="eastAsia"/>
        </w:rPr>
        <w:t>、对于数组或矩阵，存储时注意存储方式是按行存储还是按列存储，二者结果有区别。</w:t>
      </w:r>
    </w:p>
    <w:p w14:paraId="12E63C6D" w14:textId="77777777" w:rsidR="00532B1C" w:rsidRPr="00C91120" w:rsidRDefault="00532B1C" w:rsidP="007F5CE8">
      <w:pPr>
        <w:ind w:firstLine="420"/>
      </w:pPr>
      <w:r w:rsidRPr="00C91120">
        <w:rPr>
          <w:rFonts w:hint="eastAsia"/>
        </w:rPr>
        <w:t>2</w:t>
      </w:r>
      <w:r w:rsidRPr="00C91120">
        <w:rPr>
          <w:rFonts w:hint="eastAsia"/>
        </w:rPr>
        <w:t>、对于</w:t>
      </w:r>
      <w:r w:rsidRPr="00C91120">
        <w:rPr>
          <w:rFonts w:hint="eastAsia"/>
          <w:b/>
          <w:bCs/>
        </w:rPr>
        <w:t>存储位置的计算</w:t>
      </w:r>
      <w:r w:rsidRPr="00C91120">
        <w:rPr>
          <w:rFonts w:hint="eastAsia"/>
        </w:rPr>
        <w:t>，可以理解为计算当前位置以要求的存储方式存放时，前面已经存放了多少个元素。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167"/>
        <w:gridCol w:w="5760"/>
      </w:tblGrid>
      <w:tr w:rsidR="00532B1C" w:rsidRPr="00116A74" w14:paraId="7DD7AED5" w14:textId="77777777" w:rsidTr="00015209">
        <w:tc>
          <w:tcPr>
            <w:tcW w:w="1367" w:type="pct"/>
            <w:shd w:val="clear" w:color="auto" w:fill="auto"/>
            <w:tcMar>
              <w:top w:w="15" w:type="dxa"/>
              <w:left w:w="108" w:type="dxa"/>
              <w:bottom w:w="0" w:type="dxa"/>
              <w:right w:w="108" w:type="dxa"/>
            </w:tcMar>
            <w:vAlign w:val="center"/>
            <w:hideMark/>
          </w:tcPr>
          <w:p w14:paraId="25A8EE67" w14:textId="77777777" w:rsidR="00532B1C" w:rsidRPr="00116A74" w:rsidRDefault="00532B1C" w:rsidP="00015209">
            <w:pPr>
              <w:pStyle w:val="aa"/>
            </w:pPr>
            <w:r w:rsidRPr="00116A74">
              <w:rPr>
                <w:rFonts w:hint="eastAsia"/>
              </w:rPr>
              <w:t>数组类型</w:t>
            </w:r>
          </w:p>
        </w:tc>
        <w:tc>
          <w:tcPr>
            <w:tcW w:w="3633" w:type="pct"/>
            <w:shd w:val="clear" w:color="auto" w:fill="auto"/>
            <w:tcMar>
              <w:top w:w="15" w:type="dxa"/>
              <w:left w:w="108" w:type="dxa"/>
              <w:bottom w:w="0" w:type="dxa"/>
              <w:right w:w="108" w:type="dxa"/>
            </w:tcMar>
            <w:vAlign w:val="center"/>
            <w:hideMark/>
          </w:tcPr>
          <w:p w14:paraId="5CCE9FDC" w14:textId="77777777" w:rsidR="00532B1C" w:rsidRPr="00116A74" w:rsidRDefault="00532B1C" w:rsidP="00015209">
            <w:pPr>
              <w:pStyle w:val="aa"/>
            </w:pPr>
            <w:r w:rsidRPr="00116A74">
              <w:rPr>
                <w:rFonts w:hint="eastAsia"/>
              </w:rPr>
              <w:t>存储地址计算</w:t>
            </w:r>
          </w:p>
        </w:tc>
      </w:tr>
      <w:tr w:rsidR="00532B1C" w:rsidRPr="00116A74" w14:paraId="741741B6" w14:textId="77777777" w:rsidTr="00015209">
        <w:tc>
          <w:tcPr>
            <w:tcW w:w="1367" w:type="pct"/>
            <w:shd w:val="clear" w:color="auto" w:fill="auto"/>
            <w:tcMar>
              <w:top w:w="15" w:type="dxa"/>
              <w:left w:w="108" w:type="dxa"/>
              <w:bottom w:w="0" w:type="dxa"/>
              <w:right w:w="108" w:type="dxa"/>
            </w:tcMar>
            <w:vAlign w:val="center"/>
            <w:hideMark/>
          </w:tcPr>
          <w:p w14:paraId="565B2181" w14:textId="77777777" w:rsidR="00532B1C" w:rsidRPr="00116A74" w:rsidRDefault="00532B1C" w:rsidP="00015209">
            <w:pPr>
              <w:pStyle w:val="aa"/>
            </w:pPr>
            <w:r w:rsidRPr="00116A74">
              <w:rPr>
                <w:rFonts w:hint="eastAsia"/>
              </w:rPr>
              <w:t>一维数组</w:t>
            </w:r>
            <w:r w:rsidRPr="00116A74">
              <w:rPr>
                <w:rFonts w:hint="eastAsia"/>
              </w:rPr>
              <w:t xml:space="preserve">a[n] </w:t>
            </w:r>
          </w:p>
        </w:tc>
        <w:tc>
          <w:tcPr>
            <w:tcW w:w="3633" w:type="pct"/>
            <w:shd w:val="clear" w:color="auto" w:fill="auto"/>
            <w:tcMar>
              <w:top w:w="15" w:type="dxa"/>
              <w:left w:w="108" w:type="dxa"/>
              <w:bottom w:w="0" w:type="dxa"/>
              <w:right w:w="108" w:type="dxa"/>
            </w:tcMar>
            <w:vAlign w:val="center"/>
            <w:hideMark/>
          </w:tcPr>
          <w:p w14:paraId="01214316" w14:textId="77777777" w:rsidR="00532B1C" w:rsidRPr="00116A74" w:rsidRDefault="00532B1C" w:rsidP="00015209">
            <w:pPr>
              <w:pStyle w:val="aa"/>
            </w:pPr>
            <w:r w:rsidRPr="00116A74">
              <w:rPr>
                <w:rFonts w:hint="eastAsia"/>
              </w:rPr>
              <w:t>a[i]</w:t>
            </w:r>
            <w:r w:rsidRPr="00116A74">
              <w:rPr>
                <w:rFonts w:hint="eastAsia"/>
              </w:rPr>
              <w:t>的存储地址为：</w:t>
            </w:r>
            <w:r w:rsidRPr="00116A74">
              <w:rPr>
                <w:rFonts w:hint="eastAsia"/>
              </w:rPr>
              <w:t xml:space="preserve">a+i*len </w:t>
            </w:r>
          </w:p>
        </w:tc>
      </w:tr>
      <w:tr w:rsidR="00532B1C" w:rsidRPr="00116A74" w14:paraId="2EC54282" w14:textId="77777777" w:rsidTr="00015209">
        <w:tc>
          <w:tcPr>
            <w:tcW w:w="1367" w:type="pct"/>
            <w:shd w:val="clear" w:color="auto" w:fill="auto"/>
            <w:tcMar>
              <w:top w:w="15" w:type="dxa"/>
              <w:left w:w="108" w:type="dxa"/>
              <w:bottom w:w="0" w:type="dxa"/>
              <w:right w:w="108" w:type="dxa"/>
            </w:tcMar>
            <w:vAlign w:val="center"/>
            <w:hideMark/>
          </w:tcPr>
          <w:p w14:paraId="3B40CF17" w14:textId="77777777" w:rsidR="00532B1C" w:rsidRPr="00116A74" w:rsidRDefault="00532B1C" w:rsidP="00015209">
            <w:pPr>
              <w:pStyle w:val="aa"/>
            </w:pPr>
            <w:r w:rsidRPr="00116A74">
              <w:rPr>
                <w:rFonts w:hint="eastAsia"/>
              </w:rPr>
              <w:t>二维数组</w:t>
            </w:r>
            <w:r w:rsidRPr="00116A74">
              <w:rPr>
                <w:rFonts w:hint="eastAsia"/>
              </w:rPr>
              <w:t xml:space="preserve">a[m][n] </w:t>
            </w:r>
          </w:p>
        </w:tc>
        <w:tc>
          <w:tcPr>
            <w:tcW w:w="3633" w:type="pct"/>
            <w:shd w:val="clear" w:color="auto" w:fill="auto"/>
            <w:tcMar>
              <w:top w:w="15" w:type="dxa"/>
              <w:left w:w="108" w:type="dxa"/>
              <w:bottom w:w="0" w:type="dxa"/>
              <w:right w:w="108" w:type="dxa"/>
            </w:tcMar>
            <w:vAlign w:val="center"/>
            <w:hideMark/>
          </w:tcPr>
          <w:p w14:paraId="405580FE" w14:textId="6A0E614E" w:rsidR="00532B1C" w:rsidRPr="00116A74" w:rsidRDefault="00532B1C" w:rsidP="00015209">
            <w:pPr>
              <w:pStyle w:val="aa"/>
            </w:pPr>
            <w:r w:rsidRPr="00116A74">
              <w:rPr>
                <w:rFonts w:hint="eastAsia"/>
              </w:rPr>
              <w:t>a[i][j]</w:t>
            </w:r>
            <w:r w:rsidRPr="00116A74">
              <w:rPr>
                <w:rFonts w:hint="eastAsia"/>
              </w:rPr>
              <w:t>的存储地址（按行存储）为：</w:t>
            </w:r>
            <w:r w:rsidRPr="00116A74">
              <w:rPr>
                <w:rFonts w:hint="eastAsia"/>
              </w:rPr>
              <w:t xml:space="preserve">a+(i*n+j)*len </w:t>
            </w:r>
          </w:p>
          <w:p w14:paraId="2B426FBC" w14:textId="5EE71B64" w:rsidR="00532B1C" w:rsidRPr="00116A74" w:rsidRDefault="00532B1C" w:rsidP="00015209">
            <w:pPr>
              <w:pStyle w:val="aa"/>
            </w:pPr>
            <w:r w:rsidRPr="00116A74">
              <w:rPr>
                <w:rFonts w:hint="eastAsia"/>
              </w:rPr>
              <w:t>a[i][j]</w:t>
            </w:r>
            <w:r w:rsidRPr="00116A74">
              <w:rPr>
                <w:rFonts w:hint="eastAsia"/>
              </w:rPr>
              <w:t>的存储地址（按列存储）为：</w:t>
            </w:r>
            <w:r w:rsidRPr="00116A74">
              <w:rPr>
                <w:rFonts w:hint="eastAsia"/>
              </w:rPr>
              <w:t xml:space="preserve">a+(j*m+i)*len </w:t>
            </w:r>
          </w:p>
        </w:tc>
      </w:tr>
    </w:tbl>
    <w:p w14:paraId="60954C71" w14:textId="77777777" w:rsidR="00532B1C" w:rsidRPr="00116A74" w:rsidRDefault="00532B1C" w:rsidP="007F5CE8">
      <w:pPr>
        <w:ind w:firstLine="420"/>
      </w:pPr>
    </w:p>
    <w:p w14:paraId="5AA2755F" w14:textId="77777777" w:rsidR="00532B1C" w:rsidRPr="00C91120" w:rsidRDefault="00532B1C" w:rsidP="00D86A83">
      <w:pPr>
        <w:pStyle w:val="aa"/>
      </w:pPr>
      <w:r w:rsidRPr="00C91120">
        <w:rPr>
          <w:noProof/>
        </w:rPr>
        <w:drawing>
          <wp:inline distT="0" distB="0" distL="0" distR="0" wp14:anchorId="0975FE0B" wp14:editId="0E9F9463">
            <wp:extent cx="3960000" cy="2111732"/>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60000" cy="2111732"/>
                    </a:xfrm>
                    <a:prstGeom prst="rect">
                      <a:avLst/>
                    </a:prstGeom>
                    <a:noFill/>
                  </pic:spPr>
                </pic:pic>
              </a:graphicData>
            </a:graphic>
          </wp:inline>
        </w:drawing>
      </w:r>
    </w:p>
    <w:p w14:paraId="257DB40D" w14:textId="77777777" w:rsidR="00532B1C" w:rsidRPr="00C91120" w:rsidRDefault="00532B1C" w:rsidP="007F5CE8">
      <w:pPr>
        <w:ind w:firstLine="420"/>
      </w:pPr>
      <w:r w:rsidRPr="00C91120">
        <w:t>【备考点拨】</w:t>
      </w:r>
    </w:p>
    <w:p w14:paraId="627117D5" w14:textId="77777777" w:rsidR="00532B1C" w:rsidRPr="00C91120" w:rsidRDefault="00532B1C" w:rsidP="007F5CE8">
      <w:pPr>
        <w:ind w:firstLine="420"/>
      </w:pPr>
      <w:r w:rsidRPr="00C91120">
        <w:rPr>
          <w:rFonts w:hint="eastAsia"/>
        </w:rPr>
        <w:t>1</w:t>
      </w:r>
      <w:r w:rsidRPr="00C91120">
        <w:rPr>
          <w:rFonts w:hint="eastAsia"/>
        </w:rPr>
        <w:t>、对于某些相对繁杂的数组或矩阵，建议可以将前几个特殊的元素（如</w:t>
      </w:r>
      <w:r w:rsidRPr="00C91120">
        <w:rPr>
          <w:rFonts w:hint="eastAsia"/>
        </w:rPr>
        <w:t>a</w:t>
      </w:r>
      <w:r w:rsidRPr="00C91120">
        <w:t>[0][0]</w:t>
      </w:r>
      <w:r w:rsidRPr="00C91120">
        <w:t>等</w:t>
      </w:r>
      <w:r w:rsidRPr="00C91120">
        <w:rPr>
          <w:rFonts w:hint="eastAsia"/>
        </w:rPr>
        <w:t>）代入验证公式，排除错误的选项，直到找出正确选项。</w:t>
      </w:r>
    </w:p>
    <w:p w14:paraId="27AC40AA" w14:textId="77777777" w:rsidR="00532B1C" w:rsidRPr="00C91120" w:rsidRDefault="00532B1C" w:rsidP="008D2842">
      <w:pPr>
        <w:pStyle w:val="3"/>
      </w:pPr>
      <w:bookmarkStart w:id="537" w:name="_Toc74672633"/>
      <w:r w:rsidRPr="00C91120">
        <w:rPr>
          <w:rFonts w:hint="eastAsia"/>
        </w:rPr>
        <w:t>2</w:t>
      </w:r>
      <w:r w:rsidRPr="00C91120">
        <w:t xml:space="preserve">.2 </w:t>
      </w:r>
      <w:r w:rsidRPr="00C91120">
        <w:t>线性</w:t>
      </w:r>
      <w:r w:rsidRPr="00C91120">
        <w:rPr>
          <w:rFonts w:hint="eastAsia"/>
        </w:rPr>
        <w:t>结构</w:t>
      </w:r>
      <w:r w:rsidRPr="00C91120">
        <w:t>（</w:t>
      </w:r>
      <w:r w:rsidRPr="00C91120">
        <w:rPr>
          <w:rFonts w:hint="eastAsia"/>
        </w:rPr>
        <w:t>★★★★★</w:t>
      </w:r>
      <w:r w:rsidRPr="00C91120">
        <w:t>）</w:t>
      </w:r>
      <w:bookmarkEnd w:id="537"/>
    </w:p>
    <w:p w14:paraId="16397E05" w14:textId="77777777" w:rsidR="00532B1C" w:rsidRPr="00C91120" w:rsidRDefault="00532B1C" w:rsidP="007F5CE8">
      <w:pPr>
        <w:ind w:firstLine="420"/>
      </w:pPr>
      <w:r w:rsidRPr="00C91120">
        <w:t>【考法分析】</w:t>
      </w:r>
    </w:p>
    <w:p w14:paraId="36A44B80" w14:textId="77777777" w:rsidR="00532B1C" w:rsidRPr="00C91120" w:rsidRDefault="00532B1C" w:rsidP="007F5CE8">
      <w:pPr>
        <w:ind w:firstLine="420"/>
      </w:pPr>
      <w:r w:rsidRPr="00C91120">
        <w:rPr>
          <w:rFonts w:hint="eastAsia"/>
        </w:rPr>
        <w:t>1</w:t>
      </w:r>
      <w:r w:rsidRPr="00C91120">
        <w:rPr>
          <w:rFonts w:hint="eastAsia"/>
        </w:rPr>
        <w:t>、本知识点的主要考查形式有：对顺序表和链表的一些特点描述判断正误；或对顺序表和链表的一些操作进行对比；对于特殊的线性表队列和栈的一些概念描述判断正误，或二者的出入序列合法性的判断。</w:t>
      </w:r>
    </w:p>
    <w:p w14:paraId="57F1447E" w14:textId="77777777" w:rsidR="00532B1C" w:rsidRPr="00C91120" w:rsidRDefault="00532B1C" w:rsidP="007F5CE8">
      <w:pPr>
        <w:ind w:firstLine="420"/>
      </w:pPr>
      <w:r w:rsidRPr="00C91120">
        <w:t>【要点分析】</w:t>
      </w:r>
    </w:p>
    <w:p w14:paraId="5DDD6B31" w14:textId="77777777" w:rsidR="00532B1C" w:rsidRPr="00C91120" w:rsidRDefault="00532B1C" w:rsidP="007F5CE8">
      <w:pPr>
        <w:ind w:firstLine="420"/>
      </w:pPr>
      <w:r w:rsidRPr="00C91120">
        <w:rPr>
          <w:rFonts w:hint="eastAsia"/>
        </w:rPr>
        <w:t>1</w:t>
      </w:r>
      <w:r w:rsidRPr="00C91120">
        <w:rPr>
          <w:rFonts w:hint="eastAsia"/>
        </w:rPr>
        <w:t>、顺序表和链表的对比：</w:t>
      </w:r>
    </w:p>
    <w:tbl>
      <w:tblPr>
        <w:tblStyle w:val="a7"/>
        <w:tblW w:w="5000" w:type="pct"/>
        <w:tblLook w:val="0600" w:firstRow="0" w:lastRow="0" w:firstColumn="0" w:lastColumn="0" w:noHBand="1" w:noVBand="1"/>
      </w:tblPr>
      <w:tblGrid>
        <w:gridCol w:w="1130"/>
        <w:gridCol w:w="1134"/>
        <w:gridCol w:w="3543"/>
        <w:gridCol w:w="2120"/>
      </w:tblGrid>
      <w:tr w:rsidR="00532B1C" w:rsidRPr="00532B1C" w14:paraId="1FF3CF7C" w14:textId="77777777" w:rsidTr="00383E64">
        <w:trPr>
          <w:trHeight w:val="20"/>
        </w:trPr>
        <w:tc>
          <w:tcPr>
            <w:tcW w:w="713" w:type="pct"/>
            <w:vAlign w:val="center"/>
            <w:hideMark/>
          </w:tcPr>
          <w:p w14:paraId="731F5DCC" w14:textId="77777777" w:rsidR="00532B1C" w:rsidRPr="00532B1C" w:rsidRDefault="00532B1C" w:rsidP="00D86A83">
            <w:pPr>
              <w:pStyle w:val="aa"/>
            </w:pPr>
            <w:r w:rsidRPr="00532B1C">
              <w:rPr>
                <w:rFonts w:hint="eastAsia"/>
              </w:rPr>
              <w:t>性能类别</w:t>
            </w:r>
          </w:p>
        </w:tc>
        <w:tc>
          <w:tcPr>
            <w:tcW w:w="715" w:type="pct"/>
            <w:vAlign w:val="center"/>
            <w:hideMark/>
          </w:tcPr>
          <w:p w14:paraId="155E3DDF" w14:textId="77777777" w:rsidR="00532B1C" w:rsidRPr="00532B1C" w:rsidRDefault="00532B1C" w:rsidP="00D86A83">
            <w:pPr>
              <w:pStyle w:val="aa"/>
            </w:pPr>
            <w:r w:rsidRPr="00532B1C">
              <w:rPr>
                <w:rFonts w:hint="eastAsia"/>
              </w:rPr>
              <w:t>具体项目</w:t>
            </w:r>
          </w:p>
        </w:tc>
        <w:tc>
          <w:tcPr>
            <w:tcW w:w="2235" w:type="pct"/>
            <w:vAlign w:val="center"/>
            <w:hideMark/>
          </w:tcPr>
          <w:p w14:paraId="5B783EF2" w14:textId="77777777" w:rsidR="00532B1C" w:rsidRPr="00532B1C" w:rsidRDefault="00532B1C" w:rsidP="00D86A83">
            <w:pPr>
              <w:pStyle w:val="aa"/>
            </w:pPr>
            <w:r w:rsidRPr="00532B1C">
              <w:rPr>
                <w:rFonts w:hint="eastAsia"/>
              </w:rPr>
              <w:t>顺序存储</w:t>
            </w:r>
          </w:p>
        </w:tc>
        <w:tc>
          <w:tcPr>
            <w:tcW w:w="1337" w:type="pct"/>
            <w:vAlign w:val="center"/>
            <w:hideMark/>
          </w:tcPr>
          <w:p w14:paraId="2F13A6D4" w14:textId="77777777" w:rsidR="00532B1C" w:rsidRPr="00532B1C" w:rsidRDefault="00532B1C" w:rsidP="00D86A83">
            <w:pPr>
              <w:pStyle w:val="aa"/>
            </w:pPr>
            <w:r w:rsidRPr="00532B1C">
              <w:rPr>
                <w:rFonts w:hint="eastAsia"/>
              </w:rPr>
              <w:t>链式存储</w:t>
            </w:r>
          </w:p>
        </w:tc>
      </w:tr>
      <w:tr w:rsidR="00532B1C" w:rsidRPr="00532B1C" w14:paraId="4F629C80" w14:textId="77777777" w:rsidTr="00383E64">
        <w:trPr>
          <w:trHeight w:val="20"/>
        </w:trPr>
        <w:tc>
          <w:tcPr>
            <w:tcW w:w="713" w:type="pct"/>
            <w:vMerge w:val="restart"/>
            <w:vAlign w:val="center"/>
            <w:hideMark/>
          </w:tcPr>
          <w:p w14:paraId="676B91ED" w14:textId="77777777" w:rsidR="00532B1C" w:rsidRPr="00532B1C" w:rsidRDefault="00532B1C" w:rsidP="00D86A83">
            <w:pPr>
              <w:pStyle w:val="aa"/>
            </w:pPr>
            <w:r w:rsidRPr="00532B1C">
              <w:rPr>
                <w:rFonts w:hint="eastAsia"/>
              </w:rPr>
              <w:t>空间性能</w:t>
            </w:r>
          </w:p>
        </w:tc>
        <w:tc>
          <w:tcPr>
            <w:tcW w:w="715" w:type="pct"/>
            <w:vAlign w:val="center"/>
            <w:hideMark/>
          </w:tcPr>
          <w:p w14:paraId="24CA0EAF" w14:textId="77777777" w:rsidR="00532B1C" w:rsidRPr="00532B1C" w:rsidRDefault="00532B1C" w:rsidP="00D86A83">
            <w:pPr>
              <w:pStyle w:val="aa"/>
            </w:pPr>
            <w:r w:rsidRPr="00532B1C">
              <w:rPr>
                <w:rFonts w:hint="eastAsia"/>
              </w:rPr>
              <w:t>存储密度</w:t>
            </w:r>
          </w:p>
        </w:tc>
        <w:tc>
          <w:tcPr>
            <w:tcW w:w="2235" w:type="pct"/>
            <w:vAlign w:val="center"/>
            <w:hideMark/>
          </w:tcPr>
          <w:p w14:paraId="76A22464" w14:textId="77777777" w:rsidR="00532B1C" w:rsidRPr="00532B1C" w:rsidRDefault="00532B1C" w:rsidP="00D86A83">
            <w:pPr>
              <w:pStyle w:val="aa"/>
            </w:pPr>
            <w:r w:rsidRPr="00532B1C">
              <w:rPr>
                <w:rFonts w:hint="eastAsia"/>
              </w:rPr>
              <w:t>=1</w:t>
            </w:r>
            <w:r w:rsidRPr="00532B1C">
              <w:rPr>
                <w:rFonts w:hint="eastAsia"/>
              </w:rPr>
              <w:t>，更优</w:t>
            </w:r>
          </w:p>
        </w:tc>
        <w:tc>
          <w:tcPr>
            <w:tcW w:w="1337" w:type="pct"/>
            <w:vAlign w:val="center"/>
            <w:hideMark/>
          </w:tcPr>
          <w:p w14:paraId="455B01D8" w14:textId="77777777" w:rsidR="00532B1C" w:rsidRPr="00532B1C" w:rsidRDefault="00532B1C" w:rsidP="00D86A83">
            <w:pPr>
              <w:pStyle w:val="aa"/>
            </w:pPr>
            <w:r w:rsidRPr="00532B1C">
              <w:rPr>
                <w:rFonts w:hint="eastAsia"/>
              </w:rPr>
              <w:t>&lt;1</w:t>
            </w:r>
          </w:p>
        </w:tc>
      </w:tr>
      <w:tr w:rsidR="00532B1C" w:rsidRPr="00532B1C" w14:paraId="72514A28" w14:textId="77777777" w:rsidTr="00383E64">
        <w:trPr>
          <w:trHeight w:val="20"/>
        </w:trPr>
        <w:tc>
          <w:tcPr>
            <w:tcW w:w="713" w:type="pct"/>
            <w:vMerge/>
            <w:vAlign w:val="center"/>
            <w:hideMark/>
          </w:tcPr>
          <w:p w14:paraId="151ABCF5" w14:textId="77777777" w:rsidR="00532B1C" w:rsidRPr="00532B1C" w:rsidRDefault="00532B1C" w:rsidP="00D86A83">
            <w:pPr>
              <w:pStyle w:val="aa"/>
            </w:pPr>
          </w:p>
        </w:tc>
        <w:tc>
          <w:tcPr>
            <w:tcW w:w="715" w:type="pct"/>
            <w:vAlign w:val="center"/>
            <w:hideMark/>
          </w:tcPr>
          <w:p w14:paraId="3DCFD068" w14:textId="77777777" w:rsidR="00532B1C" w:rsidRPr="00532B1C" w:rsidRDefault="00532B1C" w:rsidP="00D86A83">
            <w:pPr>
              <w:pStyle w:val="aa"/>
            </w:pPr>
            <w:r w:rsidRPr="00532B1C">
              <w:rPr>
                <w:rFonts w:hint="eastAsia"/>
              </w:rPr>
              <w:t>容量分配</w:t>
            </w:r>
          </w:p>
        </w:tc>
        <w:tc>
          <w:tcPr>
            <w:tcW w:w="2235" w:type="pct"/>
            <w:vAlign w:val="center"/>
            <w:hideMark/>
          </w:tcPr>
          <w:p w14:paraId="687AF19B" w14:textId="77777777" w:rsidR="00532B1C" w:rsidRPr="00532B1C" w:rsidRDefault="00532B1C" w:rsidP="00D86A83">
            <w:pPr>
              <w:pStyle w:val="aa"/>
            </w:pPr>
            <w:r w:rsidRPr="00532B1C">
              <w:rPr>
                <w:rFonts w:hint="eastAsia"/>
              </w:rPr>
              <w:t>事先确定</w:t>
            </w:r>
          </w:p>
        </w:tc>
        <w:tc>
          <w:tcPr>
            <w:tcW w:w="1337" w:type="pct"/>
            <w:vAlign w:val="center"/>
            <w:hideMark/>
          </w:tcPr>
          <w:p w14:paraId="4F93C09E" w14:textId="77777777" w:rsidR="00532B1C" w:rsidRPr="00532B1C" w:rsidRDefault="00532B1C" w:rsidP="00D86A83">
            <w:pPr>
              <w:pStyle w:val="aa"/>
            </w:pPr>
            <w:r w:rsidRPr="00532B1C">
              <w:rPr>
                <w:rFonts w:hint="eastAsia"/>
              </w:rPr>
              <w:t>动态改变，更优</w:t>
            </w:r>
          </w:p>
        </w:tc>
      </w:tr>
      <w:tr w:rsidR="00532B1C" w:rsidRPr="00532B1C" w14:paraId="56423608" w14:textId="77777777" w:rsidTr="00383E64">
        <w:trPr>
          <w:trHeight w:val="20"/>
        </w:trPr>
        <w:tc>
          <w:tcPr>
            <w:tcW w:w="713" w:type="pct"/>
            <w:vMerge w:val="restart"/>
            <w:vAlign w:val="center"/>
            <w:hideMark/>
          </w:tcPr>
          <w:p w14:paraId="3396DBCA" w14:textId="77777777" w:rsidR="00532B1C" w:rsidRPr="00532B1C" w:rsidRDefault="00532B1C" w:rsidP="00D86A83">
            <w:pPr>
              <w:pStyle w:val="aa"/>
            </w:pPr>
            <w:r w:rsidRPr="00532B1C">
              <w:rPr>
                <w:rFonts w:hint="eastAsia"/>
              </w:rPr>
              <w:t>时间性能</w:t>
            </w:r>
          </w:p>
        </w:tc>
        <w:tc>
          <w:tcPr>
            <w:tcW w:w="715" w:type="pct"/>
            <w:vAlign w:val="center"/>
            <w:hideMark/>
          </w:tcPr>
          <w:p w14:paraId="3D7AA694" w14:textId="77777777" w:rsidR="00532B1C" w:rsidRPr="00532B1C" w:rsidRDefault="00532B1C" w:rsidP="00D86A83">
            <w:pPr>
              <w:pStyle w:val="aa"/>
            </w:pPr>
            <w:r w:rsidRPr="00532B1C">
              <w:rPr>
                <w:rFonts w:hint="eastAsia"/>
              </w:rPr>
              <w:t>查找运算</w:t>
            </w:r>
          </w:p>
        </w:tc>
        <w:tc>
          <w:tcPr>
            <w:tcW w:w="2235" w:type="pct"/>
            <w:vAlign w:val="center"/>
            <w:hideMark/>
          </w:tcPr>
          <w:p w14:paraId="25555F92" w14:textId="411ABD44" w:rsidR="00532B1C" w:rsidRPr="00532B1C" w:rsidRDefault="00532B1C" w:rsidP="00D86A83">
            <w:pPr>
              <w:pStyle w:val="aa"/>
            </w:pPr>
            <w:r w:rsidRPr="00532B1C">
              <w:rPr>
                <w:rFonts w:hint="eastAsia"/>
              </w:rPr>
              <w:t>O(n)</w:t>
            </w:r>
          </w:p>
        </w:tc>
        <w:tc>
          <w:tcPr>
            <w:tcW w:w="1337" w:type="pct"/>
            <w:vAlign w:val="center"/>
            <w:hideMark/>
          </w:tcPr>
          <w:p w14:paraId="57403BC7" w14:textId="3A39478D" w:rsidR="00532B1C" w:rsidRPr="00532B1C" w:rsidRDefault="00532B1C" w:rsidP="00D86A83">
            <w:pPr>
              <w:pStyle w:val="aa"/>
            </w:pPr>
            <w:r w:rsidRPr="00532B1C">
              <w:rPr>
                <w:rFonts w:hint="eastAsia"/>
              </w:rPr>
              <w:t>O(n)</w:t>
            </w:r>
          </w:p>
        </w:tc>
      </w:tr>
      <w:tr w:rsidR="00532B1C" w:rsidRPr="00532B1C" w14:paraId="5F02BEC3" w14:textId="77777777" w:rsidTr="00383E64">
        <w:trPr>
          <w:trHeight w:val="20"/>
        </w:trPr>
        <w:tc>
          <w:tcPr>
            <w:tcW w:w="713" w:type="pct"/>
            <w:vMerge/>
            <w:vAlign w:val="center"/>
            <w:hideMark/>
          </w:tcPr>
          <w:p w14:paraId="451FAA98" w14:textId="77777777" w:rsidR="00532B1C" w:rsidRPr="00532B1C" w:rsidRDefault="00532B1C" w:rsidP="00D86A83">
            <w:pPr>
              <w:pStyle w:val="aa"/>
            </w:pPr>
          </w:p>
        </w:tc>
        <w:tc>
          <w:tcPr>
            <w:tcW w:w="715" w:type="pct"/>
            <w:vAlign w:val="center"/>
            <w:hideMark/>
          </w:tcPr>
          <w:p w14:paraId="6AE07351" w14:textId="77777777" w:rsidR="00532B1C" w:rsidRPr="00532B1C" w:rsidRDefault="00532B1C" w:rsidP="00D86A83">
            <w:pPr>
              <w:pStyle w:val="aa"/>
            </w:pPr>
            <w:r w:rsidRPr="00532B1C">
              <w:rPr>
                <w:rFonts w:hint="eastAsia"/>
              </w:rPr>
              <w:t>读运算</w:t>
            </w:r>
          </w:p>
        </w:tc>
        <w:tc>
          <w:tcPr>
            <w:tcW w:w="2235" w:type="pct"/>
            <w:vAlign w:val="center"/>
            <w:hideMark/>
          </w:tcPr>
          <w:p w14:paraId="3FB4CC0F" w14:textId="7A7D6BF3" w:rsidR="00532B1C" w:rsidRPr="00532B1C" w:rsidRDefault="00532B1C" w:rsidP="00D86A83">
            <w:pPr>
              <w:pStyle w:val="aa"/>
            </w:pPr>
            <w:r w:rsidRPr="00532B1C">
              <w:rPr>
                <w:rFonts w:hint="eastAsia"/>
              </w:rPr>
              <w:t>O(1)</w:t>
            </w:r>
            <w:r w:rsidRPr="00532B1C">
              <w:rPr>
                <w:rFonts w:hint="eastAsia"/>
              </w:rPr>
              <w:t>，更优</w:t>
            </w:r>
          </w:p>
        </w:tc>
        <w:tc>
          <w:tcPr>
            <w:tcW w:w="1337" w:type="pct"/>
            <w:vAlign w:val="center"/>
            <w:hideMark/>
          </w:tcPr>
          <w:p w14:paraId="16052901" w14:textId="6797EFD9" w:rsidR="00532B1C" w:rsidRPr="00532B1C" w:rsidRDefault="00532B1C" w:rsidP="00D86A83">
            <w:pPr>
              <w:pStyle w:val="aa"/>
            </w:pPr>
            <w:r w:rsidRPr="00532B1C">
              <w:rPr>
                <w:rFonts w:hint="eastAsia"/>
              </w:rPr>
              <w:t>O(n)</w:t>
            </w:r>
            <w:r w:rsidRPr="00532B1C">
              <w:rPr>
                <w:rFonts w:hint="eastAsia"/>
              </w:rPr>
              <w:t>，最好情况为</w:t>
            </w:r>
            <w:r w:rsidRPr="00532B1C">
              <w:rPr>
                <w:rFonts w:hint="eastAsia"/>
              </w:rPr>
              <w:t>1</w:t>
            </w:r>
            <w:r w:rsidRPr="00532B1C">
              <w:rPr>
                <w:rFonts w:hint="eastAsia"/>
              </w:rPr>
              <w:t>，最坏情况为</w:t>
            </w:r>
            <w:r w:rsidRPr="00532B1C">
              <w:rPr>
                <w:rFonts w:hint="eastAsia"/>
              </w:rPr>
              <w:t>n</w:t>
            </w:r>
          </w:p>
        </w:tc>
      </w:tr>
      <w:tr w:rsidR="00532B1C" w:rsidRPr="00532B1C" w14:paraId="5BC84324" w14:textId="77777777" w:rsidTr="00383E64">
        <w:trPr>
          <w:trHeight w:val="20"/>
        </w:trPr>
        <w:tc>
          <w:tcPr>
            <w:tcW w:w="713" w:type="pct"/>
            <w:vMerge/>
            <w:vAlign w:val="center"/>
            <w:hideMark/>
          </w:tcPr>
          <w:p w14:paraId="075D2FE9" w14:textId="77777777" w:rsidR="00532B1C" w:rsidRPr="00532B1C" w:rsidRDefault="00532B1C" w:rsidP="00D86A83">
            <w:pPr>
              <w:pStyle w:val="aa"/>
            </w:pPr>
          </w:p>
        </w:tc>
        <w:tc>
          <w:tcPr>
            <w:tcW w:w="715" w:type="pct"/>
            <w:vAlign w:val="center"/>
            <w:hideMark/>
          </w:tcPr>
          <w:p w14:paraId="1D03B4CB" w14:textId="77777777" w:rsidR="00532B1C" w:rsidRPr="00532B1C" w:rsidRDefault="00532B1C" w:rsidP="00D86A83">
            <w:pPr>
              <w:pStyle w:val="aa"/>
            </w:pPr>
            <w:r w:rsidRPr="00532B1C">
              <w:rPr>
                <w:rFonts w:hint="eastAsia"/>
              </w:rPr>
              <w:t>插入运算</w:t>
            </w:r>
          </w:p>
        </w:tc>
        <w:tc>
          <w:tcPr>
            <w:tcW w:w="2235" w:type="pct"/>
            <w:vAlign w:val="center"/>
            <w:hideMark/>
          </w:tcPr>
          <w:p w14:paraId="323B9D99" w14:textId="0BA66A64" w:rsidR="00532B1C" w:rsidRPr="00532B1C" w:rsidRDefault="00532B1C" w:rsidP="00D86A83">
            <w:pPr>
              <w:pStyle w:val="aa"/>
            </w:pPr>
            <w:r w:rsidRPr="00532B1C">
              <w:rPr>
                <w:rFonts w:hint="eastAsia"/>
              </w:rPr>
              <w:t>O(n)</w:t>
            </w:r>
            <w:r w:rsidRPr="00532B1C">
              <w:rPr>
                <w:rFonts w:hint="eastAsia"/>
              </w:rPr>
              <w:t>，最好情况为</w:t>
            </w:r>
            <w:r w:rsidRPr="00532B1C">
              <w:rPr>
                <w:rFonts w:hint="eastAsia"/>
              </w:rPr>
              <w:t>0</w:t>
            </w:r>
            <w:r w:rsidRPr="00532B1C">
              <w:rPr>
                <w:rFonts w:hint="eastAsia"/>
              </w:rPr>
              <w:t>，最坏情况为</w:t>
            </w:r>
            <w:r w:rsidRPr="00532B1C">
              <w:rPr>
                <w:rFonts w:hint="eastAsia"/>
              </w:rPr>
              <w:t>n</w:t>
            </w:r>
          </w:p>
        </w:tc>
        <w:tc>
          <w:tcPr>
            <w:tcW w:w="1337" w:type="pct"/>
            <w:vAlign w:val="center"/>
            <w:hideMark/>
          </w:tcPr>
          <w:p w14:paraId="3419C5DB" w14:textId="26B26DEF" w:rsidR="00532B1C" w:rsidRPr="00532B1C" w:rsidRDefault="00532B1C" w:rsidP="00D86A83">
            <w:pPr>
              <w:pStyle w:val="aa"/>
            </w:pPr>
            <w:r w:rsidRPr="00532B1C">
              <w:rPr>
                <w:rFonts w:hint="eastAsia"/>
              </w:rPr>
              <w:t>O(1)</w:t>
            </w:r>
            <w:r w:rsidRPr="00532B1C">
              <w:rPr>
                <w:rFonts w:hint="eastAsia"/>
              </w:rPr>
              <w:t>，更优</w:t>
            </w:r>
          </w:p>
        </w:tc>
      </w:tr>
      <w:tr w:rsidR="00532B1C" w:rsidRPr="00532B1C" w14:paraId="495E4D04" w14:textId="77777777" w:rsidTr="00383E64">
        <w:trPr>
          <w:trHeight w:val="20"/>
        </w:trPr>
        <w:tc>
          <w:tcPr>
            <w:tcW w:w="713" w:type="pct"/>
            <w:vMerge/>
            <w:vAlign w:val="center"/>
            <w:hideMark/>
          </w:tcPr>
          <w:p w14:paraId="2CC49B17" w14:textId="77777777" w:rsidR="00532B1C" w:rsidRPr="00532B1C" w:rsidRDefault="00532B1C" w:rsidP="00D86A83">
            <w:pPr>
              <w:pStyle w:val="aa"/>
            </w:pPr>
          </w:p>
        </w:tc>
        <w:tc>
          <w:tcPr>
            <w:tcW w:w="715" w:type="pct"/>
            <w:vAlign w:val="center"/>
            <w:hideMark/>
          </w:tcPr>
          <w:p w14:paraId="0D7E811F" w14:textId="77777777" w:rsidR="00532B1C" w:rsidRPr="00532B1C" w:rsidRDefault="00532B1C" w:rsidP="00D86A83">
            <w:pPr>
              <w:pStyle w:val="aa"/>
            </w:pPr>
            <w:r w:rsidRPr="00532B1C">
              <w:rPr>
                <w:rFonts w:hint="eastAsia"/>
              </w:rPr>
              <w:t>删除运算</w:t>
            </w:r>
          </w:p>
        </w:tc>
        <w:tc>
          <w:tcPr>
            <w:tcW w:w="2235" w:type="pct"/>
            <w:vAlign w:val="center"/>
            <w:hideMark/>
          </w:tcPr>
          <w:p w14:paraId="492C4BD7" w14:textId="22815AE0" w:rsidR="00532B1C" w:rsidRPr="00532B1C" w:rsidRDefault="00532B1C" w:rsidP="00D86A83">
            <w:pPr>
              <w:pStyle w:val="aa"/>
            </w:pPr>
            <w:r w:rsidRPr="00532B1C">
              <w:rPr>
                <w:rFonts w:hint="eastAsia"/>
              </w:rPr>
              <w:t>O(n)</w:t>
            </w:r>
          </w:p>
        </w:tc>
        <w:tc>
          <w:tcPr>
            <w:tcW w:w="1337" w:type="pct"/>
            <w:vAlign w:val="center"/>
            <w:hideMark/>
          </w:tcPr>
          <w:p w14:paraId="43665F2E" w14:textId="17C2279A" w:rsidR="00532B1C" w:rsidRPr="00532B1C" w:rsidRDefault="00532B1C" w:rsidP="00D86A83">
            <w:pPr>
              <w:pStyle w:val="aa"/>
            </w:pPr>
            <w:r w:rsidRPr="00532B1C">
              <w:rPr>
                <w:rFonts w:hint="eastAsia"/>
              </w:rPr>
              <w:t>O(1)</w:t>
            </w:r>
            <w:r w:rsidRPr="00532B1C">
              <w:rPr>
                <w:rFonts w:hint="eastAsia"/>
              </w:rPr>
              <w:t>，更优</w:t>
            </w:r>
          </w:p>
        </w:tc>
      </w:tr>
    </w:tbl>
    <w:p w14:paraId="54B20034" w14:textId="77777777" w:rsidR="00532B1C" w:rsidRPr="00C91120" w:rsidRDefault="00532B1C" w:rsidP="007F5CE8">
      <w:pPr>
        <w:ind w:firstLine="420"/>
      </w:pPr>
      <w:r w:rsidRPr="00C91120">
        <w:rPr>
          <w:rFonts w:hint="eastAsia"/>
        </w:rPr>
        <w:t>2</w:t>
      </w:r>
      <w:r w:rsidRPr="00C91120">
        <w:rPr>
          <w:rFonts w:hint="eastAsia"/>
        </w:rPr>
        <w:t>、</w:t>
      </w:r>
      <w:r w:rsidRPr="00C91120">
        <w:rPr>
          <w:rFonts w:hint="eastAsia"/>
          <w:b/>
          <w:bCs/>
        </w:rPr>
        <w:t>顺序表</w:t>
      </w:r>
      <w:r w:rsidRPr="00C91120">
        <w:rPr>
          <w:rFonts w:hint="eastAsia"/>
        </w:rPr>
        <w:t>：线性表顺序存储，即用一组地址连续的存储单元依次存储线性表中的数据元素，从而使得逻辑上相邻的两个元素，在物理上也相邻。在存储之前，先根据线性表的长度分配连续的物理空间，因此后续不方便扩展。只需要存储数据元素，不需要存储元素的逻辑关系因此存储密度为</w:t>
      </w:r>
      <w:r w:rsidRPr="00C91120">
        <w:rPr>
          <w:rFonts w:hint="eastAsia"/>
        </w:rPr>
        <w:t>1</w:t>
      </w:r>
      <w:r w:rsidRPr="00C91120">
        <w:rPr>
          <w:rFonts w:hint="eastAsia"/>
        </w:rPr>
        <w:t>。</w:t>
      </w:r>
    </w:p>
    <w:p w14:paraId="4BBEBBA8" w14:textId="77777777" w:rsidR="00532B1C" w:rsidRPr="00C91120" w:rsidRDefault="00532B1C" w:rsidP="007F5CE8">
      <w:pPr>
        <w:ind w:firstLine="420"/>
      </w:pPr>
      <w:r w:rsidRPr="00C91120">
        <w:rPr>
          <w:rFonts w:hint="eastAsia"/>
        </w:rPr>
        <w:t>3</w:t>
      </w:r>
      <w:r w:rsidRPr="00C91120">
        <w:rPr>
          <w:rFonts w:hint="eastAsia"/>
        </w:rPr>
        <w:t>、</w:t>
      </w:r>
      <w:r w:rsidRPr="00C91120">
        <w:rPr>
          <w:rFonts w:hint="eastAsia"/>
          <w:b/>
          <w:bCs/>
        </w:rPr>
        <w:t>链表</w:t>
      </w:r>
      <w:r w:rsidRPr="00C91120">
        <w:rPr>
          <w:rFonts w:hint="eastAsia"/>
        </w:rPr>
        <w:t>：线性表链式存储，即用通过指针链接起来的结点来存储数据元素，存储各数据元素的结点物理上不要求连续，因此后期扩展方便。因为物理上不连续，需要同时存储各元素之间的逻辑关系，存储密度小于</w:t>
      </w:r>
      <w:r w:rsidRPr="00C91120">
        <w:rPr>
          <w:rFonts w:hint="eastAsia"/>
        </w:rPr>
        <w:t>1</w:t>
      </w:r>
      <w:r w:rsidRPr="00C91120">
        <w:rPr>
          <w:rFonts w:hint="eastAsia"/>
        </w:rPr>
        <w:t>。</w:t>
      </w:r>
    </w:p>
    <w:p w14:paraId="6F320407" w14:textId="77777777" w:rsidR="00532B1C" w:rsidRPr="00C91120" w:rsidRDefault="00532B1C" w:rsidP="007F5CE8">
      <w:pPr>
        <w:ind w:firstLine="420"/>
      </w:pPr>
      <w:r w:rsidRPr="00C91120">
        <w:rPr>
          <w:rFonts w:hint="eastAsia"/>
        </w:rPr>
        <w:t>4</w:t>
      </w:r>
      <w:r w:rsidRPr="00C91120">
        <w:rPr>
          <w:rFonts w:hint="eastAsia"/>
        </w:rPr>
        <w:t>、链表的分类：单链表、双链表、循环链表。</w:t>
      </w:r>
    </w:p>
    <w:p w14:paraId="6CD1853D" w14:textId="77777777" w:rsidR="00532B1C" w:rsidRPr="00C91120" w:rsidRDefault="00532B1C" w:rsidP="00C756B1">
      <w:pPr>
        <w:pStyle w:val="aa"/>
      </w:pPr>
      <w:r w:rsidRPr="00C91120">
        <w:rPr>
          <w:noProof/>
        </w:rPr>
        <w:drawing>
          <wp:inline distT="0" distB="0" distL="0" distR="0" wp14:anchorId="1B0C49C6" wp14:editId="4176E00F">
            <wp:extent cx="3960000" cy="2091259"/>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50000"/>
                              </a14:imgEffect>
                              <a14:imgEffect>
                                <a14:colorTemperature colorTemp="112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60000" cy="2091259"/>
                    </a:xfrm>
                    <a:prstGeom prst="rect">
                      <a:avLst/>
                    </a:prstGeom>
                    <a:noFill/>
                  </pic:spPr>
                </pic:pic>
              </a:graphicData>
            </a:graphic>
          </wp:inline>
        </w:drawing>
      </w:r>
    </w:p>
    <w:p w14:paraId="3CF16960" w14:textId="77777777" w:rsidR="00532B1C" w:rsidRPr="00C91120" w:rsidRDefault="00532B1C" w:rsidP="007F5CE8">
      <w:pPr>
        <w:ind w:firstLine="420"/>
      </w:pPr>
      <w:r w:rsidRPr="00C91120">
        <w:rPr>
          <w:rFonts w:hint="eastAsia"/>
        </w:rPr>
        <w:t>5</w:t>
      </w:r>
      <w:r w:rsidRPr="00C91120">
        <w:rPr>
          <w:rFonts w:hint="eastAsia"/>
        </w:rPr>
        <w:t>、特殊的线性结构：</w:t>
      </w:r>
      <w:r w:rsidRPr="00C91120">
        <w:t>队列（先进先出）、栈（先进后出）。</w:t>
      </w:r>
    </w:p>
    <w:p w14:paraId="1464573A" w14:textId="77777777" w:rsidR="00532B1C" w:rsidRPr="00C91120" w:rsidRDefault="00532B1C" w:rsidP="007F5CE8">
      <w:pPr>
        <w:ind w:firstLine="420"/>
      </w:pPr>
      <w:r w:rsidRPr="00C91120">
        <w:rPr>
          <w:rFonts w:hint="eastAsia"/>
        </w:rPr>
        <w:t>6</w:t>
      </w:r>
      <w:r w:rsidRPr="00C91120">
        <w:rPr>
          <w:rFonts w:hint="eastAsia"/>
        </w:rPr>
        <w:t>、特殊的线性结构：字符串</w:t>
      </w:r>
    </w:p>
    <w:p w14:paraId="68730D41" w14:textId="77777777" w:rsidR="00532B1C" w:rsidRPr="00C91120" w:rsidRDefault="00532B1C" w:rsidP="007F5CE8">
      <w:pPr>
        <w:ind w:firstLine="420"/>
      </w:pPr>
      <w:r w:rsidRPr="00C91120">
        <w:rPr>
          <w:rFonts w:hint="eastAsia"/>
        </w:rPr>
        <w:t>串的定义：串是仅由字符构成的有限序列，是一种线性表。一般记为</w:t>
      </w:r>
      <w:r w:rsidRPr="00C91120">
        <w:rPr>
          <w:rFonts w:hint="eastAsia"/>
        </w:rPr>
        <w:t>S=</w:t>
      </w:r>
      <w:r w:rsidRPr="00C91120">
        <w:rPr>
          <w:rFonts w:hint="eastAsia"/>
        </w:rPr>
        <w:t>“</w:t>
      </w:r>
      <w:r w:rsidRPr="00C91120">
        <w:rPr>
          <w:rFonts w:hint="eastAsia"/>
        </w:rPr>
        <w:t>a1a2a3</w:t>
      </w:r>
      <w:r w:rsidRPr="00C91120">
        <w:rPr>
          <w:rFonts w:hint="eastAsia"/>
        </w:rPr>
        <w:t>…</w:t>
      </w:r>
      <w:r w:rsidRPr="00C91120">
        <w:rPr>
          <w:rFonts w:hint="eastAsia"/>
        </w:rPr>
        <w:t>an</w:t>
      </w:r>
      <w:r w:rsidRPr="00C91120">
        <w:rPr>
          <w:rFonts w:hint="eastAsia"/>
        </w:rPr>
        <w:t>”，其中，</w:t>
      </w:r>
      <w:r w:rsidRPr="00C91120">
        <w:rPr>
          <w:rFonts w:hint="eastAsia"/>
        </w:rPr>
        <w:t>S</w:t>
      </w:r>
      <w:r w:rsidRPr="00C91120">
        <w:rPr>
          <w:rFonts w:hint="eastAsia"/>
        </w:rPr>
        <w:t>是串名，单引号括起来的字符序列是串值。</w:t>
      </w:r>
    </w:p>
    <w:p w14:paraId="20D077DE" w14:textId="77777777" w:rsidR="00532B1C" w:rsidRPr="00C91120" w:rsidRDefault="00532B1C" w:rsidP="007F5CE8">
      <w:pPr>
        <w:ind w:firstLine="420"/>
      </w:pPr>
      <w:r w:rsidRPr="00C91120">
        <w:rPr>
          <w:rFonts w:hint="eastAsia"/>
        </w:rPr>
        <w:t>基本概念</w:t>
      </w:r>
    </w:p>
    <w:p w14:paraId="78933FC9"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）空串与空格串</w:t>
      </w:r>
    </w:p>
    <w:p w14:paraId="4402EE71" w14:textId="77777777" w:rsidR="00532B1C" w:rsidRPr="00C91120" w:rsidRDefault="00532B1C" w:rsidP="007F5CE8">
      <w:pPr>
        <w:ind w:firstLine="420"/>
      </w:pPr>
      <w:r w:rsidRPr="00C91120">
        <w:rPr>
          <w:rFonts w:hint="eastAsia"/>
        </w:rPr>
        <w:t>空串：长度为零，不包含任何字符。</w:t>
      </w:r>
    </w:p>
    <w:p w14:paraId="3F823899" w14:textId="77777777" w:rsidR="00532B1C" w:rsidRPr="00C91120" w:rsidRDefault="00532B1C" w:rsidP="007F5CE8">
      <w:pPr>
        <w:ind w:firstLine="420"/>
      </w:pPr>
      <w:r w:rsidRPr="00C91120">
        <w:rPr>
          <w:rFonts w:hint="eastAsia"/>
        </w:rPr>
        <w:t>空格串：由一个或多个空格组成的串。虽然空格是一个空白字符，但它也是一个字符，在计算串长度时要将其计算在内。</w:t>
      </w:r>
    </w:p>
    <w:p w14:paraId="01C20D5E"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）子串与子序列</w:t>
      </w:r>
    </w:p>
    <w:p w14:paraId="0C878314" w14:textId="77777777" w:rsidR="00532B1C" w:rsidRPr="00C91120" w:rsidRDefault="00532B1C" w:rsidP="007F5CE8">
      <w:pPr>
        <w:ind w:firstLine="420"/>
      </w:pPr>
      <w:r w:rsidRPr="00C91120">
        <w:rPr>
          <w:rFonts w:hint="eastAsia"/>
        </w:rPr>
        <w:t>子串：由串中任意长度的连续字符构成的序列称为子串。含有子串的串称为主串。子串在主串中的位置是指子串首次出现时，该子串的第一个字符在主串中的位置。空串是任意串的子串。</w:t>
      </w:r>
    </w:p>
    <w:p w14:paraId="45BC4506" w14:textId="34EBC268" w:rsidR="00532B1C" w:rsidRPr="00C91120" w:rsidRDefault="00532B1C" w:rsidP="007F5CE8">
      <w:pPr>
        <w:ind w:firstLine="420"/>
      </w:pPr>
      <w:r w:rsidRPr="00C91120">
        <w:rPr>
          <w:rFonts w:hint="eastAsia"/>
        </w:rPr>
        <w:t>子序列：一个串的“子序列”</w:t>
      </w:r>
      <w:del w:id="538" w:author="Administrator" w:date="2021-06-15T10:34:00Z">
        <w:r w:rsidRPr="00C91120" w:rsidDel="00D43D95">
          <w:rPr>
            <w:rFonts w:hint="eastAsia"/>
          </w:rPr>
          <w:delText>(</w:delText>
        </w:r>
      </w:del>
      <w:ins w:id="539" w:author="Administrator" w:date="2021-06-15T10:34:00Z">
        <w:r w:rsidR="00D43D95">
          <w:rPr>
            <w:rFonts w:hint="eastAsia"/>
          </w:rPr>
          <w:t>（</w:t>
        </w:r>
      </w:ins>
      <w:r w:rsidRPr="00C91120">
        <w:rPr>
          <w:rFonts w:hint="eastAsia"/>
        </w:rPr>
        <w:t>subsequence</w:t>
      </w:r>
      <w:del w:id="540" w:author="Administrator" w:date="2021-06-15T10:34:00Z">
        <w:r w:rsidRPr="00C91120" w:rsidDel="00D43D95">
          <w:rPr>
            <w:rFonts w:hint="eastAsia"/>
          </w:rPr>
          <w:delText>)</w:delText>
        </w:r>
      </w:del>
      <w:ins w:id="541" w:author="Administrator" w:date="2021-06-15T10:34:00Z">
        <w:r w:rsidR="00D43D95">
          <w:rPr>
            <w:rFonts w:hint="eastAsia"/>
          </w:rPr>
          <w:t>）</w:t>
        </w:r>
      </w:ins>
      <w:r w:rsidRPr="00C91120">
        <w:rPr>
          <w:rFonts w:hint="eastAsia"/>
        </w:rPr>
        <w:t>是将这个串中的一些字符提取出来得到一个新串</w:t>
      </w:r>
      <w:del w:id="542" w:author="Administrator" w:date="2021-06-15T16:37:00Z">
        <w:r w:rsidRPr="00C91120" w:rsidDel="00C756B1">
          <w:rPr>
            <w:rFonts w:hint="eastAsia"/>
          </w:rPr>
          <w:delText>,</w:delText>
        </w:r>
      </w:del>
      <w:ins w:id="543" w:author="Administrator" w:date="2021-06-15T16:37:00Z">
        <w:r w:rsidR="00C756B1">
          <w:rPr>
            <w:rFonts w:hint="eastAsia"/>
          </w:rPr>
          <w:t>，</w:t>
        </w:r>
      </w:ins>
      <w:r w:rsidRPr="00C91120">
        <w:rPr>
          <w:rFonts w:hint="eastAsia"/>
        </w:rPr>
        <w:t>并且不改变它们的相对位置关系。</w:t>
      </w:r>
    </w:p>
    <w:p w14:paraId="62B0CED6"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）串比较与串相等</w:t>
      </w:r>
    </w:p>
    <w:p w14:paraId="33FBC63A" w14:textId="77777777" w:rsidR="00532B1C" w:rsidRPr="00C91120" w:rsidRDefault="00532B1C" w:rsidP="007F5CE8">
      <w:pPr>
        <w:ind w:firstLine="420"/>
      </w:pPr>
      <w:r w:rsidRPr="00C91120">
        <w:rPr>
          <w:rFonts w:hint="eastAsia"/>
        </w:rPr>
        <w:t>串比较：两个串比较大小时以字符的</w:t>
      </w:r>
      <w:r w:rsidRPr="00C91120">
        <w:rPr>
          <w:rFonts w:hint="eastAsia"/>
        </w:rPr>
        <w:t>ASCII</w:t>
      </w:r>
      <w:r w:rsidRPr="00C91120">
        <w:rPr>
          <w:rFonts w:hint="eastAsia"/>
        </w:rPr>
        <w:t>码值（或其他字符编码集合）作为依据。实质上，比较操作从两个的第一个字符开始进行，字符的码值大者所在的串为大；若其中一个串先结束，则以串长较大者为大。</w:t>
      </w:r>
    </w:p>
    <w:p w14:paraId="5CF07AC8" w14:textId="77777777" w:rsidR="00532B1C" w:rsidRPr="00C91120" w:rsidRDefault="00532B1C" w:rsidP="007F5CE8">
      <w:pPr>
        <w:ind w:firstLine="420"/>
      </w:pPr>
      <w:r w:rsidRPr="00C91120">
        <w:rPr>
          <w:rFonts w:hint="eastAsia"/>
        </w:rPr>
        <w:t>串相等：指两个串长度相等且对应序号的字符也相同。</w:t>
      </w:r>
    </w:p>
    <w:p w14:paraId="10A33116" w14:textId="77777777" w:rsidR="00532B1C" w:rsidRPr="00C91120" w:rsidRDefault="00532B1C" w:rsidP="007F5CE8">
      <w:pPr>
        <w:ind w:firstLine="420"/>
      </w:pPr>
      <w:r w:rsidRPr="00C91120">
        <w:rPr>
          <w:rFonts w:hint="eastAsia"/>
        </w:rPr>
        <w:t>串的基本操作：</w:t>
      </w:r>
    </w:p>
    <w:p w14:paraId="5F9ED815" w14:textId="041203EA" w:rsidR="00532B1C" w:rsidRPr="00C91120" w:rsidRDefault="00532B1C" w:rsidP="007F5CE8">
      <w:pPr>
        <w:ind w:firstLine="420"/>
      </w:pPr>
      <w:r w:rsidRPr="00C91120">
        <w:rPr>
          <w:rFonts w:hint="eastAsia"/>
        </w:rPr>
        <w:t>（</w:t>
      </w:r>
      <w:r w:rsidRPr="00C91120">
        <w:rPr>
          <w:rFonts w:hint="eastAsia"/>
        </w:rPr>
        <w:t>1</w:t>
      </w:r>
      <w:r w:rsidRPr="00C91120">
        <w:rPr>
          <w:rFonts w:hint="eastAsia"/>
        </w:rPr>
        <w:t>）赋值操作</w:t>
      </w:r>
      <w:r w:rsidRPr="00C91120">
        <w:rPr>
          <w:rFonts w:hint="eastAsia"/>
        </w:rPr>
        <w:t>StrAssign(s,t)</w:t>
      </w:r>
      <w:r w:rsidRPr="00C91120">
        <w:rPr>
          <w:rFonts w:hint="eastAsia"/>
        </w:rPr>
        <w:t>：将串</w:t>
      </w:r>
      <w:r w:rsidRPr="00C91120">
        <w:rPr>
          <w:rFonts w:hint="eastAsia"/>
        </w:rPr>
        <w:t>s</w:t>
      </w:r>
      <w:r w:rsidRPr="00C91120">
        <w:rPr>
          <w:rFonts w:hint="eastAsia"/>
        </w:rPr>
        <w:t>的值赋给串</w:t>
      </w:r>
      <w:r w:rsidRPr="00C91120">
        <w:rPr>
          <w:rFonts w:hint="eastAsia"/>
        </w:rPr>
        <w:t>t</w:t>
      </w:r>
      <w:r w:rsidRPr="00C91120">
        <w:rPr>
          <w:rFonts w:hint="eastAsia"/>
        </w:rPr>
        <w:t>。</w:t>
      </w:r>
    </w:p>
    <w:p w14:paraId="6BD47538" w14:textId="4ECA4BC3" w:rsidR="00532B1C" w:rsidRPr="00C91120" w:rsidRDefault="00532B1C" w:rsidP="007F5CE8">
      <w:pPr>
        <w:ind w:firstLine="420"/>
      </w:pPr>
      <w:r w:rsidRPr="00C91120">
        <w:rPr>
          <w:rFonts w:hint="eastAsia"/>
        </w:rPr>
        <w:t>（</w:t>
      </w:r>
      <w:r w:rsidRPr="00C91120">
        <w:rPr>
          <w:rFonts w:hint="eastAsia"/>
        </w:rPr>
        <w:t>2</w:t>
      </w:r>
      <w:r w:rsidRPr="00C91120">
        <w:rPr>
          <w:rFonts w:hint="eastAsia"/>
        </w:rPr>
        <w:t>）连接操作</w:t>
      </w:r>
      <w:r w:rsidRPr="00C91120">
        <w:rPr>
          <w:rFonts w:hint="eastAsia"/>
        </w:rPr>
        <w:t>Concat(s,t)</w:t>
      </w:r>
      <w:r w:rsidRPr="00C91120">
        <w:rPr>
          <w:rFonts w:hint="eastAsia"/>
        </w:rPr>
        <w:t>：将串</w:t>
      </w:r>
      <w:r w:rsidRPr="00C91120">
        <w:rPr>
          <w:rFonts w:hint="eastAsia"/>
        </w:rPr>
        <w:t>t</w:t>
      </w:r>
      <w:r w:rsidRPr="00C91120">
        <w:rPr>
          <w:rFonts w:hint="eastAsia"/>
        </w:rPr>
        <w:t>接续在串</w:t>
      </w:r>
      <w:r w:rsidRPr="00C91120">
        <w:rPr>
          <w:rFonts w:hint="eastAsia"/>
        </w:rPr>
        <w:t>s</w:t>
      </w:r>
      <w:r w:rsidRPr="00C91120">
        <w:rPr>
          <w:rFonts w:hint="eastAsia"/>
        </w:rPr>
        <w:t>的尾部，形成一个新的串。</w:t>
      </w:r>
    </w:p>
    <w:p w14:paraId="50A1CC25" w14:textId="61AE84A2" w:rsidR="00532B1C" w:rsidRPr="00C91120" w:rsidRDefault="00532B1C" w:rsidP="007F5CE8">
      <w:pPr>
        <w:ind w:firstLine="420"/>
      </w:pPr>
      <w:r w:rsidRPr="00C91120">
        <w:rPr>
          <w:rFonts w:hint="eastAsia"/>
        </w:rPr>
        <w:t>（</w:t>
      </w:r>
      <w:r w:rsidRPr="00C91120">
        <w:rPr>
          <w:rFonts w:hint="eastAsia"/>
        </w:rPr>
        <w:t>3</w:t>
      </w:r>
      <w:r w:rsidRPr="00C91120">
        <w:rPr>
          <w:rFonts w:hint="eastAsia"/>
        </w:rPr>
        <w:t>）求串长</w:t>
      </w:r>
      <w:r w:rsidRPr="00C91120">
        <w:rPr>
          <w:rFonts w:hint="eastAsia"/>
        </w:rPr>
        <w:t>StrLength(s)</w:t>
      </w:r>
      <w:r w:rsidRPr="00C91120">
        <w:rPr>
          <w:rFonts w:hint="eastAsia"/>
        </w:rPr>
        <w:t>：返回串</w:t>
      </w:r>
      <w:r w:rsidRPr="00C91120">
        <w:rPr>
          <w:rFonts w:hint="eastAsia"/>
        </w:rPr>
        <w:t>s</w:t>
      </w:r>
      <w:r w:rsidRPr="00C91120">
        <w:rPr>
          <w:rFonts w:hint="eastAsia"/>
        </w:rPr>
        <w:t>的长度。</w:t>
      </w:r>
    </w:p>
    <w:p w14:paraId="6A21895F" w14:textId="031C569A" w:rsidR="00532B1C" w:rsidRPr="00C91120" w:rsidRDefault="00532B1C" w:rsidP="007F5CE8">
      <w:pPr>
        <w:ind w:firstLine="420"/>
      </w:pPr>
      <w:r w:rsidRPr="00C91120">
        <w:rPr>
          <w:rFonts w:hint="eastAsia"/>
        </w:rPr>
        <w:t>（</w:t>
      </w:r>
      <w:r w:rsidRPr="00C91120">
        <w:rPr>
          <w:rFonts w:hint="eastAsia"/>
        </w:rPr>
        <w:t>4</w:t>
      </w:r>
      <w:r w:rsidRPr="00C91120">
        <w:rPr>
          <w:rFonts w:hint="eastAsia"/>
        </w:rPr>
        <w:t>）串比较</w:t>
      </w:r>
      <w:r w:rsidRPr="00C91120">
        <w:rPr>
          <w:rFonts w:hint="eastAsia"/>
        </w:rPr>
        <w:t>StrCompare(s,t)</w:t>
      </w:r>
      <w:r w:rsidRPr="00C91120">
        <w:rPr>
          <w:rFonts w:hint="eastAsia"/>
        </w:rPr>
        <w:t>：比较两个串的大小。返回值</w:t>
      </w:r>
      <w:r w:rsidRPr="00C91120">
        <w:rPr>
          <w:rFonts w:hint="eastAsia"/>
        </w:rPr>
        <w:t>-1</w:t>
      </w:r>
      <w:r w:rsidRPr="00C91120">
        <w:rPr>
          <w:rFonts w:hint="eastAsia"/>
        </w:rPr>
        <w:t>、</w:t>
      </w:r>
      <w:r w:rsidRPr="00C91120">
        <w:rPr>
          <w:rFonts w:hint="eastAsia"/>
        </w:rPr>
        <w:t>0</w:t>
      </w:r>
      <w:r w:rsidRPr="00C91120">
        <w:rPr>
          <w:rFonts w:hint="eastAsia"/>
        </w:rPr>
        <w:t>和</w:t>
      </w:r>
      <w:r w:rsidRPr="00C91120">
        <w:rPr>
          <w:rFonts w:hint="eastAsia"/>
        </w:rPr>
        <w:t>1</w:t>
      </w:r>
      <w:r w:rsidRPr="00C91120">
        <w:rPr>
          <w:rFonts w:hint="eastAsia"/>
        </w:rPr>
        <w:t>分别表示</w:t>
      </w:r>
      <w:r w:rsidRPr="00C91120">
        <w:rPr>
          <w:rFonts w:hint="eastAsia"/>
        </w:rPr>
        <w:t>s&lt;t</w:t>
      </w:r>
      <w:r w:rsidRPr="00C91120">
        <w:rPr>
          <w:rFonts w:hint="eastAsia"/>
        </w:rPr>
        <w:t>、</w:t>
      </w:r>
      <w:r w:rsidRPr="00C91120">
        <w:rPr>
          <w:rFonts w:hint="eastAsia"/>
        </w:rPr>
        <w:t>s=t</w:t>
      </w:r>
      <w:r w:rsidRPr="00C91120">
        <w:rPr>
          <w:rFonts w:hint="eastAsia"/>
        </w:rPr>
        <w:t>和</w:t>
      </w:r>
      <w:r w:rsidRPr="00C91120">
        <w:rPr>
          <w:rFonts w:hint="eastAsia"/>
        </w:rPr>
        <w:t>s&gt;t</w:t>
      </w:r>
      <w:r w:rsidRPr="00C91120">
        <w:rPr>
          <w:rFonts w:hint="eastAsia"/>
        </w:rPr>
        <w:t>三种情况。</w:t>
      </w:r>
    </w:p>
    <w:p w14:paraId="239FEADD" w14:textId="4D135587" w:rsidR="00532B1C" w:rsidRPr="00C91120" w:rsidRDefault="00532B1C" w:rsidP="007F5CE8">
      <w:pPr>
        <w:ind w:firstLine="420"/>
      </w:pPr>
      <w:r w:rsidRPr="00C91120">
        <w:rPr>
          <w:rFonts w:hint="eastAsia"/>
        </w:rPr>
        <w:t>（</w:t>
      </w:r>
      <w:r w:rsidRPr="00C91120">
        <w:rPr>
          <w:rFonts w:hint="eastAsia"/>
        </w:rPr>
        <w:t>5</w:t>
      </w:r>
      <w:r w:rsidRPr="00C91120">
        <w:rPr>
          <w:rFonts w:hint="eastAsia"/>
        </w:rPr>
        <w:t>）求子串</w:t>
      </w:r>
      <w:r w:rsidRPr="00C91120">
        <w:rPr>
          <w:rFonts w:hint="eastAsia"/>
        </w:rPr>
        <w:t>SubString(s,start,len)</w:t>
      </w:r>
      <w:r w:rsidRPr="00C91120">
        <w:rPr>
          <w:rFonts w:hint="eastAsia"/>
        </w:rPr>
        <w:t>：返回串</w:t>
      </w:r>
      <w:r w:rsidRPr="00C91120">
        <w:rPr>
          <w:rFonts w:hint="eastAsia"/>
        </w:rPr>
        <w:t>S</w:t>
      </w:r>
      <w:r w:rsidRPr="00C91120">
        <w:rPr>
          <w:rFonts w:hint="eastAsia"/>
        </w:rPr>
        <w:t>中从</w:t>
      </w:r>
      <w:r w:rsidRPr="00C91120">
        <w:rPr>
          <w:rFonts w:hint="eastAsia"/>
        </w:rPr>
        <w:t>start</w:t>
      </w:r>
      <w:r w:rsidRPr="00C91120">
        <w:rPr>
          <w:rFonts w:hint="eastAsia"/>
        </w:rPr>
        <w:t>开始的、长度为</w:t>
      </w:r>
      <w:r w:rsidRPr="00C91120">
        <w:rPr>
          <w:rFonts w:hint="eastAsia"/>
        </w:rPr>
        <w:t>len</w:t>
      </w:r>
      <w:r w:rsidRPr="00C91120">
        <w:rPr>
          <w:rFonts w:hint="eastAsia"/>
        </w:rPr>
        <w:t>的字符序列。</w:t>
      </w:r>
    </w:p>
    <w:p w14:paraId="4901E299" w14:textId="77777777" w:rsidR="00532B1C" w:rsidRPr="00C91120" w:rsidRDefault="00532B1C" w:rsidP="007F5CE8">
      <w:pPr>
        <w:ind w:firstLine="422"/>
      </w:pPr>
      <w:r w:rsidRPr="00C91120">
        <w:rPr>
          <w:rFonts w:hint="eastAsia"/>
          <w:b/>
          <w:bCs/>
        </w:rPr>
        <w:t>模式匹配</w:t>
      </w:r>
      <w:r w:rsidRPr="00C91120">
        <w:rPr>
          <w:rFonts w:hint="eastAsia"/>
        </w:rPr>
        <w:t>：子串的定位操作通常称为串的模式匹配。（子串也称为模式串）</w:t>
      </w:r>
    </w:p>
    <w:p w14:paraId="685ED7E7" w14:textId="42D4D1EB" w:rsidR="00532B1C" w:rsidRPr="00C91120" w:rsidRDefault="00532B1C" w:rsidP="007F5CE8">
      <w:pPr>
        <w:ind w:firstLine="422"/>
      </w:pPr>
      <w:r w:rsidRPr="00C91120">
        <w:rPr>
          <w:rFonts w:hint="eastAsia"/>
          <w:b/>
          <w:bCs/>
        </w:rPr>
        <w:t>K</w:t>
      </w:r>
      <w:r w:rsidRPr="00C91120">
        <w:rPr>
          <w:b/>
          <w:bCs/>
        </w:rPr>
        <w:t>MP</w:t>
      </w:r>
      <w:r w:rsidRPr="00C91120">
        <w:rPr>
          <w:rFonts w:hint="eastAsia"/>
          <w:b/>
          <w:bCs/>
        </w:rPr>
        <w:t>算法</w:t>
      </w:r>
      <w:r w:rsidRPr="00C91120">
        <w:rPr>
          <w:rFonts w:hint="eastAsia"/>
        </w:rPr>
        <w:t>：其改进之处在于</w:t>
      </w:r>
      <w:del w:id="544" w:author="Administrator" w:date="2021-06-15T16:39:00Z">
        <w:r w:rsidRPr="00C91120" w:rsidDel="00F04A77">
          <w:rPr>
            <w:rFonts w:hint="eastAsia"/>
          </w:rPr>
          <w:delText>-</w:delText>
        </w:r>
      </w:del>
      <w:ins w:id="545" w:author="Administrator" w:date="2021-06-15T16:39:00Z">
        <w:r w:rsidR="00F04A77">
          <w:rPr>
            <w:rFonts w:hint="eastAsia"/>
          </w:rPr>
          <w:t>——</w:t>
        </w:r>
      </w:ins>
      <w:r w:rsidRPr="00C91120">
        <w:rPr>
          <w:rFonts w:hint="eastAsia"/>
        </w:rPr>
        <w:t>每当匹配过程中出现相比较的字符不相等时，不需要回退到主串的字符位置指针，而是利用已经得到的“部分匹配”结果将模式串向右“滑动”尽可能远的距离，再继续进行比较。在</w:t>
      </w:r>
      <w:r w:rsidRPr="00C91120">
        <w:rPr>
          <w:rFonts w:hint="eastAsia"/>
        </w:rPr>
        <w:t>KMP</w:t>
      </w:r>
      <w:r w:rsidRPr="00C91120">
        <w:rPr>
          <w:rFonts w:hint="eastAsia"/>
        </w:rPr>
        <w:t>算法中，依据模式串的</w:t>
      </w:r>
      <w:r w:rsidRPr="00C91120">
        <w:rPr>
          <w:rFonts w:hint="eastAsia"/>
        </w:rPr>
        <w:t>next</w:t>
      </w:r>
      <w:r w:rsidRPr="00C91120">
        <w:rPr>
          <w:rFonts w:hint="eastAsia"/>
        </w:rPr>
        <w:t>函数值实现子串的滑动。若令</w:t>
      </w:r>
      <w:r w:rsidRPr="00C91120">
        <w:rPr>
          <w:rFonts w:hint="eastAsia"/>
        </w:rPr>
        <w:t>next[j]=k</w:t>
      </w:r>
      <w:r w:rsidRPr="00C91120">
        <w:rPr>
          <w:rFonts w:hint="eastAsia"/>
        </w:rPr>
        <w:t>，则</w:t>
      </w:r>
      <w:r w:rsidRPr="00C91120">
        <w:rPr>
          <w:rFonts w:hint="eastAsia"/>
        </w:rPr>
        <w:t>next[j]</w:t>
      </w:r>
      <w:r w:rsidRPr="00C91120">
        <w:rPr>
          <w:rFonts w:hint="eastAsia"/>
        </w:rPr>
        <w:t>表示当模式串中的</w:t>
      </w:r>
      <w:r w:rsidRPr="00C91120">
        <w:rPr>
          <w:rFonts w:hint="eastAsia"/>
        </w:rPr>
        <w:t>p</w:t>
      </w:r>
      <w:r w:rsidRPr="0032773F">
        <w:rPr>
          <w:rFonts w:hint="eastAsia"/>
          <w:vertAlign w:val="subscript"/>
        </w:rPr>
        <w:t>j</w:t>
      </w:r>
      <w:r w:rsidRPr="00C91120">
        <w:rPr>
          <w:rFonts w:hint="eastAsia"/>
        </w:rPr>
        <w:t>与主串中相应字符不相等时，令模式串的</w:t>
      </w:r>
      <w:r w:rsidRPr="00C91120">
        <w:rPr>
          <w:rFonts w:hint="eastAsia"/>
        </w:rPr>
        <w:t>p</w:t>
      </w:r>
      <w:r w:rsidRPr="0032773F">
        <w:rPr>
          <w:rFonts w:hint="eastAsia"/>
          <w:vertAlign w:val="subscript"/>
        </w:rPr>
        <w:t>next[j]</w:t>
      </w:r>
      <w:r w:rsidRPr="00C91120">
        <w:rPr>
          <w:rFonts w:hint="eastAsia"/>
        </w:rPr>
        <w:t>与主串的相应字符进行比较。</w:t>
      </w:r>
      <w:r w:rsidRPr="00C91120">
        <w:rPr>
          <w:rFonts w:hint="eastAsia"/>
        </w:rPr>
        <w:t>(</w:t>
      </w:r>
      <w:r w:rsidRPr="00C91120">
        <w:rPr>
          <w:rFonts w:hint="eastAsia"/>
          <w:b/>
          <w:bCs/>
        </w:rPr>
        <w:t>j=next[j]</w:t>
      </w:r>
      <w:r w:rsidRPr="00C91120">
        <w:rPr>
          <w:rFonts w:hint="eastAsia"/>
        </w:rPr>
        <w:t>)</w:t>
      </w:r>
    </w:p>
    <w:p w14:paraId="198DAE55" w14:textId="77777777" w:rsidR="00532B1C" w:rsidRPr="00C91120" w:rsidRDefault="00532B1C" w:rsidP="007F5CE8">
      <w:pPr>
        <w:ind w:firstLine="420"/>
      </w:pPr>
      <w:r w:rsidRPr="00C91120">
        <w:t>7</w:t>
      </w:r>
      <w:r w:rsidRPr="00C91120">
        <w:rPr>
          <w:rFonts w:hint="eastAsia"/>
        </w:rPr>
        <w:t>、循环队列：</w:t>
      </w:r>
    </w:p>
    <w:p w14:paraId="6B65BE8E" w14:textId="77777777" w:rsidR="00532B1C" w:rsidRPr="00C91120" w:rsidRDefault="00532B1C" w:rsidP="007F5CE8">
      <w:pPr>
        <w:ind w:firstLine="420"/>
      </w:pPr>
      <w:r w:rsidRPr="00C91120">
        <w:rPr>
          <w:rFonts w:hint="eastAsia"/>
        </w:rPr>
        <w:t>队空条件：</w:t>
      </w:r>
      <w:r w:rsidRPr="00C91120">
        <w:rPr>
          <w:rFonts w:hint="eastAsia"/>
        </w:rPr>
        <w:t>head=tail</w:t>
      </w:r>
    </w:p>
    <w:p w14:paraId="394C38F5" w14:textId="241193D1" w:rsidR="00532B1C" w:rsidRPr="00C91120" w:rsidRDefault="00532B1C" w:rsidP="007F5CE8">
      <w:pPr>
        <w:ind w:firstLine="420"/>
      </w:pPr>
      <w:r w:rsidRPr="00C91120">
        <w:rPr>
          <w:rFonts w:hint="eastAsia"/>
        </w:rPr>
        <w:t>队满条件：</w:t>
      </w:r>
      <w:r w:rsidRPr="00C91120">
        <w:rPr>
          <w:rFonts w:hint="eastAsia"/>
        </w:rPr>
        <w:t>(tail+1)%size=head</w:t>
      </w:r>
    </w:p>
    <w:p w14:paraId="3C31F415" w14:textId="77777777" w:rsidR="00532B1C" w:rsidRPr="00C91120" w:rsidRDefault="00532B1C" w:rsidP="007F5CE8">
      <w:pPr>
        <w:ind w:firstLine="420"/>
      </w:pPr>
      <w:r w:rsidRPr="00C91120">
        <w:t>【备考点拨】</w:t>
      </w:r>
    </w:p>
    <w:p w14:paraId="636DA4BD" w14:textId="77777777" w:rsidR="00532B1C" w:rsidRPr="00C91120" w:rsidRDefault="00532B1C" w:rsidP="007F5CE8">
      <w:pPr>
        <w:ind w:firstLine="420"/>
      </w:pPr>
      <w:r w:rsidRPr="00C91120">
        <w:rPr>
          <w:rFonts w:hint="eastAsia"/>
        </w:rPr>
        <w:t>1</w:t>
      </w:r>
      <w:r w:rsidRPr="00C91120">
        <w:rPr>
          <w:rFonts w:hint="eastAsia"/>
        </w:rPr>
        <w:t>、掌握顺序表和链表各自的特点，能够加以区分，并判断相关描述的正确性；</w:t>
      </w:r>
    </w:p>
    <w:p w14:paraId="0055E212" w14:textId="77777777" w:rsidR="00532B1C" w:rsidRPr="00C91120" w:rsidRDefault="00532B1C" w:rsidP="007F5CE8">
      <w:pPr>
        <w:ind w:firstLine="420"/>
      </w:pPr>
      <w:r w:rsidRPr="00C91120">
        <w:rPr>
          <w:rFonts w:hint="eastAsia"/>
        </w:rPr>
        <w:t>2</w:t>
      </w:r>
      <w:r w:rsidRPr="00C91120">
        <w:rPr>
          <w:rFonts w:hint="eastAsia"/>
        </w:rPr>
        <w:t>、了解顺序表和链表一些操作的特殊性和对比；</w:t>
      </w:r>
    </w:p>
    <w:p w14:paraId="79CE863B" w14:textId="0E6B70A4" w:rsidR="00532B1C" w:rsidRPr="00C91120" w:rsidRDefault="00532B1C" w:rsidP="007F5CE8">
      <w:pPr>
        <w:ind w:firstLine="420"/>
      </w:pPr>
      <w:r w:rsidRPr="00C91120">
        <w:t>3</w:t>
      </w:r>
      <w:r w:rsidRPr="00C91120">
        <w:rPr>
          <w:rFonts w:hint="eastAsia"/>
        </w:rPr>
        <w:t>、</w:t>
      </w:r>
      <w:del w:id="546" w:author="Administrator" w:date="2021-06-15T16:43:00Z">
        <w:r w:rsidRPr="00C91120" w:rsidDel="005011FB">
          <w:rPr>
            <w:rFonts w:hint="eastAsia"/>
          </w:rPr>
          <w:delText xml:space="preserve"> </w:delText>
        </w:r>
      </w:del>
      <w:r w:rsidRPr="00C91120">
        <w:rPr>
          <w:rFonts w:hint="eastAsia"/>
        </w:rPr>
        <w:t>对于队列和栈，掌握相关的特点和一些特殊的操作、循环队列相关判断公式；</w:t>
      </w:r>
    </w:p>
    <w:p w14:paraId="03008065" w14:textId="77777777" w:rsidR="00532B1C" w:rsidRPr="00C91120" w:rsidRDefault="00532B1C" w:rsidP="007F5CE8">
      <w:pPr>
        <w:ind w:firstLine="420"/>
      </w:pPr>
      <w:r w:rsidRPr="00C91120">
        <w:rPr>
          <w:rFonts w:hint="eastAsia"/>
        </w:rPr>
        <w:t>4</w:t>
      </w:r>
      <w:r w:rsidRPr="00C91120">
        <w:rPr>
          <w:rFonts w:hint="eastAsia"/>
        </w:rPr>
        <w:t>、掌握队列的入队和出队序列的特点；掌握栈的入栈和出栈序列的特点。</w:t>
      </w:r>
    </w:p>
    <w:p w14:paraId="454A6767" w14:textId="77777777" w:rsidR="00532B1C" w:rsidRPr="00C91120" w:rsidRDefault="00532B1C" w:rsidP="008D2842">
      <w:pPr>
        <w:pStyle w:val="3"/>
      </w:pPr>
      <w:bookmarkStart w:id="547" w:name="_Toc74672634"/>
      <w:r w:rsidRPr="00C91120">
        <w:rPr>
          <w:rFonts w:hint="eastAsia"/>
        </w:rPr>
        <w:t>2.</w:t>
      </w:r>
      <w:r w:rsidRPr="00C91120">
        <w:t xml:space="preserve">3 </w:t>
      </w:r>
      <w:r w:rsidRPr="00C91120">
        <w:t>广义表（</w:t>
      </w:r>
      <w:r w:rsidRPr="00C91120">
        <w:rPr>
          <w:rFonts w:hint="eastAsia"/>
        </w:rPr>
        <w:t>★★</w:t>
      </w:r>
      <w:r w:rsidRPr="00C91120">
        <w:t>）</w:t>
      </w:r>
      <w:bookmarkEnd w:id="547"/>
    </w:p>
    <w:p w14:paraId="526DA38D" w14:textId="77777777" w:rsidR="00532B1C" w:rsidRPr="00C91120" w:rsidRDefault="00532B1C" w:rsidP="007F5CE8">
      <w:pPr>
        <w:ind w:firstLine="420"/>
      </w:pPr>
      <w:r w:rsidRPr="00C91120">
        <w:t>【考法分析】</w:t>
      </w:r>
    </w:p>
    <w:p w14:paraId="53282D7D" w14:textId="77777777" w:rsidR="00532B1C" w:rsidRPr="00C91120" w:rsidRDefault="00532B1C" w:rsidP="007F5CE8">
      <w:pPr>
        <w:ind w:firstLine="420"/>
      </w:pPr>
      <w:r w:rsidRPr="00C91120">
        <w:rPr>
          <w:rFonts w:hint="eastAsia"/>
        </w:rPr>
        <w:t>1</w:t>
      </w:r>
      <w:r w:rsidRPr="00C91120">
        <w:rPr>
          <w:rFonts w:hint="eastAsia"/>
        </w:rPr>
        <w:t>、对于本知识点的主要考查形式有：对相关概念的描述判断正误；给定广义表，指出得到对应结果所需的运算过程。</w:t>
      </w:r>
    </w:p>
    <w:p w14:paraId="47660960" w14:textId="77777777" w:rsidR="00532B1C" w:rsidRPr="00C91120" w:rsidRDefault="00532B1C" w:rsidP="007F5CE8">
      <w:pPr>
        <w:ind w:firstLine="420"/>
      </w:pPr>
      <w:r w:rsidRPr="00C91120">
        <w:t>【要点分析】</w:t>
      </w:r>
    </w:p>
    <w:p w14:paraId="3082701B" w14:textId="77777777" w:rsidR="00532B1C" w:rsidRPr="00C91120" w:rsidRDefault="00532B1C" w:rsidP="007F5CE8">
      <w:pPr>
        <w:ind w:firstLine="420"/>
      </w:pPr>
      <w:r w:rsidRPr="00C91120">
        <w:rPr>
          <w:rFonts w:hint="eastAsia"/>
        </w:rPr>
        <w:t>1</w:t>
      </w:r>
      <w:r w:rsidRPr="00C91120">
        <w:rPr>
          <w:rFonts w:hint="eastAsia"/>
        </w:rPr>
        <w:t>、广义表是</w:t>
      </w:r>
      <w:r w:rsidRPr="00C91120">
        <w:rPr>
          <w:rFonts w:hint="eastAsia"/>
        </w:rPr>
        <w:t>n</w:t>
      </w:r>
      <w:r w:rsidRPr="00C91120">
        <w:rPr>
          <w:rFonts w:hint="eastAsia"/>
        </w:rPr>
        <w:t>个表元素组成的有限序列，是线性表的推广。</w:t>
      </w:r>
    </w:p>
    <w:p w14:paraId="1713998C" w14:textId="115C09CC" w:rsidR="00532B1C" w:rsidRPr="00C91120" w:rsidRDefault="00532B1C" w:rsidP="007F5CE8">
      <w:pPr>
        <w:ind w:firstLine="420"/>
      </w:pPr>
      <w:r w:rsidRPr="00C91120">
        <w:rPr>
          <w:rFonts w:hint="eastAsia"/>
        </w:rPr>
        <w:t>2</w:t>
      </w:r>
      <w:r w:rsidRPr="00C91120">
        <w:rPr>
          <w:rFonts w:hint="eastAsia"/>
        </w:rPr>
        <w:t>、通常用递归的形式进行定义，记</w:t>
      </w:r>
      <w:del w:id="548" w:author="Administrator" w:date="2021-06-15T16:47:00Z">
        <w:r w:rsidRPr="00C91120" w:rsidDel="00A30861">
          <w:rPr>
            <w:rFonts w:hint="eastAsia"/>
          </w:rPr>
          <w:delText>做</w:delText>
        </w:r>
      </w:del>
      <w:ins w:id="549" w:author="Administrator" w:date="2021-06-15T16:48:00Z">
        <w:r w:rsidR="00A30861">
          <w:rPr>
            <w:rFonts w:hint="eastAsia"/>
          </w:rPr>
          <w:t>作</w:t>
        </w:r>
      </w:ins>
      <w:r w:rsidRPr="00C91120">
        <w:rPr>
          <w:rFonts w:hint="eastAsia"/>
        </w:rPr>
        <w:t>：</w:t>
      </w:r>
      <w:r w:rsidRPr="00C91120">
        <w:rPr>
          <w:rFonts w:hint="eastAsia"/>
        </w:rPr>
        <w:t>LS=(a0, a1,</w:t>
      </w:r>
      <w:r w:rsidRPr="00C91120">
        <w:rPr>
          <w:rFonts w:hint="eastAsia"/>
        </w:rPr>
        <w:t>…</w:t>
      </w:r>
      <w:r w:rsidRPr="00C91120">
        <w:rPr>
          <w:rFonts w:hint="eastAsia"/>
        </w:rPr>
        <w:t>, an)</w:t>
      </w:r>
      <w:r w:rsidRPr="00C91120">
        <w:rPr>
          <w:rFonts w:hint="eastAsia"/>
        </w:rPr>
        <w:t>。</w:t>
      </w:r>
    </w:p>
    <w:p w14:paraId="65F64C40" w14:textId="740686F0" w:rsidR="00532B1C" w:rsidRPr="00C91120" w:rsidRDefault="00532B1C" w:rsidP="007F5CE8">
      <w:pPr>
        <w:ind w:firstLine="420"/>
      </w:pPr>
      <w:r w:rsidRPr="00C91120">
        <w:rPr>
          <w:rFonts w:hint="eastAsia"/>
        </w:rPr>
        <w:t>注：其中</w:t>
      </w:r>
      <w:r w:rsidRPr="00C91120">
        <w:rPr>
          <w:rFonts w:hint="eastAsia"/>
        </w:rPr>
        <w:t>LS</w:t>
      </w:r>
      <w:r w:rsidRPr="00C91120">
        <w:rPr>
          <w:rFonts w:hint="eastAsia"/>
        </w:rPr>
        <w:t>是表名，</w:t>
      </w:r>
      <w:r w:rsidRPr="00C91120">
        <w:rPr>
          <w:rFonts w:hint="eastAsia"/>
        </w:rPr>
        <w:t>ai</w:t>
      </w:r>
      <w:r w:rsidRPr="00C91120">
        <w:rPr>
          <w:rFonts w:hint="eastAsia"/>
        </w:rPr>
        <w:t>是表元素，它可以是表（称</w:t>
      </w:r>
      <w:del w:id="550" w:author="Administrator" w:date="2021-06-15T16:48:00Z">
        <w:r w:rsidRPr="00C91120" w:rsidDel="00A30861">
          <w:rPr>
            <w:rFonts w:hint="eastAsia"/>
          </w:rPr>
          <w:delText>做</w:delText>
        </w:r>
      </w:del>
      <w:ins w:id="551" w:author="Administrator" w:date="2021-06-15T16:48:00Z">
        <w:r w:rsidR="00A30861">
          <w:rPr>
            <w:rFonts w:hint="eastAsia"/>
          </w:rPr>
          <w:t>作</w:t>
        </w:r>
      </w:ins>
      <w:r w:rsidRPr="00C91120">
        <w:rPr>
          <w:rFonts w:hint="eastAsia"/>
        </w:rPr>
        <w:t>子表），也可以是数据元素（称为原子）。其中</w:t>
      </w:r>
      <w:r w:rsidRPr="00C91120">
        <w:rPr>
          <w:rFonts w:hint="eastAsia"/>
        </w:rPr>
        <w:t>n</w:t>
      </w:r>
      <w:r w:rsidRPr="00C91120">
        <w:rPr>
          <w:rFonts w:hint="eastAsia"/>
        </w:rPr>
        <w:t>是广义表的长度（也就是最外层包含的元素个数），</w:t>
      </w:r>
      <w:r w:rsidRPr="00C91120">
        <w:rPr>
          <w:rFonts w:hint="eastAsia"/>
        </w:rPr>
        <w:t>n=0</w:t>
      </w:r>
      <w:r w:rsidRPr="00C91120">
        <w:rPr>
          <w:rFonts w:hint="eastAsia"/>
        </w:rPr>
        <w:t>的广义表为空表；而递归定义的重数就是广义表的深度，直观地说，就是定义中所含括号的重数（原子的深度为</w:t>
      </w:r>
      <w:r w:rsidRPr="00C91120">
        <w:rPr>
          <w:rFonts w:hint="eastAsia"/>
        </w:rPr>
        <w:t>0</w:t>
      </w:r>
      <w:r w:rsidRPr="00C91120">
        <w:rPr>
          <w:rFonts w:hint="eastAsia"/>
        </w:rPr>
        <w:t>，空表的深度为</w:t>
      </w:r>
      <w:r w:rsidRPr="00C91120">
        <w:rPr>
          <w:rFonts w:hint="eastAsia"/>
        </w:rPr>
        <w:t>1</w:t>
      </w:r>
      <w:r w:rsidRPr="00C91120">
        <w:rPr>
          <w:rFonts w:hint="eastAsia"/>
        </w:rPr>
        <w:t>）。</w:t>
      </w:r>
    </w:p>
    <w:p w14:paraId="34D81C86" w14:textId="0A2FAA4E" w:rsidR="00532B1C" w:rsidRPr="00C91120" w:rsidRDefault="00532B1C" w:rsidP="007F5CE8">
      <w:pPr>
        <w:ind w:firstLine="420"/>
      </w:pPr>
      <w:r w:rsidRPr="00C91120">
        <w:t>3</w:t>
      </w:r>
      <w:r w:rsidRPr="00C91120">
        <w:t>、</w:t>
      </w:r>
      <w:r w:rsidRPr="00C91120">
        <w:rPr>
          <w:rFonts w:hint="eastAsia"/>
        </w:rPr>
        <w:t>基本运算：取表头</w:t>
      </w:r>
      <w:r w:rsidRPr="00C91120">
        <w:rPr>
          <w:rFonts w:hint="eastAsia"/>
        </w:rPr>
        <w:t>head(Ls)</w:t>
      </w:r>
      <w:r w:rsidRPr="00C91120">
        <w:rPr>
          <w:rFonts w:hint="eastAsia"/>
        </w:rPr>
        <w:t>和取表尾</w:t>
      </w:r>
      <w:r w:rsidRPr="00C91120">
        <w:rPr>
          <w:rFonts w:hint="eastAsia"/>
        </w:rPr>
        <w:t>tail(Ls)</w:t>
      </w:r>
      <w:r w:rsidRPr="00C91120">
        <w:rPr>
          <w:rFonts w:hint="eastAsia"/>
        </w:rPr>
        <w:t>。</w:t>
      </w:r>
    </w:p>
    <w:p w14:paraId="61CB2262" w14:textId="1610409A" w:rsidR="00532B1C" w:rsidRPr="00C91120" w:rsidRDefault="00532B1C" w:rsidP="007F5CE8">
      <w:pPr>
        <w:ind w:firstLine="422"/>
      </w:pPr>
      <w:r w:rsidRPr="00C91120">
        <w:rPr>
          <w:rFonts w:hint="eastAsia"/>
          <w:b/>
          <w:bCs/>
        </w:rPr>
        <w:t>取表头</w:t>
      </w:r>
      <w:r w:rsidRPr="00C91120">
        <w:rPr>
          <w:rFonts w:hint="eastAsia"/>
          <w:b/>
          <w:bCs/>
        </w:rPr>
        <w:t>h</w:t>
      </w:r>
      <w:r w:rsidRPr="00C91120">
        <w:rPr>
          <w:b/>
          <w:bCs/>
        </w:rPr>
        <w:t>ead(Ls)</w:t>
      </w:r>
      <w:r w:rsidRPr="00C91120">
        <w:t>，</w:t>
      </w:r>
      <w:r w:rsidRPr="00C91120">
        <w:rPr>
          <w:rFonts w:hint="eastAsia"/>
        </w:rPr>
        <w:t>非空广义表的</w:t>
      </w:r>
      <w:r w:rsidRPr="00C91120">
        <w:t>Ls</w:t>
      </w:r>
      <w:r w:rsidRPr="00C91120">
        <w:rPr>
          <w:rFonts w:hint="eastAsia"/>
        </w:rPr>
        <w:t>的第一个元素称为表头，它可以是一个单元素，也可以是一个子表。</w:t>
      </w:r>
    </w:p>
    <w:p w14:paraId="48F30469" w14:textId="5A0CFBDE" w:rsidR="00532B1C" w:rsidRPr="00C91120" w:rsidRDefault="00532B1C" w:rsidP="007F5CE8">
      <w:pPr>
        <w:ind w:firstLine="422"/>
      </w:pPr>
      <w:r w:rsidRPr="00C91120">
        <w:rPr>
          <w:rFonts w:hint="eastAsia"/>
          <w:b/>
          <w:bCs/>
        </w:rPr>
        <w:t>取表尾</w:t>
      </w:r>
      <w:r w:rsidRPr="00C91120">
        <w:rPr>
          <w:rFonts w:hint="eastAsia"/>
          <w:b/>
          <w:bCs/>
        </w:rPr>
        <w:t>t</w:t>
      </w:r>
      <w:r w:rsidRPr="00C91120">
        <w:rPr>
          <w:b/>
          <w:bCs/>
        </w:rPr>
        <w:t>ail(Ls)</w:t>
      </w:r>
      <w:r w:rsidRPr="00C91120">
        <w:t>，</w:t>
      </w:r>
      <w:r w:rsidRPr="00C91120">
        <w:rPr>
          <w:rFonts w:hint="eastAsia"/>
        </w:rPr>
        <w:t>非空广义表</w:t>
      </w:r>
      <w:r w:rsidRPr="00C91120">
        <w:rPr>
          <w:rFonts w:hint="eastAsia"/>
        </w:rPr>
        <w:t>L</w:t>
      </w:r>
      <w:r w:rsidRPr="00C91120">
        <w:t>s</w:t>
      </w:r>
      <w:r w:rsidRPr="00C91120">
        <w:rPr>
          <w:rFonts w:hint="eastAsia"/>
        </w:rPr>
        <w:t>，除表头元素之外，由其余元素所构成的表称为表尾。非空广义表的表尾必定是一个表。</w:t>
      </w:r>
    </w:p>
    <w:p w14:paraId="2DFCFED2" w14:textId="77777777" w:rsidR="00532B1C" w:rsidRPr="00C91120" w:rsidRDefault="00532B1C" w:rsidP="007F5CE8">
      <w:pPr>
        <w:ind w:firstLine="420"/>
      </w:pPr>
      <w:r w:rsidRPr="00C91120">
        <w:rPr>
          <w:rFonts w:hint="eastAsia"/>
        </w:rPr>
        <w:t>若有：</w:t>
      </w:r>
      <w:r w:rsidRPr="00C91120">
        <w:rPr>
          <w:rFonts w:hint="eastAsia"/>
        </w:rPr>
        <w:t>LS1=</w:t>
      </w:r>
      <w:r w:rsidRPr="00C91120">
        <w:rPr>
          <w:rFonts w:hint="eastAsia"/>
        </w:rPr>
        <w:t>（</w:t>
      </w:r>
      <w:r w:rsidRPr="00C91120">
        <w:rPr>
          <w:rFonts w:hint="eastAsia"/>
        </w:rPr>
        <w:t>a</w:t>
      </w:r>
      <w:r w:rsidRPr="00C91120">
        <w:rPr>
          <w:rFonts w:hint="eastAsia"/>
        </w:rPr>
        <w:t>，（</w:t>
      </w:r>
      <w:r w:rsidRPr="00C91120">
        <w:rPr>
          <w:rFonts w:hint="eastAsia"/>
        </w:rPr>
        <w:t>b</w:t>
      </w:r>
      <w:r w:rsidRPr="00C91120">
        <w:rPr>
          <w:rFonts w:hint="eastAsia"/>
        </w:rPr>
        <w:t>，</w:t>
      </w:r>
      <w:r w:rsidRPr="00C91120">
        <w:rPr>
          <w:rFonts w:hint="eastAsia"/>
        </w:rPr>
        <w:t>c</w:t>
      </w:r>
      <w:r w:rsidRPr="00C91120">
        <w:rPr>
          <w:rFonts w:hint="eastAsia"/>
        </w:rPr>
        <w:t>），（</w:t>
      </w:r>
      <w:r w:rsidRPr="00C91120">
        <w:rPr>
          <w:rFonts w:hint="eastAsia"/>
        </w:rPr>
        <w:t>d</w:t>
      </w:r>
      <w:r w:rsidRPr="00C91120">
        <w:rPr>
          <w:rFonts w:hint="eastAsia"/>
        </w:rPr>
        <w:t>，</w:t>
      </w:r>
      <w:r w:rsidRPr="00C91120">
        <w:rPr>
          <w:rFonts w:hint="eastAsia"/>
        </w:rPr>
        <w:t>e</w:t>
      </w:r>
      <w:r w:rsidRPr="00C91120">
        <w:rPr>
          <w:rFonts w:hint="eastAsia"/>
        </w:rPr>
        <w:t>））</w:t>
      </w:r>
    </w:p>
    <w:p w14:paraId="5DC88D7D" w14:textId="65AB99DA" w:rsidR="00532B1C" w:rsidRPr="00C91120" w:rsidRDefault="00532B1C" w:rsidP="007F5CE8">
      <w:pPr>
        <w:ind w:firstLine="420"/>
      </w:pPr>
      <w:r w:rsidRPr="00C91120">
        <w:rPr>
          <w:rFonts w:hint="eastAsia"/>
        </w:rPr>
        <w:t>head(LS1)</w:t>
      </w:r>
      <w:r w:rsidRPr="00C91120">
        <w:rPr>
          <w:rFonts w:hint="eastAsia"/>
        </w:rPr>
        <w:t>＝</w:t>
      </w:r>
      <w:r w:rsidRPr="00C91120">
        <w:rPr>
          <w:rFonts w:hint="eastAsia"/>
        </w:rPr>
        <w:t>a</w:t>
      </w:r>
    </w:p>
    <w:p w14:paraId="71E8CE06" w14:textId="5239F6BB" w:rsidR="00532B1C" w:rsidRPr="00C91120" w:rsidRDefault="00532B1C" w:rsidP="007F5CE8">
      <w:pPr>
        <w:ind w:firstLine="420"/>
      </w:pPr>
      <w:r w:rsidRPr="00C91120">
        <w:rPr>
          <w:rFonts w:hint="eastAsia"/>
        </w:rPr>
        <w:t>tail(LS1)=(</w:t>
      </w:r>
      <w:r w:rsidRPr="00C91120">
        <w:rPr>
          <w:rFonts w:hint="eastAsia"/>
        </w:rPr>
        <w:t>（</w:t>
      </w:r>
      <w:r w:rsidRPr="00C91120">
        <w:rPr>
          <w:rFonts w:hint="eastAsia"/>
        </w:rPr>
        <w:t>b</w:t>
      </w:r>
      <w:r w:rsidRPr="00C91120">
        <w:rPr>
          <w:rFonts w:hint="eastAsia"/>
        </w:rPr>
        <w:t>，</w:t>
      </w:r>
      <w:r w:rsidRPr="00C91120">
        <w:rPr>
          <w:rFonts w:hint="eastAsia"/>
        </w:rPr>
        <w:t>c</w:t>
      </w:r>
      <w:r w:rsidRPr="00C91120">
        <w:rPr>
          <w:rFonts w:hint="eastAsia"/>
        </w:rPr>
        <w:t>），（</w:t>
      </w:r>
      <w:r w:rsidRPr="00C91120">
        <w:rPr>
          <w:rFonts w:hint="eastAsia"/>
        </w:rPr>
        <w:t>d</w:t>
      </w:r>
      <w:r w:rsidRPr="00C91120">
        <w:rPr>
          <w:rFonts w:hint="eastAsia"/>
        </w:rPr>
        <w:t>，</w:t>
      </w:r>
      <w:r w:rsidRPr="00C91120">
        <w:rPr>
          <w:rFonts w:hint="eastAsia"/>
        </w:rPr>
        <w:t>e</w:t>
      </w:r>
      <w:r w:rsidRPr="00C91120">
        <w:rPr>
          <w:rFonts w:hint="eastAsia"/>
        </w:rPr>
        <w:t>）</w:t>
      </w:r>
      <w:r w:rsidRPr="00C91120">
        <w:rPr>
          <w:rFonts w:hint="eastAsia"/>
        </w:rPr>
        <w:t>)</w:t>
      </w:r>
    </w:p>
    <w:p w14:paraId="0B349F50" w14:textId="77777777" w:rsidR="00532B1C" w:rsidRPr="00C91120" w:rsidRDefault="00532B1C" w:rsidP="007F5CE8">
      <w:pPr>
        <w:ind w:firstLine="420"/>
      </w:pPr>
      <w:r w:rsidRPr="00C91120">
        <w:t>【备考点拨】</w:t>
      </w:r>
    </w:p>
    <w:p w14:paraId="7CD07F86" w14:textId="77777777" w:rsidR="00532B1C" w:rsidRPr="00C91120" w:rsidRDefault="00532B1C" w:rsidP="007F5CE8">
      <w:pPr>
        <w:ind w:firstLine="420"/>
      </w:pPr>
      <w:r w:rsidRPr="00C91120">
        <w:rPr>
          <w:rFonts w:hint="eastAsia"/>
        </w:rPr>
        <w:t>1</w:t>
      </w:r>
      <w:r w:rsidRPr="00C91120">
        <w:rPr>
          <w:rFonts w:hint="eastAsia"/>
        </w:rPr>
        <w:t>、了解广义表相关的一些概念；</w:t>
      </w:r>
    </w:p>
    <w:p w14:paraId="65B9321C" w14:textId="77777777" w:rsidR="00532B1C" w:rsidRPr="00C91120" w:rsidRDefault="00532B1C" w:rsidP="007F5CE8">
      <w:pPr>
        <w:ind w:firstLine="420"/>
      </w:pPr>
      <w:r w:rsidRPr="00C91120">
        <w:rPr>
          <w:rFonts w:hint="eastAsia"/>
        </w:rPr>
        <w:t>2</w:t>
      </w:r>
      <w:r w:rsidRPr="00C91120">
        <w:rPr>
          <w:rFonts w:hint="eastAsia"/>
        </w:rPr>
        <w:t>、掌握广义表的相关运算。</w:t>
      </w:r>
    </w:p>
    <w:p w14:paraId="0CC454E3" w14:textId="77777777" w:rsidR="00532B1C" w:rsidRPr="00C91120" w:rsidRDefault="00532B1C" w:rsidP="008D2842">
      <w:pPr>
        <w:pStyle w:val="3"/>
      </w:pPr>
      <w:bookmarkStart w:id="552" w:name="_Toc74672635"/>
      <w:r w:rsidRPr="00C91120">
        <w:rPr>
          <w:rFonts w:hint="eastAsia"/>
        </w:rPr>
        <w:t>2.</w:t>
      </w:r>
      <w:r w:rsidRPr="00C91120">
        <w:t xml:space="preserve">4 </w:t>
      </w:r>
      <w:r w:rsidRPr="00C91120">
        <w:t>树与二叉树（</w:t>
      </w:r>
      <w:r w:rsidRPr="00C91120">
        <w:rPr>
          <w:rFonts w:hint="eastAsia"/>
        </w:rPr>
        <w:t>★★★★★</w:t>
      </w:r>
      <w:r w:rsidRPr="00C91120">
        <w:t>）</w:t>
      </w:r>
      <w:bookmarkEnd w:id="552"/>
    </w:p>
    <w:p w14:paraId="62F92D7A" w14:textId="77777777" w:rsidR="00532B1C" w:rsidRPr="00C91120" w:rsidRDefault="00532B1C" w:rsidP="007F5CE8">
      <w:pPr>
        <w:ind w:firstLine="420"/>
      </w:pPr>
      <w:r w:rsidRPr="00C91120">
        <w:t>【考法分析】</w:t>
      </w:r>
    </w:p>
    <w:p w14:paraId="0C529730" w14:textId="77777777" w:rsidR="00532B1C" w:rsidRPr="00C91120" w:rsidRDefault="00532B1C" w:rsidP="007F5CE8">
      <w:pPr>
        <w:ind w:firstLine="420"/>
      </w:pPr>
      <w:r w:rsidRPr="00C91120">
        <w:t>1</w:t>
      </w:r>
      <w:r w:rsidRPr="00C91120">
        <w:t>、</w:t>
      </w:r>
      <w:r w:rsidRPr="00C91120">
        <w:rPr>
          <w:rFonts w:hint="eastAsia"/>
        </w:rPr>
        <w:t>本知识点的主要考查形式有：对数与二叉树的一些概念和特性的描述，判断其正误；对于特殊的二叉树（平衡树、哈弗曼树、满二叉树、排序树等）定义、特性的描述判断正误、或根据题干描述构造特殊的二叉树，找到对应的选项；考查二叉树的遍历结果，或根据遍历序列，找到对应的二叉树。</w:t>
      </w:r>
    </w:p>
    <w:p w14:paraId="577EB533" w14:textId="77777777" w:rsidR="00532B1C" w:rsidRPr="00C91120" w:rsidRDefault="00532B1C" w:rsidP="007F5CE8">
      <w:pPr>
        <w:ind w:firstLine="420"/>
      </w:pPr>
      <w:r w:rsidRPr="00C91120">
        <w:t>【要点分析】</w:t>
      </w:r>
    </w:p>
    <w:p w14:paraId="32FA382D" w14:textId="77777777" w:rsidR="00532B1C" w:rsidRPr="00C91120" w:rsidRDefault="00532B1C" w:rsidP="007F5CE8">
      <w:pPr>
        <w:ind w:firstLine="420"/>
      </w:pPr>
      <w:r w:rsidRPr="00C91120">
        <w:rPr>
          <w:rFonts w:hint="eastAsia"/>
        </w:rPr>
        <w:t>1</w:t>
      </w:r>
      <w:r w:rsidRPr="00C91120">
        <w:rPr>
          <w:rFonts w:hint="eastAsia"/>
        </w:rPr>
        <w:t>、树与二叉树的特性：</w:t>
      </w:r>
    </w:p>
    <w:p w14:paraId="4449D73C" w14:textId="77777777" w:rsidR="00532B1C" w:rsidRPr="00C91120" w:rsidRDefault="00532B1C" w:rsidP="007F5CE8">
      <w:pPr>
        <w:ind w:firstLine="420"/>
      </w:pPr>
      <w:r w:rsidRPr="00C91120">
        <w:t>（</w:t>
      </w:r>
      <w:r w:rsidRPr="00C91120">
        <w:rPr>
          <w:rFonts w:hint="eastAsia"/>
        </w:rPr>
        <w:t>1</w:t>
      </w:r>
      <w:r w:rsidRPr="00C91120">
        <w:t>）树的概念：</w:t>
      </w:r>
    </w:p>
    <w:p w14:paraId="5FD2FE2C" w14:textId="77777777" w:rsidR="00532B1C" w:rsidRPr="00C91120" w:rsidRDefault="00532B1C" w:rsidP="007F5CE8">
      <w:pPr>
        <w:ind w:firstLine="422"/>
      </w:pPr>
      <w:r w:rsidRPr="00C91120">
        <w:rPr>
          <w:rFonts w:hint="eastAsia"/>
          <w:b/>
          <w:bCs/>
        </w:rPr>
        <w:t>双亲、孩子和兄弟</w:t>
      </w:r>
      <w:r w:rsidRPr="00C91120">
        <w:t>：</w:t>
      </w:r>
      <w:r w:rsidRPr="00C91120">
        <w:rPr>
          <w:rFonts w:hint="eastAsia"/>
        </w:rPr>
        <w:t>结点的子树的根称为该结点的孩子；相应地，该结点称为其子结点的双亲。具有相同双亲的结点互为兄弟。</w:t>
      </w:r>
    </w:p>
    <w:p w14:paraId="3C6DD4F9" w14:textId="77777777" w:rsidR="00532B1C" w:rsidRPr="00C91120" w:rsidRDefault="00532B1C" w:rsidP="007F5CE8">
      <w:pPr>
        <w:ind w:firstLine="420"/>
      </w:pPr>
      <w:r w:rsidRPr="00C91120">
        <w:rPr>
          <w:rFonts w:hint="eastAsia"/>
        </w:rPr>
        <w:t>（这里涉及到</w:t>
      </w:r>
      <w:r w:rsidRPr="00C91120">
        <w:rPr>
          <w:rFonts w:hint="eastAsia"/>
        </w:rPr>
        <w:t>2</w:t>
      </w:r>
      <w:r w:rsidRPr="00C91120">
        <w:rPr>
          <w:rFonts w:hint="eastAsia"/>
        </w:rPr>
        <w:t>个层次，第一个层次的子树，这棵子树的根是第一层结点的孩子结点，第一层结点是其子节点的双亲节点</w:t>
      </w:r>
      <w:r w:rsidRPr="00C91120">
        <w:rPr>
          <w:rFonts w:hint="eastAsia"/>
        </w:rPr>
        <w:t>/</w:t>
      </w:r>
      <w:r w:rsidRPr="00C91120">
        <w:rPr>
          <w:rFonts w:hint="eastAsia"/>
        </w:rPr>
        <w:t>父节点）。</w:t>
      </w:r>
    </w:p>
    <w:p w14:paraId="5C901904" w14:textId="77777777" w:rsidR="00532B1C" w:rsidRPr="00C91120" w:rsidRDefault="00532B1C" w:rsidP="007F5CE8">
      <w:pPr>
        <w:ind w:firstLine="422"/>
      </w:pPr>
      <w:r w:rsidRPr="00C91120">
        <w:rPr>
          <w:rFonts w:hint="eastAsia"/>
          <w:b/>
          <w:bCs/>
        </w:rPr>
        <w:t>结点的度</w:t>
      </w:r>
      <w:r w:rsidRPr="00C91120">
        <w:t>：</w:t>
      </w:r>
      <w:r w:rsidRPr="00C91120">
        <w:rPr>
          <w:rFonts w:hint="eastAsia"/>
        </w:rPr>
        <w:t>一个结点的子树的个数记为该结点的度</w:t>
      </w:r>
    </w:p>
    <w:p w14:paraId="1F1C9003" w14:textId="77777777" w:rsidR="00532B1C" w:rsidRPr="00C91120" w:rsidRDefault="00532B1C" w:rsidP="007F5CE8">
      <w:pPr>
        <w:ind w:firstLine="422"/>
      </w:pPr>
      <w:r w:rsidRPr="00C91120">
        <w:rPr>
          <w:rFonts w:hint="eastAsia"/>
          <w:b/>
          <w:bCs/>
        </w:rPr>
        <w:t>叶子节点</w:t>
      </w:r>
      <w:r w:rsidRPr="00C91120">
        <w:t>：</w:t>
      </w:r>
      <w:r w:rsidRPr="00C91120">
        <w:rPr>
          <w:rFonts w:hint="eastAsia"/>
        </w:rPr>
        <w:t>也称为终端结点，指度为</w:t>
      </w:r>
      <w:r w:rsidRPr="00C91120">
        <w:rPr>
          <w:rFonts w:hint="eastAsia"/>
        </w:rPr>
        <w:t>0</w:t>
      </w:r>
      <w:r w:rsidRPr="00C91120">
        <w:rPr>
          <w:rFonts w:hint="eastAsia"/>
        </w:rPr>
        <w:t>的结点</w:t>
      </w:r>
    </w:p>
    <w:p w14:paraId="25CD8999" w14:textId="77777777" w:rsidR="00532B1C" w:rsidRPr="00C91120" w:rsidRDefault="00532B1C" w:rsidP="007F5CE8">
      <w:pPr>
        <w:ind w:firstLine="422"/>
      </w:pPr>
      <w:r w:rsidRPr="00C91120">
        <w:rPr>
          <w:rFonts w:hint="eastAsia"/>
          <w:b/>
          <w:bCs/>
        </w:rPr>
        <w:t>内部结点</w:t>
      </w:r>
      <w:r w:rsidRPr="00C91120">
        <w:t>：</w:t>
      </w:r>
      <w:r w:rsidRPr="00C91120">
        <w:rPr>
          <w:rFonts w:hint="eastAsia"/>
        </w:rPr>
        <w:t>指度不为</w:t>
      </w:r>
      <w:r w:rsidRPr="00C91120">
        <w:rPr>
          <w:rFonts w:hint="eastAsia"/>
        </w:rPr>
        <w:t>0</w:t>
      </w:r>
      <w:r w:rsidRPr="00C91120">
        <w:rPr>
          <w:rFonts w:hint="eastAsia"/>
        </w:rPr>
        <w:t>的结点，也称为分支节点或非终端节点。除根结点之外，分支结点也称为内部结点。</w:t>
      </w:r>
    </w:p>
    <w:p w14:paraId="5924897F" w14:textId="77777777" w:rsidR="00532B1C" w:rsidRPr="00C91120" w:rsidRDefault="00532B1C" w:rsidP="007F5CE8">
      <w:pPr>
        <w:ind w:firstLine="422"/>
      </w:pPr>
      <w:r w:rsidRPr="00C91120">
        <w:rPr>
          <w:rFonts w:hint="eastAsia"/>
          <w:b/>
          <w:bCs/>
        </w:rPr>
        <w:t>结点的层次</w:t>
      </w:r>
      <w:r w:rsidRPr="00C91120">
        <w:t>：</w:t>
      </w:r>
      <w:r w:rsidRPr="00C91120">
        <w:rPr>
          <w:rFonts w:hint="eastAsia"/>
        </w:rPr>
        <w:t>根为第一层，根的孩子为第二层，依次类推，若某节点在第</w:t>
      </w:r>
      <w:r w:rsidRPr="00C91120">
        <w:rPr>
          <w:rFonts w:hint="eastAsia"/>
        </w:rPr>
        <w:t>i</w:t>
      </w:r>
      <w:r w:rsidRPr="00C91120">
        <w:rPr>
          <w:rFonts w:hint="eastAsia"/>
        </w:rPr>
        <w:t>层，则其孩子结点在第</w:t>
      </w:r>
      <w:r w:rsidRPr="00C91120">
        <w:rPr>
          <w:rFonts w:hint="eastAsia"/>
        </w:rPr>
        <w:t>i+1</w:t>
      </w:r>
      <w:r w:rsidRPr="00C91120">
        <w:rPr>
          <w:rFonts w:hint="eastAsia"/>
        </w:rPr>
        <w:t>层</w:t>
      </w:r>
    </w:p>
    <w:p w14:paraId="69BBC1F3" w14:textId="77777777" w:rsidR="00532B1C" w:rsidRPr="00C91120" w:rsidRDefault="00532B1C" w:rsidP="007F5CE8">
      <w:pPr>
        <w:ind w:firstLine="422"/>
      </w:pPr>
      <w:r w:rsidRPr="00C91120">
        <w:rPr>
          <w:rFonts w:hint="eastAsia"/>
          <w:b/>
          <w:bCs/>
        </w:rPr>
        <w:t>树的高度</w:t>
      </w:r>
      <w:r w:rsidRPr="00C91120">
        <w:t>：</w:t>
      </w:r>
      <w:r w:rsidRPr="00C91120">
        <w:rPr>
          <w:rFonts w:hint="eastAsia"/>
        </w:rPr>
        <w:t>一颗树的最大层次数记为树的高度（深度）</w:t>
      </w:r>
    </w:p>
    <w:p w14:paraId="630C67EF"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）二叉树的重要特性：</w:t>
      </w:r>
    </w:p>
    <w:p w14:paraId="6DFC21CD" w14:textId="77777777" w:rsidR="00532B1C" w:rsidRPr="00C91120" w:rsidRDefault="00532B1C" w:rsidP="007F5CE8">
      <w:pPr>
        <w:ind w:firstLine="420"/>
      </w:pPr>
      <w:r w:rsidRPr="00C91120">
        <w:rPr>
          <w:rFonts w:hint="eastAsia"/>
        </w:rPr>
        <w:t>1</w:t>
      </w:r>
      <w:r w:rsidRPr="00C91120">
        <w:rPr>
          <w:rFonts w:hint="eastAsia"/>
        </w:rPr>
        <w:t>、在二叉树的第</w:t>
      </w:r>
      <w:r w:rsidRPr="00C91120">
        <w:rPr>
          <w:rFonts w:hint="eastAsia"/>
        </w:rPr>
        <w:t>i</w:t>
      </w:r>
      <w:r w:rsidRPr="00C91120">
        <w:rPr>
          <w:rFonts w:hint="eastAsia"/>
        </w:rPr>
        <w:t>层上最多有</w:t>
      </w:r>
      <w:r w:rsidRPr="00C91120">
        <w:rPr>
          <w:rFonts w:hint="eastAsia"/>
        </w:rPr>
        <w:t>2i-1</w:t>
      </w:r>
      <w:r w:rsidRPr="00C91120">
        <w:rPr>
          <w:rFonts w:hint="eastAsia"/>
        </w:rPr>
        <w:t>个结点（</w:t>
      </w:r>
      <w:r w:rsidRPr="00C91120">
        <w:rPr>
          <w:rFonts w:hint="eastAsia"/>
        </w:rPr>
        <w:t>i</w:t>
      </w:r>
      <w:r w:rsidRPr="00C91120">
        <w:rPr>
          <w:rFonts w:hint="eastAsia"/>
        </w:rPr>
        <w:t>≥</w:t>
      </w:r>
      <w:r w:rsidRPr="00C91120">
        <w:rPr>
          <w:rFonts w:hint="eastAsia"/>
        </w:rPr>
        <w:t>1</w:t>
      </w:r>
      <w:r w:rsidRPr="00C91120">
        <w:rPr>
          <w:rFonts w:hint="eastAsia"/>
        </w:rPr>
        <w:t>）；</w:t>
      </w:r>
    </w:p>
    <w:p w14:paraId="7CA9977A" w14:textId="77777777" w:rsidR="00532B1C" w:rsidRPr="00C91120" w:rsidRDefault="00532B1C" w:rsidP="007F5CE8">
      <w:pPr>
        <w:ind w:firstLine="420"/>
      </w:pPr>
      <w:r w:rsidRPr="00C91120">
        <w:rPr>
          <w:rFonts w:hint="eastAsia"/>
        </w:rPr>
        <w:t>2</w:t>
      </w:r>
      <w:r w:rsidRPr="00C91120">
        <w:rPr>
          <w:rFonts w:hint="eastAsia"/>
        </w:rPr>
        <w:t>、深度为</w:t>
      </w:r>
      <w:r w:rsidRPr="00C91120">
        <w:rPr>
          <w:rFonts w:hint="eastAsia"/>
        </w:rPr>
        <w:t>k</w:t>
      </w:r>
      <w:r w:rsidRPr="00C91120">
        <w:rPr>
          <w:rFonts w:hint="eastAsia"/>
        </w:rPr>
        <w:t>的二叉树最多有</w:t>
      </w:r>
      <w:r w:rsidRPr="00C91120">
        <w:rPr>
          <w:rFonts w:hint="eastAsia"/>
        </w:rPr>
        <w:t>2k -1</w:t>
      </w:r>
      <w:r w:rsidRPr="00C91120">
        <w:rPr>
          <w:rFonts w:hint="eastAsia"/>
        </w:rPr>
        <w:t>个结点（</w:t>
      </w:r>
      <w:r w:rsidRPr="00C91120">
        <w:rPr>
          <w:rFonts w:hint="eastAsia"/>
        </w:rPr>
        <w:t>k</w:t>
      </w:r>
      <w:r w:rsidRPr="00C91120">
        <w:rPr>
          <w:rFonts w:hint="eastAsia"/>
        </w:rPr>
        <w:t>≥</w:t>
      </w:r>
      <w:r w:rsidRPr="00C91120">
        <w:rPr>
          <w:rFonts w:hint="eastAsia"/>
        </w:rPr>
        <w:t>1</w:t>
      </w:r>
      <w:r w:rsidRPr="00C91120">
        <w:rPr>
          <w:rFonts w:hint="eastAsia"/>
        </w:rPr>
        <w:t>）；</w:t>
      </w:r>
    </w:p>
    <w:p w14:paraId="112513A4" w14:textId="77777777" w:rsidR="00532B1C" w:rsidRPr="00C91120" w:rsidRDefault="00532B1C" w:rsidP="007F5CE8">
      <w:pPr>
        <w:ind w:firstLine="420"/>
      </w:pPr>
      <w:r w:rsidRPr="00C91120">
        <w:rPr>
          <w:rFonts w:hint="eastAsia"/>
        </w:rPr>
        <w:t>3</w:t>
      </w:r>
      <w:r w:rsidRPr="00C91120">
        <w:rPr>
          <w:rFonts w:hint="eastAsia"/>
        </w:rPr>
        <w:t>、对任何一棵二叉树，如果其叶子结点数为</w:t>
      </w:r>
      <w:r w:rsidRPr="00C91120">
        <w:rPr>
          <w:rFonts w:hint="eastAsia"/>
        </w:rPr>
        <w:t>n</w:t>
      </w:r>
      <w:r w:rsidRPr="00C91120">
        <w:rPr>
          <w:rFonts w:hint="eastAsia"/>
          <w:vertAlign w:val="subscript"/>
        </w:rPr>
        <w:t>0</w:t>
      </w:r>
      <w:r w:rsidRPr="00C91120">
        <w:rPr>
          <w:rFonts w:hint="eastAsia"/>
        </w:rPr>
        <w:t>，度为</w:t>
      </w:r>
      <w:r w:rsidRPr="00C91120">
        <w:rPr>
          <w:rFonts w:hint="eastAsia"/>
        </w:rPr>
        <w:t>2</w:t>
      </w:r>
      <w:r w:rsidRPr="00C91120">
        <w:rPr>
          <w:rFonts w:hint="eastAsia"/>
        </w:rPr>
        <w:t>的结点数为</w:t>
      </w:r>
      <w:r w:rsidRPr="00C91120">
        <w:rPr>
          <w:rFonts w:hint="eastAsia"/>
        </w:rPr>
        <w:t>n</w:t>
      </w:r>
      <w:r w:rsidRPr="00C91120">
        <w:rPr>
          <w:rFonts w:hint="eastAsia"/>
          <w:vertAlign w:val="subscript"/>
        </w:rPr>
        <w:t>2</w:t>
      </w:r>
      <w:r w:rsidRPr="00C91120">
        <w:rPr>
          <w:rFonts w:hint="eastAsia"/>
        </w:rPr>
        <w:t>，则</w:t>
      </w:r>
      <w:r w:rsidRPr="00C91120">
        <w:rPr>
          <w:rFonts w:hint="eastAsia"/>
          <w:b/>
          <w:bCs/>
        </w:rPr>
        <w:t>n</w:t>
      </w:r>
      <w:r w:rsidRPr="00C91120">
        <w:rPr>
          <w:rFonts w:hint="eastAsia"/>
          <w:b/>
          <w:bCs/>
          <w:vertAlign w:val="subscript"/>
        </w:rPr>
        <w:t>0</w:t>
      </w:r>
      <w:r w:rsidRPr="00C91120">
        <w:rPr>
          <w:rFonts w:hint="eastAsia"/>
          <w:b/>
          <w:bCs/>
        </w:rPr>
        <w:t>=n</w:t>
      </w:r>
      <w:r w:rsidRPr="00C91120">
        <w:rPr>
          <w:rFonts w:hint="eastAsia"/>
          <w:b/>
          <w:bCs/>
          <w:vertAlign w:val="subscript"/>
        </w:rPr>
        <w:t>2</w:t>
      </w:r>
      <w:r w:rsidRPr="00C91120">
        <w:rPr>
          <w:rFonts w:hint="eastAsia"/>
          <w:b/>
          <w:bCs/>
        </w:rPr>
        <w:t>+1</w:t>
      </w:r>
      <w:r w:rsidRPr="00C91120">
        <w:rPr>
          <w:rFonts w:hint="eastAsia"/>
        </w:rPr>
        <w:t>。</w:t>
      </w:r>
    </w:p>
    <w:p w14:paraId="566F38D8" w14:textId="77777777" w:rsidR="00532B1C" w:rsidRPr="00C91120" w:rsidRDefault="00532B1C" w:rsidP="007F5CE8">
      <w:pPr>
        <w:ind w:firstLine="420"/>
      </w:pPr>
      <w:r w:rsidRPr="00C91120">
        <w:t>4</w:t>
      </w:r>
      <w:r w:rsidRPr="00C91120">
        <w:rPr>
          <w:rFonts w:hint="eastAsia"/>
        </w:rPr>
        <w:t>、如果对一棵有</w:t>
      </w:r>
      <w:r w:rsidRPr="00C91120">
        <w:t>n</w:t>
      </w:r>
      <w:r w:rsidRPr="00C91120">
        <w:rPr>
          <w:rFonts w:hint="eastAsia"/>
        </w:rPr>
        <w:t>个结点的完全二叉树的结点按层序编号（从第</w:t>
      </w:r>
      <w:r w:rsidRPr="00C91120">
        <w:t>1</w:t>
      </w:r>
      <w:r w:rsidRPr="00C91120">
        <w:rPr>
          <w:rFonts w:hint="eastAsia"/>
        </w:rPr>
        <w:t>层到</w:t>
      </w:r>
      <m:oMath>
        <m:d>
          <m:dPr>
            <m:begChr m:val="⌊"/>
            <m:endChr m:val="⌋"/>
            <m:ctrlPr>
              <w:rPr>
                <w:rFonts w:ascii="Cambria Math" w:hAnsi="Cambria Math" w:cstheme="minorHAnsi"/>
                <w:i/>
              </w:rPr>
            </m:ctrlPr>
          </m:dPr>
          <m:e>
            <m:func>
              <m:funcPr>
                <m:ctrlPr>
                  <w:rPr>
                    <w:rFonts w:ascii="Cambria Math" w:hAnsi="Cambria Math" w:cstheme="minorHAnsi"/>
                    <w:i/>
                  </w:rPr>
                </m:ctrlPr>
              </m:funcPr>
              <m:fName>
                <m:sSub>
                  <m:sSubPr>
                    <m:ctrlPr>
                      <w:rPr>
                        <w:rFonts w:ascii="Cambria Math" w:hAnsi="Cambria Math" w:cstheme="minorHAnsi"/>
                        <w:i/>
                      </w:rPr>
                    </m:ctrlPr>
                  </m:sSubPr>
                  <m:e>
                    <m:r>
                      <w:rPr>
                        <w:rFonts w:ascii="Cambria Math" w:hAnsi="Cambria Math" w:cstheme="minorHAnsi"/>
                      </w:rPr>
                      <m:t>log</m:t>
                    </m:r>
                  </m:e>
                  <m:sub>
                    <m:r>
                      <w:rPr>
                        <w:rFonts w:ascii="Cambria Math" w:hAnsi="Cambria Math" w:cstheme="minorHAnsi"/>
                      </w:rPr>
                      <m:t>2</m:t>
                    </m:r>
                  </m:sub>
                </m:sSub>
              </m:fName>
              <m:e>
                <m:r>
                  <w:rPr>
                    <w:rFonts w:ascii="Cambria Math" w:hAnsi="Cambria Math" w:cstheme="minorHAnsi"/>
                  </w:rPr>
                  <m:t>n</m:t>
                </m:r>
              </m:e>
            </m:func>
          </m:e>
        </m:d>
        <m:r>
          <w:rPr>
            <w:rFonts w:ascii="Cambria Math" w:hAnsi="Cambria Math" w:cstheme="minorHAnsi"/>
          </w:rPr>
          <m:t>+1</m:t>
        </m:r>
      </m:oMath>
      <w:r w:rsidRPr="00C91120">
        <w:rPr>
          <w:rFonts w:hint="eastAsia"/>
        </w:rPr>
        <w:t>层，每层从左到右），则对任一结点</w:t>
      </w:r>
      <w:r w:rsidRPr="00C91120">
        <w:t>i</w:t>
      </w:r>
      <w:r w:rsidRPr="00C91120">
        <w:rPr>
          <w:rFonts w:hint="eastAsia"/>
        </w:rPr>
        <w:t>（</w:t>
      </w:r>
      <w:r w:rsidRPr="00C91120">
        <w:t>1</w:t>
      </w:r>
      <w:r w:rsidRPr="00C91120">
        <w:rPr>
          <w:rFonts w:hint="eastAsia"/>
        </w:rPr>
        <w:t>≤</w:t>
      </w:r>
      <w:r w:rsidRPr="00C91120">
        <w:t>i</w:t>
      </w:r>
      <w:r w:rsidRPr="00C91120">
        <w:rPr>
          <w:rFonts w:hint="eastAsia"/>
        </w:rPr>
        <w:t>≤</w:t>
      </w:r>
      <w:r w:rsidRPr="00C91120">
        <w:t>n</w:t>
      </w:r>
      <w:r w:rsidRPr="00C91120">
        <w:rPr>
          <w:rFonts w:hint="eastAsia"/>
        </w:rPr>
        <w:t>），有：</w:t>
      </w:r>
    </w:p>
    <w:p w14:paraId="03E48E24" w14:textId="31A7C7E3" w:rsidR="00532B1C" w:rsidRPr="00C91120" w:rsidRDefault="00532B1C" w:rsidP="007F5CE8">
      <w:pPr>
        <w:ind w:firstLine="420"/>
      </w:pPr>
      <w:del w:id="553" w:author="Administrator" w:date="2021-06-15T16:50:00Z">
        <w:r w:rsidRPr="00C91120" w:rsidDel="00E9134A">
          <w:delText xml:space="preserve"> </w:delText>
        </w:r>
        <w:r w:rsidRPr="00C91120" w:rsidDel="00E9134A">
          <w:tab/>
        </w:r>
      </w:del>
      <w:r w:rsidRPr="00C91120">
        <w:rPr>
          <w:rFonts w:hint="eastAsia"/>
        </w:rPr>
        <w:t>如果</w:t>
      </w:r>
      <w:r w:rsidRPr="00C91120">
        <w:t>i=1</w:t>
      </w:r>
      <w:r w:rsidRPr="00C91120">
        <w:rPr>
          <w:rFonts w:hint="eastAsia"/>
        </w:rPr>
        <w:t>，则结点</w:t>
      </w:r>
      <w:r w:rsidRPr="00C91120">
        <w:t>i</w:t>
      </w:r>
      <w:r w:rsidRPr="00C91120">
        <w:rPr>
          <w:rFonts w:hint="eastAsia"/>
        </w:rPr>
        <w:t>无父结点，是二叉树的根；如果</w:t>
      </w:r>
      <w:r w:rsidRPr="00C91120">
        <w:t>i&gt;1</w:t>
      </w:r>
      <w:r w:rsidRPr="00C91120">
        <w:rPr>
          <w:rFonts w:hint="eastAsia"/>
        </w:rPr>
        <w:t>，则父结点是</w:t>
      </w:r>
      <w:r w:rsidRPr="00BF2BDF">
        <w:rPr>
          <w:rFonts w:cstheme="minorHAnsi" w:hint="eastAsia"/>
        </w:rPr>
        <w:sym w:font="Symbol" w:char="F0EB"/>
      </w:r>
      <w:r>
        <w:rPr>
          <w:rFonts w:cstheme="minorHAnsi"/>
        </w:rPr>
        <w:t>i/2</w:t>
      </w:r>
      <w:r w:rsidRPr="00BF2BDF">
        <w:rPr>
          <w:rFonts w:cstheme="minorHAnsi" w:hint="eastAsia"/>
        </w:rPr>
        <w:sym w:font="Symbol" w:char="F0FB"/>
      </w:r>
      <w:r w:rsidRPr="00C91120">
        <w:t xml:space="preserve"> </w:t>
      </w:r>
      <w:r w:rsidRPr="00C91120">
        <w:rPr>
          <w:rFonts w:hint="eastAsia"/>
        </w:rPr>
        <w:t>；</w:t>
      </w:r>
    </w:p>
    <w:p w14:paraId="722D9C1E" w14:textId="43F0048D" w:rsidR="00532B1C" w:rsidRPr="00C91120" w:rsidRDefault="00532B1C" w:rsidP="007F5CE8">
      <w:pPr>
        <w:ind w:firstLine="420"/>
      </w:pPr>
      <w:del w:id="554" w:author="Administrator" w:date="2021-06-15T16:50:00Z">
        <w:r w:rsidRPr="00C91120" w:rsidDel="00E9134A">
          <w:rPr>
            <w:rFonts w:hint="eastAsia"/>
          </w:rPr>
          <w:delText xml:space="preserve"> </w:delText>
        </w:r>
        <w:r w:rsidRPr="00C91120" w:rsidDel="00E9134A">
          <w:tab/>
        </w:r>
      </w:del>
      <w:r w:rsidRPr="00C91120">
        <w:rPr>
          <w:rFonts w:hint="eastAsia"/>
        </w:rPr>
        <w:t>如果</w:t>
      </w:r>
      <w:r w:rsidRPr="00C91120">
        <w:rPr>
          <w:rFonts w:hint="eastAsia"/>
        </w:rPr>
        <w:t>2i&gt;n</w:t>
      </w:r>
      <w:r w:rsidRPr="00C91120">
        <w:rPr>
          <w:rFonts w:hint="eastAsia"/>
        </w:rPr>
        <w:t>，则结点</w:t>
      </w:r>
      <w:r w:rsidRPr="00C91120">
        <w:rPr>
          <w:rFonts w:hint="eastAsia"/>
        </w:rPr>
        <w:t>i</w:t>
      </w:r>
      <w:r w:rsidRPr="00C91120">
        <w:rPr>
          <w:rFonts w:hint="eastAsia"/>
        </w:rPr>
        <w:t>为叶子结点，无左子结点；否则，其左子结点是结点</w:t>
      </w:r>
      <w:r w:rsidRPr="00C91120">
        <w:rPr>
          <w:rFonts w:hint="eastAsia"/>
        </w:rPr>
        <w:t>2i</w:t>
      </w:r>
      <w:r w:rsidRPr="00C91120">
        <w:rPr>
          <w:rFonts w:hint="eastAsia"/>
        </w:rPr>
        <w:t>；</w:t>
      </w:r>
    </w:p>
    <w:p w14:paraId="5ACB2F12" w14:textId="07C2EDFB" w:rsidR="00532B1C" w:rsidRPr="00C91120" w:rsidRDefault="00532B1C" w:rsidP="007F5CE8">
      <w:pPr>
        <w:ind w:firstLine="420"/>
      </w:pPr>
      <w:del w:id="555" w:author="Administrator" w:date="2021-06-15T16:50:00Z">
        <w:r w:rsidRPr="00C91120" w:rsidDel="00E9134A">
          <w:rPr>
            <w:rFonts w:hint="eastAsia"/>
          </w:rPr>
          <w:delText xml:space="preserve"> </w:delText>
        </w:r>
        <w:r w:rsidRPr="00C91120" w:rsidDel="00E9134A">
          <w:tab/>
        </w:r>
      </w:del>
      <w:r w:rsidRPr="00C91120">
        <w:rPr>
          <w:rFonts w:hint="eastAsia"/>
        </w:rPr>
        <w:t>如果</w:t>
      </w:r>
      <w:r w:rsidRPr="00C91120">
        <w:rPr>
          <w:rFonts w:hint="eastAsia"/>
        </w:rPr>
        <w:t>2i+1&gt;n</w:t>
      </w:r>
      <w:r w:rsidRPr="00C91120">
        <w:rPr>
          <w:rFonts w:hint="eastAsia"/>
        </w:rPr>
        <w:t>，则结点</w:t>
      </w:r>
      <w:r w:rsidRPr="00C91120">
        <w:rPr>
          <w:rFonts w:hint="eastAsia"/>
        </w:rPr>
        <w:t>i</w:t>
      </w:r>
      <w:r w:rsidRPr="00C91120">
        <w:rPr>
          <w:rFonts w:hint="eastAsia"/>
        </w:rPr>
        <w:t>无右子叶点，否则，其右子结点是结点</w:t>
      </w:r>
      <w:r w:rsidRPr="00C91120">
        <w:rPr>
          <w:rFonts w:hint="eastAsia"/>
        </w:rPr>
        <w:t>2i+1</w:t>
      </w:r>
      <w:r w:rsidRPr="00C91120">
        <w:rPr>
          <w:rFonts w:hint="eastAsia"/>
        </w:rPr>
        <w:t>。</w:t>
      </w:r>
    </w:p>
    <w:p w14:paraId="3FD9AF43" w14:textId="77777777" w:rsidR="00532B1C" w:rsidRPr="00C91120" w:rsidRDefault="00532B1C" w:rsidP="007F5CE8">
      <w:pPr>
        <w:ind w:firstLine="420"/>
      </w:pPr>
      <w:r w:rsidRPr="00C91120">
        <w:rPr>
          <w:rFonts w:hint="eastAsia"/>
        </w:rPr>
        <w:t>2</w:t>
      </w:r>
      <w:r w:rsidRPr="00C91120">
        <w:rPr>
          <w:rFonts w:hint="eastAsia"/>
        </w:rPr>
        <w:t>、</w:t>
      </w:r>
      <w:r w:rsidRPr="00C91120">
        <w:t>特殊的树</w:t>
      </w:r>
    </w:p>
    <w:p w14:paraId="1D25827F" w14:textId="77777777" w:rsidR="00532B1C" w:rsidRPr="00C91120" w:rsidRDefault="00532B1C" w:rsidP="007F5CE8">
      <w:pPr>
        <w:ind w:firstLine="422"/>
      </w:pPr>
      <w:r w:rsidRPr="00C91120">
        <w:rPr>
          <w:b/>
          <w:bCs/>
        </w:rPr>
        <w:t>二叉树</w:t>
      </w:r>
      <w:r w:rsidRPr="00C91120">
        <w:t>：二叉树是每个结点最多有两个孩子的有序数，可以为空树，可以只有一个结点。</w:t>
      </w:r>
    </w:p>
    <w:p w14:paraId="430BFDDB" w14:textId="77777777" w:rsidR="00532B1C" w:rsidRPr="00C91120" w:rsidRDefault="00532B1C" w:rsidP="007F5CE8">
      <w:pPr>
        <w:ind w:firstLine="422"/>
      </w:pPr>
      <w:r w:rsidRPr="00C91120">
        <w:rPr>
          <w:b/>
          <w:bCs/>
        </w:rPr>
        <w:t>满二叉树</w:t>
      </w:r>
      <w:r w:rsidRPr="00C91120">
        <w:t>：任何结点，或者是树叶，或者恰有两棵非空子树。</w:t>
      </w:r>
    </w:p>
    <w:p w14:paraId="3E168B7B" w14:textId="77777777" w:rsidR="00532B1C" w:rsidRPr="00C91120" w:rsidRDefault="00532B1C" w:rsidP="007F5CE8">
      <w:pPr>
        <w:ind w:firstLine="422"/>
      </w:pPr>
      <w:r w:rsidRPr="00C91120">
        <w:rPr>
          <w:b/>
          <w:bCs/>
        </w:rPr>
        <w:t>完全二叉树</w:t>
      </w:r>
      <w:r w:rsidRPr="00C91120">
        <w:t>：最多只有最小面的两层结点的度可以小于</w:t>
      </w:r>
      <w:r w:rsidRPr="00C91120">
        <w:rPr>
          <w:rFonts w:hint="eastAsia"/>
        </w:rPr>
        <w:t>2</w:t>
      </w:r>
      <w:r w:rsidRPr="00C91120">
        <w:rPr>
          <w:rFonts w:hint="eastAsia"/>
        </w:rPr>
        <w:t>，并且最下面一层的结点全都集中在该层左侧的若干位置。</w:t>
      </w:r>
    </w:p>
    <w:p w14:paraId="01F1CE1F" w14:textId="77777777" w:rsidR="00532B1C" w:rsidRPr="00C91120" w:rsidRDefault="00532B1C" w:rsidP="007F5CE8">
      <w:pPr>
        <w:ind w:firstLine="422"/>
      </w:pPr>
      <w:r w:rsidRPr="00C91120">
        <w:rPr>
          <w:b/>
          <w:bCs/>
        </w:rPr>
        <w:t>平衡二叉树</w:t>
      </w:r>
      <w:r w:rsidRPr="00C91120">
        <w:t>：树中任一结点的左右子树高度之差不超过</w:t>
      </w:r>
      <w:r w:rsidRPr="00C91120">
        <w:rPr>
          <w:rFonts w:hint="eastAsia"/>
        </w:rPr>
        <w:t>1</w:t>
      </w:r>
      <w:r w:rsidRPr="00C91120">
        <w:rPr>
          <w:rFonts w:hint="eastAsia"/>
        </w:rPr>
        <w:t>。</w:t>
      </w:r>
    </w:p>
    <w:p w14:paraId="347D25F9" w14:textId="77777777" w:rsidR="00532B1C" w:rsidRPr="00C91120" w:rsidRDefault="00532B1C" w:rsidP="007F5CE8">
      <w:pPr>
        <w:ind w:firstLine="422"/>
      </w:pPr>
      <w:r w:rsidRPr="00C91120">
        <w:rPr>
          <w:b/>
          <w:bCs/>
        </w:rPr>
        <w:t>查找二叉树</w:t>
      </w:r>
      <w:r w:rsidRPr="00C91120">
        <w:t>：又称之为排序二叉树。任一结点的权值，大于其左孩子结点，小于其右孩子结点。</w:t>
      </w:r>
    </w:p>
    <w:p w14:paraId="40268977" w14:textId="77777777" w:rsidR="00532B1C" w:rsidRPr="00C91120" w:rsidRDefault="00532B1C" w:rsidP="007F5CE8">
      <w:pPr>
        <w:ind w:firstLine="422"/>
      </w:pPr>
      <w:r w:rsidRPr="00C91120">
        <w:rPr>
          <w:b/>
          <w:bCs/>
        </w:rPr>
        <w:t>线索二叉树</w:t>
      </w:r>
      <w:r w:rsidRPr="00C91120">
        <w:t>：在每个结点中增加两个指针域来存放遍历时得到的前驱和后继信息。</w:t>
      </w:r>
    </w:p>
    <w:p w14:paraId="21747A11" w14:textId="77777777" w:rsidR="00532B1C" w:rsidRPr="00C91120" w:rsidRDefault="00532B1C" w:rsidP="007F5CE8">
      <w:pPr>
        <w:ind w:firstLine="422"/>
      </w:pPr>
      <w:r w:rsidRPr="00C91120">
        <w:rPr>
          <w:b/>
          <w:bCs/>
        </w:rPr>
        <w:t>最优二叉树</w:t>
      </w:r>
      <w:r w:rsidRPr="00C91120">
        <w:t>：又称为哈弗曼树，它是一类带权路径长度最短的树。</w:t>
      </w:r>
    </w:p>
    <w:p w14:paraId="0C7B9DDE" w14:textId="156DC0FE" w:rsidR="00532B1C" w:rsidRPr="00C91120" w:rsidRDefault="00532B1C" w:rsidP="007F5CE8">
      <w:pPr>
        <w:ind w:firstLine="420"/>
      </w:pPr>
      <w:del w:id="556" w:author="Administrator" w:date="2021-06-15T16:52:00Z">
        <w:r w:rsidRPr="00C91120" w:rsidDel="0048247A">
          <w:tab/>
        </w:r>
      </w:del>
      <w:r w:rsidRPr="00C91120">
        <w:rPr>
          <w:b/>
          <w:bCs/>
        </w:rPr>
        <w:t>路径</w:t>
      </w:r>
      <w:r w:rsidRPr="00C91120">
        <w:t>是从树中一个结点到另一个结点之间的通路，路径上的分支数目称为路径长度。</w:t>
      </w:r>
    </w:p>
    <w:p w14:paraId="7D641042" w14:textId="2E9180FA" w:rsidR="00532B1C" w:rsidRPr="00C91120" w:rsidRDefault="00532B1C" w:rsidP="007F5CE8">
      <w:pPr>
        <w:ind w:firstLine="420"/>
      </w:pPr>
      <w:del w:id="557" w:author="Administrator" w:date="2021-06-15T16:52:00Z">
        <w:r w:rsidRPr="00C91120" w:rsidDel="0048247A">
          <w:tab/>
        </w:r>
      </w:del>
      <w:r w:rsidRPr="00C91120">
        <w:rPr>
          <w:b/>
          <w:bCs/>
        </w:rPr>
        <w:t>树的路径</w:t>
      </w:r>
      <w:r w:rsidRPr="00C91120">
        <w:t>长度是从树根到每一个叶子之间的路径长度之和。结点的带权路径长度为从该结点到树根之间的路径长度与该结点权值的乘积。</w:t>
      </w:r>
    </w:p>
    <w:p w14:paraId="02D0A02D" w14:textId="1F0DD336" w:rsidR="00532B1C" w:rsidRPr="00C91120" w:rsidRDefault="00532B1C" w:rsidP="007F5CE8">
      <w:pPr>
        <w:ind w:firstLine="420"/>
      </w:pPr>
      <w:del w:id="558" w:author="Administrator" w:date="2021-06-15T16:53:00Z">
        <w:r w:rsidRPr="00C91120" w:rsidDel="0048247A">
          <w:tab/>
        </w:r>
      </w:del>
      <w:r w:rsidRPr="00C91120">
        <w:rPr>
          <w:b/>
          <w:bCs/>
        </w:rPr>
        <w:t>树的带权路径长度</w:t>
      </w:r>
      <w:r w:rsidRPr="00C91120">
        <w:t>为树中所有叶子结点的带权路径长度之和。</w:t>
      </w:r>
    </w:p>
    <w:p w14:paraId="189D9CEA" w14:textId="0A1B8A2D" w:rsidR="00532B1C" w:rsidRPr="00C91120" w:rsidRDefault="00532B1C" w:rsidP="007F5CE8">
      <w:pPr>
        <w:ind w:firstLine="420"/>
      </w:pPr>
      <w:del w:id="559" w:author="Administrator" w:date="2021-06-15T16:53:00Z">
        <w:r w:rsidRPr="00C91120" w:rsidDel="0048247A">
          <w:tab/>
        </w:r>
      </w:del>
      <w:r w:rsidRPr="00C91120">
        <w:rPr>
          <w:b/>
          <w:bCs/>
        </w:rPr>
        <w:t>哈弗曼树的构造</w:t>
      </w:r>
      <w:r w:rsidRPr="00C91120">
        <w:t>：（</w:t>
      </w:r>
      <w:r w:rsidRPr="00C91120">
        <w:rPr>
          <w:rFonts w:hint="eastAsia"/>
        </w:rPr>
        <w:t>1</w:t>
      </w:r>
      <w:r w:rsidRPr="00C91120">
        <w:t>）根据给定的权值集合，找出最小的两个权值，构造一棵子树将这两个权值作为其孩子结点，二者权值之和作为根结点；（</w:t>
      </w:r>
      <w:r w:rsidRPr="00C91120">
        <w:rPr>
          <w:rFonts w:hint="eastAsia"/>
        </w:rPr>
        <w:t>2</w:t>
      </w:r>
      <w:r w:rsidRPr="00C91120">
        <w:t>）在原集合中删除这两个结点的权值，并引入根节点的权值；（</w:t>
      </w:r>
      <w:r w:rsidRPr="00C91120">
        <w:rPr>
          <w:rFonts w:hint="eastAsia"/>
        </w:rPr>
        <w:t>3</w:t>
      </w:r>
      <w:r w:rsidRPr="00C91120">
        <w:t>）重复步骤（</w:t>
      </w:r>
      <w:r w:rsidRPr="00C91120">
        <w:rPr>
          <w:rFonts w:hint="eastAsia"/>
        </w:rPr>
        <w:t>1</w:t>
      </w:r>
      <w:r w:rsidRPr="00C91120">
        <w:t>）和步骤（</w:t>
      </w:r>
      <w:r w:rsidRPr="00C91120">
        <w:rPr>
          <w:rFonts w:hint="eastAsia"/>
        </w:rPr>
        <w:t>2</w:t>
      </w:r>
      <w:r w:rsidRPr="00C91120">
        <w:t>），直到原权值集合为空。</w:t>
      </w:r>
      <w:del w:id="560" w:author="Administrator" w:date="2021-06-15T16:53:00Z">
        <w:r w:rsidRPr="00C91120" w:rsidDel="0048247A">
          <w:delText>--</w:delText>
        </w:r>
      </w:del>
      <w:ins w:id="561" w:author="Administrator" w:date="2021-06-15T16:53:00Z">
        <w:r w:rsidR="0048247A">
          <w:t>——</w:t>
        </w:r>
      </w:ins>
      <w:r w:rsidRPr="00C91120">
        <w:t>自己操作熟悉</w:t>
      </w:r>
    </w:p>
    <w:p w14:paraId="71998A2F" w14:textId="5D908E34" w:rsidR="00532B1C" w:rsidRPr="00C91120" w:rsidRDefault="00532B1C" w:rsidP="007F5CE8">
      <w:pPr>
        <w:ind w:firstLine="420"/>
      </w:pPr>
      <w:del w:id="562" w:author="Administrator" w:date="2021-06-15T16:53:00Z">
        <w:r w:rsidRPr="00C91120" w:rsidDel="0048247A">
          <w:tab/>
        </w:r>
      </w:del>
      <w:r w:rsidRPr="00C91120">
        <w:rPr>
          <w:b/>
          <w:bCs/>
        </w:rPr>
        <w:t>哈夫曼编码</w:t>
      </w:r>
      <w:r w:rsidRPr="00C91120">
        <w:t>：根据哈夫曼树进行边长编码，编码长度与路径长度相关，左侧分支编码为</w:t>
      </w:r>
      <w:r w:rsidRPr="00C91120">
        <w:rPr>
          <w:rFonts w:hint="eastAsia"/>
        </w:rPr>
        <w:t>0</w:t>
      </w:r>
      <w:r w:rsidRPr="00C91120">
        <w:rPr>
          <w:rFonts w:hint="eastAsia"/>
        </w:rPr>
        <w:t>（或</w:t>
      </w:r>
      <w:r w:rsidRPr="00C91120">
        <w:t>1</w:t>
      </w:r>
      <w:r w:rsidRPr="00C91120">
        <w:rPr>
          <w:rFonts w:hint="eastAsia"/>
        </w:rPr>
        <w:t>），右侧分支编码为</w:t>
      </w:r>
      <w:r w:rsidRPr="00C91120">
        <w:rPr>
          <w:rFonts w:hint="eastAsia"/>
        </w:rPr>
        <w:t>1</w:t>
      </w:r>
      <w:r w:rsidRPr="00C91120">
        <w:rPr>
          <w:rFonts w:hint="eastAsia"/>
        </w:rPr>
        <w:t>（或</w:t>
      </w:r>
      <w:r w:rsidRPr="00C91120">
        <w:rPr>
          <w:rFonts w:hint="eastAsia"/>
        </w:rPr>
        <w:t>0</w:t>
      </w:r>
      <w:r w:rsidRPr="00C91120">
        <w:rPr>
          <w:rFonts w:hint="eastAsia"/>
        </w:rPr>
        <w:t>），从根结点到对应叶子结点所有路径分支上的编码记录下来，即为该叶子结点的编码。</w:t>
      </w:r>
    </w:p>
    <w:p w14:paraId="2A57215D" w14:textId="77777777" w:rsidR="00532B1C" w:rsidRPr="00C91120" w:rsidRDefault="00532B1C" w:rsidP="007F5CE8">
      <w:pPr>
        <w:ind w:firstLine="420"/>
      </w:pPr>
      <w:r w:rsidRPr="00C91120">
        <w:rPr>
          <w:rFonts w:hint="eastAsia"/>
        </w:rPr>
        <w:t>3</w:t>
      </w:r>
      <w:r w:rsidRPr="00C91120">
        <w:rPr>
          <w:rFonts w:hint="eastAsia"/>
        </w:rPr>
        <w:t>、树的遍历操作：遍历是按某种策略访问树中的每个结点，且仅访问一次的过程。</w:t>
      </w:r>
    </w:p>
    <w:p w14:paraId="6BA7C306" w14:textId="77777777" w:rsidR="00532B1C" w:rsidRPr="00C91120" w:rsidRDefault="00532B1C" w:rsidP="007F5CE8">
      <w:pPr>
        <w:ind w:firstLine="420"/>
      </w:pPr>
      <w:r w:rsidRPr="00C91120">
        <w:t>前序遍历：又称为先序遍历，按根</w:t>
      </w:r>
      <w:r w:rsidRPr="00C91120">
        <w:sym w:font="Wingdings" w:char="F0E0"/>
      </w:r>
      <w:r w:rsidRPr="00C91120">
        <w:t>左</w:t>
      </w:r>
      <w:r w:rsidRPr="00C91120">
        <w:sym w:font="Wingdings" w:char="F0E0"/>
      </w:r>
      <w:r w:rsidRPr="00C91120">
        <w:t>右的顺序进行遍历。</w:t>
      </w:r>
    </w:p>
    <w:p w14:paraId="1DF1C002" w14:textId="77777777" w:rsidR="00532B1C" w:rsidRPr="00C91120" w:rsidRDefault="00532B1C" w:rsidP="007F5CE8">
      <w:pPr>
        <w:ind w:firstLine="420"/>
      </w:pPr>
      <w:r w:rsidRPr="00C91120">
        <w:t>后序遍历：按左</w:t>
      </w:r>
      <w:r w:rsidRPr="00C91120">
        <w:sym w:font="Wingdings" w:char="F0E0"/>
      </w:r>
      <w:r w:rsidRPr="00C91120">
        <w:t>右</w:t>
      </w:r>
      <w:r w:rsidRPr="00C91120">
        <w:sym w:font="Wingdings" w:char="F0E0"/>
      </w:r>
      <w:r w:rsidRPr="00C91120">
        <w:t>根的顺序进行遍历。</w:t>
      </w:r>
    </w:p>
    <w:p w14:paraId="5E5FC5E5" w14:textId="77777777" w:rsidR="00532B1C" w:rsidRPr="00C91120" w:rsidRDefault="00532B1C" w:rsidP="007F5CE8">
      <w:pPr>
        <w:ind w:firstLine="420"/>
      </w:pPr>
      <w:r w:rsidRPr="00C91120">
        <w:t>中序遍历：按左</w:t>
      </w:r>
      <w:r w:rsidRPr="00C91120">
        <w:sym w:font="Wingdings" w:char="F0E0"/>
      </w:r>
      <w:r w:rsidRPr="00C91120">
        <w:t>根</w:t>
      </w:r>
      <w:r w:rsidRPr="00C91120">
        <w:sym w:font="Wingdings" w:char="F0E0"/>
      </w:r>
      <w:r w:rsidRPr="00C91120">
        <w:t>右的顺序进行遍历。</w:t>
      </w:r>
    </w:p>
    <w:p w14:paraId="1B37D2BC" w14:textId="77777777" w:rsidR="00532B1C" w:rsidRPr="00C91120" w:rsidRDefault="00532B1C" w:rsidP="007F5CE8">
      <w:pPr>
        <w:ind w:firstLine="420"/>
      </w:pPr>
      <w:r w:rsidRPr="00C91120">
        <w:t>层次遍历：按层次顺序进行遍历。</w:t>
      </w:r>
    </w:p>
    <w:p w14:paraId="479C4964" w14:textId="77777777" w:rsidR="00532B1C" w:rsidRPr="00C91120" w:rsidRDefault="00532B1C" w:rsidP="007F5CE8">
      <w:pPr>
        <w:ind w:firstLine="420"/>
      </w:pPr>
      <w:r w:rsidRPr="00C91120">
        <w:t>【备考点拨】</w:t>
      </w:r>
    </w:p>
    <w:p w14:paraId="51B86C06" w14:textId="77777777" w:rsidR="00532B1C" w:rsidRPr="00C91120" w:rsidRDefault="00532B1C" w:rsidP="007F5CE8">
      <w:pPr>
        <w:ind w:firstLine="420"/>
      </w:pPr>
      <w:r w:rsidRPr="00C91120">
        <w:rPr>
          <w:rFonts w:hint="eastAsia"/>
        </w:rPr>
        <w:t>1</w:t>
      </w:r>
      <w:r w:rsidRPr="00C91120">
        <w:rPr>
          <w:rFonts w:hint="eastAsia"/>
        </w:rPr>
        <w:t>、掌握树相关的概念和特性；</w:t>
      </w:r>
    </w:p>
    <w:p w14:paraId="2B151532" w14:textId="77777777" w:rsidR="00532B1C" w:rsidRPr="00C91120" w:rsidRDefault="00532B1C" w:rsidP="007F5CE8">
      <w:pPr>
        <w:ind w:firstLine="420"/>
      </w:pPr>
      <w:r w:rsidRPr="00C91120">
        <w:rPr>
          <w:rFonts w:hint="eastAsia"/>
        </w:rPr>
        <w:t>2</w:t>
      </w:r>
      <w:r w:rsidRPr="00C91120">
        <w:rPr>
          <w:rFonts w:hint="eastAsia"/>
        </w:rPr>
        <w:t>、掌握一些特殊的树的定义和特性；</w:t>
      </w:r>
    </w:p>
    <w:p w14:paraId="62DAF208" w14:textId="77777777" w:rsidR="00532B1C" w:rsidRPr="00C91120" w:rsidRDefault="00532B1C" w:rsidP="007F5CE8">
      <w:pPr>
        <w:ind w:firstLine="420"/>
      </w:pPr>
      <w:r w:rsidRPr="00C91120">
        <w:rPr>
          <w:rFonts w:hint="eastAsia"/>
        </w:rPr>
        <w:t>3</w:t>
      </w:r>
      <w:r w:rsidRPr="00C91120">
        <w:rPr>
          <w:rFonts w:hint="eastAsia"/>
        </w:rPr>
        <w:t>、掌握哈夫曼树的构造过程，哈夫曼编码的构造。</w:t>
      </w:r>
    </w:p>
    <w:p w14:paraId="04841911" w14:textId="77777777" w:rsidR="00532B1C" w:rsidRPr="00C91120" w:rsidRDefault="00532B1C" w:rsidP="007F5CE8">
      <w:pPr>
        <w:ind w:firstLine="420"/>
      </w:pPr>
      <w:r w:rsidRPr="00C91120">
        <w:rPr>
          <w:rFonts w:hint="eastAsia"/>
        </w:rPr>
        <w:t>4</w:t>
      </w:r>
      <w:r w:rsidRPr="00C91120">
        <w:rPr>
          <w:rFonts w:hint="eastAsia"/>
        </w:rPr>
        <w:t>、掌握树的遍历，能够根据树的遍历序列反向构造二叉树的过程。</w:t>
      </w:r>
    </w:p>
    <w:p w14:paraId="5AC253D3" w14:textId="77777777" w:rsidR="00532B1C" w:rsidRPr="00C91120" w:rsidRDefault="00532B1C" w:rsidP="008D2842">
      <w:pPr>
        <w:pStyle w:val="3"/>
      </w:pPr>
      <w:bookmarkStart w:id="563" w:name="_Toc74672636"/>
      <w:r w:rsidRPr="00C91120">
        <w:rPr>
          <w:rFonts w:hint="eastAsia"/>
        </w:rPr>
        <w:t>2.</w:t>
      </w:r>
      <w:r w:rsidRPr="00C91120">
        <w:t xml:space="preserve">5 </w:t>
      </w:r>
      <w:r w:rsidRPr="00C91120">
        <w:t>图（</w:t>
      </w:r>
      <w:r w:rsidRPr="00C91120">
        <w:rPr>
          <w:rFonts w:hint="eastAsia"/>
        </w:rPr>
        <w:t>★★</w:t>
      </w:r>
      <w:r w:rsidRPr="00C91120">
        <w:t>）</w:t>
      </w:r>
      <w:bookmarkEnd w:id="563"/>
    </w:p>
    <w:p w14:paraId="6C16BDC3" w14:textId="77777777" w:rsidR="00532B1C" w:rsidRPr="00C91120" w:rsidRDefault="00532B1C" w:rsidP="007F5CE8">
      <w:pPr>
        <w:ind w:firstLine="420"/>
      </w:pPr>
      <w:r w:rsidRPr="00C91120">
        <w:t>【考法分析】</w:t>
      </w:r>
    </w:p>
    <w:p w14:paraId="3F7AC233" w14:textId="77777777" w:rsidR="00532B1C" w:rsidRPr="00C91120" w:rsidRDefault="00532B1C" w:rsidP="007F5CE8">
      <w:pPr>
        <w:ind w:firstLine="420"/>
      </w:pPr>
      <w:r w:rsidRPr="00C91120">
        <w:rPr>
          <w:rFonts w:hint="eastAsia"/>
        </w:rPr>
        <w:t>1</w:t>
      </w:r>
      <w:r w:rsidRPr="00C91120">
        <w:rPr>
          <w:rFonts w:hint="eastAsia"/>
        </w:rPr>
        <w:t>、本知识点的主要考查形式有：判断给出的关于图的概念、特性的描述是否正确；或根据图的邻接矩阵、邻接表，指出相关图、图的特点、图的遍历；根据图示，指出遍历顺序、拓扑序列。</w:t>
      </w:r>
    </w:p>
    <w:p w14:paraId="6378E8C8" w14:textId="77777777" w:rsidR="00532B1C" w:rsidRPr="00C91120" w:rsidRDefault="00532B1C" w:rsidP="007F5CE8">
      <w:pPr>
        <w:ind w:firstLine="420"/>
      </w:pPr>
      <w:r w:rsidRPr="00C91120">
        <w:t>【要点分析】</w:t>
      </w:r>
    </w:p>
    <w:p w14:paraId="30871AB9" w14:textId="77777777" w:rsidR="00532B1C" w:rsidRPr="00C91120" w:rsidRDefault="00532B1C" w:rsidP="007F5CE8">
      <w:pPr>
        <w:ind w:firstLine="420"/>
      </w:pPr>
      <w:r w:rsidRPr="00C91120">
        <w:rPr>
          <w:rFonts w:hint="eastAsia"/>
        </w:rPr>
        <w:t>1</w:t>
      </w:r>
      <w:r w:rsidRPr="00C91120">
        <w:rPr>
          <w:rFonts w:hint="eastAsia"/>
        </w:rPr>
        <w:t>、完全图</w:t>
      </w:r>
      <w:r w:rsidRPr="00C91120">
        <w:rPr>
          <w:rFonts w:hint="eastAsia"/>
        </w:rPr>
        <w:t xml:space="preserve"> </w:t>
      </w:r>
    </w:p>
    <w:p w14:paraId="4A18EB6C" w14:textId="77777777" w:rsidR="00532B1C" w:rsidRPr="00C91120" w:rsidRDefault="00532B1C" w:rsidP="007F5CE8">
      <w:pPr>
        <w:ind w:firstLine="420"/>
      </w:pPr>
      <w:r w:rsidRPr="00C91120">
        <w:rPr>
          <w:rFonts w:hint="eastAsia"/>
        </w:rPr>
        <w:t>在无向图中，若每对顶点之间都有一条边相连，则称该图为完全图（</w:t>
      </w:r>
      <w:r w:rsidRPr="00C91120">
        <w:rPr>
          <w:rFonts w:hint="eastAsia"/>
        </w:rPr>
        <w:t>complete graph</w:t>
      </w:r>
      <w:r w:rsidRPr="00C91120">
        <w:rPr>
          <w:rFonts w:hint="eastAsia"/>
        </w:rPr>
        <w:t>）。</w:t>
      </w:r>
      <w:r w:rsidRPr="00C91120">
        <w:rPr>
          <w:rFonts w:hint="eastAsia"/>
        </w:rPr>
        <w:t xml:space="preserve"> </w:t>
      </w:r>
    </w:p>
    <w:p w14:paraId="390C5B43" w14:textId="77777777" w:rsidR="00532B1C" w:rsidRPr="00C91120" w:rsidRDefault="00532B1C" w:rsidP="007F5CE8">
      <w:pPr>
        <w:ind w:firstLine="420"/>
      </w:pPr>
      <w:r w:rsidRPr="00C91120">
        <w:rPr>
          <w:rFonts w:hint="eastAsia"/>
        </w:rPr>
        <w:t>在有向图中，若每对顶点之间都有二条有向边相互连接，则称该图为完全图。</w:t>
      </w:r>
    </w:p>
    <w:p w14:paraId="2A15E8B1" w14:textId="77777777" w:rsidR="00532B1C" w:rsidRPr="00C91120" w:rsidRDefault="00532B1C" w:rsidP="007F5CE8">
      <w:pPr>
        <w:ind w:firstLine="420"/>
      </w:pPr>
      <w:r w:rsidRPr="00C91120">
        <w:rPr>
          <w:rFonts w:hint="eastAsia"/>
        </w:rPr>
        <w:t>2</w:t>
      </w:r>
      <w:r w:rsidRPr="00C91120">
        <w:rPr>
          <w:rFonts w:hint="eastAsia"/>
        </w:rPr>
        <w:t>、图的邻接矩阵表示：用一个</w:t>
      </w:r>
      <w:r w:rsidRPr="00C91120">
        <w:rPr>
          <w:rFonts w:hint="eastAsia"/>
        </w:rPr>
        <w:t>n</w:t>
      </w:r>
      <w:r w:rsidRPr="00C91120">
        <w:rPr>
          <w:rFonts w:hint="eastAsia"/>
        </w:rPr>
        <w:t>阶方阵</w:t>
      </w:r>
      <w:r w:rsidRPr="00C91120">
        <w:rPr>
          <w:rFonts w:hint="eastAsia"/>
        </w:rPr>
        <w:t>R</w:t>
      </w:r>
      <w:r w:rsidRPr="00C91120">
        <w:rPr>
          <w:rFonts w:hint="eastAsia"/>
        </w:rPr>
        <w:t>来存放图中各结点的关联信息，其矩阵元素</w:t>
      </w:r>
      <w:r w:rsidRPr="00C91120">
        <w:rPr>
          <w:rFonts w:hint="eastAsia"/>
        </w:rPr>
        <w:t>R</w:t>
      </w:r>
      <w:r w:rsidRPr="00BF2BDF">
        <w:rPr>
          <w:rFonts w:hint="eastAsia"/>
          <w:vertAlign w:val="subscript"/>
        </w:rPr>
        <w:t>ij</w:t>
      </w:r>
      <w:r w:rsidRPr="00C91120">
        <w:rPr>
          <w:rFonts w:hint="eastAsia"/>
        </w:rPr>
        <w:t>定义为：</w:t>
      </w:r>
    </w:p>
    <w:p w14:paraId="258C8F7E" w14:textId="77777777" w:rsidR="00532B1C" w:rsidRPr="00C91120" w:rsidRDefault="00532B1C" w:rsidP="001C502E">
      <w:pPr>
        <w:pStyle w:val="aa"/>
        <w:rPr>
          <w:noProof/>
        </w:rPr>
      </w:pPr>
      <w:r w:rsidRPr="00C91120">
        <w:rPr>
          <w:noProof/>
        </w:rPr>
        <w:drawing>
          <wp:inline distT="0" distB="0" distL="0" distR="0" wp14:anchorId="087E82F5" wp14:editId="7872ACDE">
            <wp:extent cx="2520000" cy="59072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0000" cy="590723"/>
                    </a:xfrm>
                    <a:prstGeom prst="rect">
                      <a:avLst/>
                    </a:prstGeom>
                  </pic:spPr>
                </pic:pic>
              </a:graphicData>
            </a:graphic>
          </wp:inline>
        </w:drawing>
      </w:r>
      <w:r w:rsidRPr="00C91120">
        <w:rPr>
          <w:noProof/>
        </w:rPr>
        <w:t xml:space="preserve"> </w:t>
      </w:r>
    </w:p>
    <w:p w14:paraId="1C69894D" w14:textId="77777777" w:rsidR="00532B1C" w:rsidRPr="00C91120" w:rsidRDefault="00532B1C" w:rsidP="001C502E">
      <w:pPr>
        <w:pStyle w:val="aa"/>
      </w:pPr>
      <w:r w:rsidRPr="00C91120">
        <w:rPr>
          <w:noProof/>
        </w:rPr>
        <w:drawing>
          <wp:inline distT="0" distB="0" distL="0" distR="0" wp14:anchorId="625EC5DF" wp14:editId="68D9D45A">
            <wp:extent cx="2520000" cy="109035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090353"/>
                    </a:xfrm>
                    <a:prstGeom prst="rect">
                      <a:avLst/>
                    </a:prstGeom>
                    <a:noFill/>
                  </pic:spPr>
                </pic:pic>
              </a:graphicData>
            </a:graphic>
          </wp:inline>
        </w:drawing>
      </w:r>
    </w:p>
    <w:p w14:paraId="17C50F1D" w14:textId="77777777" w:rsidR="00532B1C" w:rsidRPr="00C91120" w:rsidRDefault="00532B1C" w:rsidP="007F5CE8">
      <w:pPr>
        <w:ind w:firstLine="420"/>
      </w:pPr>
      <w:r w:rsidRPr="00C91120">
        <w:rPr>
          <w:rFonts w:hint="eastAsia"/>
        </w:rPr>
        <w:t>3</w:t>
      </w:r>
      <w:r w:rsidRPr="00C91120">
        <w:rPr>
          <w:rFonts w:hint="eastAsia"/>
        </w:rPr>
        <w:t>、图的邻接表表示：首先把每个顶点的邻接顶点用链表示出来，然后用一个一维数组来顺序存储上面每个链表的头指针。</w:t>
      </w:r>
    </w:p>
    <w:p w14:paraId="7DE19197" w14:textId="5B513848" w:rsidR="00532B1C" w:rsidRPr="00C91120" w:rsidRDefault="00383E64" w:rsidP="001C502E">
      <w:pPr>
        <w:pStyle w:val="aa"/>
      </w:pPr>
      <w:r>
        <w:object w:dxaOrig="6361" w:dyaOrig="5496" w14:anchorId="55B10E71">
          <v:shape id="_x0000_i1043" type="#_x0000_t75" style="width:180pt;height:158.25pt" o:ole="">
            <v:imagedata r:id="rId95" o:title="" blacklevel="-.5"/>
          </v:shape>
          <o:OLEObject Type="Embed" ProgID="Visio.Drawing.15" ShapeID="_x0000_i1043" DrawAspect="Content" ObjectID="_1685428980" r:id="rId96"/>
        </w:object>
      </w:r>
      <w:r w:rsidRPr="001C502E">
        <w:object w:dxaOrig="6217" w:dyaOrig="4153" w14:anchorId="0483E304">
          <v:shape id="_x0000_i1044" type="#_x0000_t75" style="width:201.75pt;height:136.5pt" o:ole="">
            <v:imagedata r:id="rId97" o:title="" blacklevel="-.5"/>
          </v:shape>
          <o:OLEObject Type="Embed" ProgID="Visio.Drawing.15" ShapeID="_x0000_i1044" DrawAspect="Content" ObjectID="_1685428981" r:id="rId98"/>
        </w:object>
      </w:r>
    </w:p>
    <w:p w14:paraId="519B47B0" w14:textId="77777777" w:rsidR="00532B1C" w:rsidRPr="00C91120" w:rsidRDefault="00532B1C" w:rsidP="007F5CE8">
      <w:pPr>
        <w:ind w:firstLine="420"/>
      </w:pPr>
      <w:r w:rsidRPr="00C91120">
        <w:rPr>
          <w:rFonts w:hint="eastAsia"/>
        </w:rPr>
        <w:t>4</w:t>
      </w:r>
      <w:r w:rsidRPr="00C91120">
        <w:rPr>
          <w:rFonts w:hint="eastAsia"/>
        </w:rPr>
        <w:t>、图的遍历：</w:t>
      </w:r>
    </w:p>
    <w:p w14:paraId="4D1A1243" w14:textId="77777777" w:rsidR="00532B1C" w:rsidRPr="00C91120" w:rsidRDefault="00532B1C" w:rsidP="001C502E">
      <w:pPr>
        <w:pStyle w:val="aa"/>
      </w:pPr>
      <w:r w:rsidRPr="00C91120">
        <w:rPr>
          <w:noProof/>
        </w:rPr>
        <w:drawing>
          <wp:inline distT="0" distB="0" distL="0" distR="0" wp14:anchorId="07B46075" wp14:editId="5B260483">
            <wp:extent cx="4588429" cy="2217001"/>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duotone>
                        <a:prstClr val="black"/>
                        <a:schemeClr val="tx2">
                          <a:tint val="45000"/>
                          <a:satMod val="400000"/>
                        </a:schemeClr>
                      </a:duotone>
                      <a:extLst>
                        <a:ext uri="{BEBA8EAE-BF5A-486C-A8C5-ECC9F3942E4B}">
                          <a14:imgProps xmlns:a14="http://schemas.microsoft.com/office/drawing/2010/main">
                            <a14:imgLayer r:embed="rId100">
                              <a14:imgEffect>
                                <a14:brightnessContrast bright="-10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10596" cy="2227711"/>
                    </a:xfrm>
                    <a:prstGeom prst="rect">
                      <a:avLst/>
                    </a:prstGeom>
                    <a:noFill/>
                  </pic:spPr>
                </pic:pic>
              </a:graphicData>
            </a:graphic>
          </wp:inline>
        </w:drawing>
      </w:r>
    </w:p>
    <w:p w14:paraId="7C3B80AF" w14:textId="77777777" w:rsidR="00532B1C" w:rsidRPr="00C91120" w:rsidRDefault="00532B1C" w:rsidP="007F5CE8">
      <w:pPr>
        <w:ind w:firstLine="420"/>
      </w:pPr>
      <w:r w:rsidRPr="00C91120">
        <w:rPr>
          <w:rFonts w:hint="eastAsia"/>
        </w:rPr>
        <w:t>5</w:t>
      </w:r>
      <w:r w:rsidRPr="00C91120">
        <w:rPr>
          <w:rFonts w:hint="eastAsia"/>
        </w:rPr>
        <w:t>、图的拓扑排序：拓扑排序是将</w:t>
      </w:r>
      <w:r w:rsidRPr="00C91120">
        <w:rPr>
          <w:rFonts w:hint="eastAsia"/>
        </w:rPr>
        <w:t>A</w:t>
      </w:r>
      <w:r w:rsidRPr="00C91120">
        <w:t>OV</w:t>
      </w:r>
      <w:r w:rsidRPr="00C91120">
        <w:t>网中的所有顶点排成一个线性序列的过程，并且该序列满足：若在</w:t>
      </w:r>
      <w:r w:rsidRPr="00C91120">
        <w:rPr>
          <w:rFonts w:hint="eastAsia"/>
        </w:rPr>
        <w:t>A</w:t>
      </w:r>
      <w:r w:rsidRPr="00C91120">
        <w:t>OV</w:t>
      </w:r>
      <w:r w:rsidRPr="00C91120">
        <w:t>网点中从顶点</w:t>
      </w:r>
      <w:r w:rsidRPr="00C91120">
        <w:rPr>
          <w:rFonts w:hint="eastAsia"/>
        </w:rPr>
        <w:t>V</w:t>
      </w:r>
      <w:r w:rsidRPr="00C91120">
        <w:t>i</w:t>
      </w:r>
      <w:r w:rsidRPr="00C91120">
        <w:t>到</w:t>
      </w:r>
      <w:r w:rsidRPr="00C91120">
        <w:rPr>
          <w:rFonts w:hint="eastAsia"/>
        </w:rPr>
        <w:t>V</w:t>
      </w:r>
      <w:r w:rsidRPr="00C91120">
        <w:t>j</w:t>
      </w:r>
      <w:r w:rsidRPr="00C91120">
        <w:t>有一条路径，则在该线性序列中，顶点</w:t>
      </w:r>
      <w:r w:rsidRPr="00C91120">
        <w:rPr>
          <w:rFonts w:hint="eastAsia"/>
        </w:rPr>
        <w:t>V</w:t>
      </w:r>
      <w:r w:rsidRPr="00C91120">
        <w:t>i</w:t>
      </w:r>
      <w:r w:rsidRPr="00C91120">
        <w:t>必然在顶点</w:t>
      </w:r>
      <w:r w:rsidRPr="00C91120">
        <w:rPr>
          <w:rFonts w:hint="eastAsia"/>
        </w:rPr>
        <w:t>V</w:t>
      </w:r>
      <w:r w:rsidRPr="00C91120">
        <w:t>j</w:t>
      </w:r>
      <w:r w:rsidRPr="00C91120">
        <w:t>之前。</w:t>
      </w:r>
    </w:p>
    <w:p w14:paraId="11C4AC71" w14:textId="77777777" w:rsidR="00532B1C" w:rsidRPr="00C91120" w:rsidRDefault="00532B1C" w:rsidP="007F5CE8">
      <w:pPr>
        <w:ind w:firstLine="420"/>
      </w:pPr>
      <w:r w:rsidRPr="00C91120">
        <w:t>【备考点拨】</w:t>
      </w:r>
    </w:p>
    <w:p w14:paraId="4118300F" w14:textId="77777777" w:rsidR="00532B1C" w:rsidRPr="00C91120" w:rsidRDefault="00532B1C" w:rsidP="007F5CE8">
      <w:pPr>
        <w:ind w:firstLine="420"/>
      </w:pPr>
      <w:r w:rsidRPr="00C91120">
        <w:rPr>
          <w:rFonts w:hint="eastAsia"/>
        </w:rPr>
        <w:t>1</w:t>
      </w:r>
      <w:r w:rsidRPr="00C91120">
        <w:t>、</w:t>
      </w:r>
      <w:r w:rsidRPr="00C91120">
        <w:rPr>
          <w:rFonts w:hint="eastAsia"/>
        </w:rPr>
        <w:t>掌握图的相关概念；</w:t>
      </w:r>
    </w:p>
    <w:p w14:paraId="57F89474" w14:textId="77777777" w:rsidR="00532B1C" w:rsidRPr="00C91120" w:rsidRDefault="00532B1C" w:rsidP="007F5CE8">
      <w:pPr>
        <w:ind w:firstLine="420"/>
      </w:pPr>
      <w:r w:rsidRPr="00C91120">
        <w:rPr>
          <w:rFonts w:hint="eastAsia"/>
        </w:rPr>
        <w:t>2</w:t>
      </w:r>
      <w:r w:rsidRPr="00C91120">
        <w:rPr>
          <w:rFonts w:hint="eastAsia"/>
        </w:rPr>
        <w:t>、掌握图的存储；</w:t>
      </w:r>
    </w:p>
    <w:p w14:paraId="7663FA48" w14:textId="77777777" w:rsidR="00532B1C" w:rsidRPr="00C91120" w:rsidRDefault="00532B1C" w:rsidP="007F5CE8">
      <w:pPr>
        <w:ind w:firstLine="420"/>
      </w:pPr>
      <w:r w:rsidRPr="00C91120">
        <w:t>3</w:t>
      </w:r>
      <w:r w:rsidRPr="00C91120">
        <w:t>、</w:t>
      </w:r>
      <w:r w:rsidRPr="00C91120">
        <w:rPr>
          <w:rFonts w:hint="eastAsia"/>
        </w:rPr>
        <w:t>掌握图的遍历；</w:t>
      </w:r>
    </w:p>
    <w:p w14:paraId="74859BAE" w14:textId="2A6F202A" w:rsidR="00532B1C" w:rsidRDefault="00532B1C" w:rsidP="007F5CE8">
      <w:pPr>
        <w:ind w:firstLine="420"/>
      </w:pPr>
      <w:r w:rsidRPr="00C91120">
        <w:t>4</w:t>
      </w:r>
      <w:r w:rsidRPr="00C91120">
        <w:t>、</w:t>
      </w:r>
      <w:r w:rsidRPr="00C91120">
        <w:rPr>
          <w:rFonts w:hint="eastAsia"/>
        </w:rPr>
        <w:t>掌握图的拓扑序列求取</w:t>
      </w:r>
      <w:del w:id="564" w:author="Administrator" w:date="2021-06-15T16:55:00Z">
        <w:r w:rsidRPr="00C91120" w:rsidDel="001C502E">
          <w:rPr>
            <w:rFonts w:hint="eastAsia"/>
          </w:rPr>
          <w:delText>；</w:delText>
        </w:r>
      </w:del>
      <w:ins w:id="565" w:author="Administrator" w:date="2021-06-15T16:55:00Z">
        <w:r w:rsidR="001C502E">
          <w:rPr>
            <w:rFonts w:hint="eastAsia"/>
          </w:rPr>
          <w:t>。</w:t>
        </w:r>
      </w:ins>
    </w:p>
    <w:p w14:paraId="3E0D8FC2" w14:textId="77777777" w:rsidR="001C502E" w:rsidRPr="00C91120" w:rsidRDefault="001C502E" w:rsidP="007F5CE8">
      <w:pPr>
        <w:ind w:firstLine="420"/>
      </w:pPr>
    </w:p>
    <w:p w14:paraId="44B26868" w14:textId="77777777" w:rsidR="00532B1C" w:rsidRPr="00C91120" w:rsidRDefault="00532B1C" w:rsidP="008D2842">
      <w:pPr>
        <w:pStyle w:val="2"/>
      </w:pPr>
      <w:bookmarkStart w:id="566" w:name="_Toc74672637"/>
      <w:r w:rsidRPr="00C91120">
        <w:rPr>
          <w:rFonts w:hint="eastAsia"/>
        </w:rPr>
        <w:t xml:space="preserve">3 </w:t>
      </w:r>
      <w:r w:rsidRPr="00C91120">
        <w:t>章节问答</w:t>
      </w:r>
      <w:bookmarkEnd w:id="566"/>
    </w:p>
    <w:p w14:paraId="0B5C43E9" w14:textId="77777777" w:rsidR="00532B1C" w:rsidRPr="00C91120" w:rsidRDefault="00532B1C" w:rsidP="007F5CE8">
      <w:pPr>
        <w:ind w:firstLine="420"/>
      </w:pPr>
      <w:r w:rsidRPr="00C91120">
        <w:rPr>
          <w:rFonts w:hint="eastAsia"/>
        </w:rPr>
        <w:t>1</w:t>
      </w:r>
      <w:r w:rsidRPr="00C91120">
        <w:rPr>
          <w:rFonts w:hint="eastAsia"/>
        </w:rPr>
        <w:t>、数据结构会不会出现在算法题中？</w:t>
      </w:r>
    </w:p>
    <w:p w14:paraId="6DA60B39" w14:textId="77777777" w:rsidR="00532B1C" w:rsidRPr="00C91120" w:rsidRDefault="00532B1C" w:rsidP="007F5CE8">
      <w:pPr>
        <w:ind w:firstLine="420"/>
      </w:pPr>
      <w:r w:rsidRPr="00C91120">
        <w:rPr>
          <w:rFonts w:hint="eastAsia"/>
        </w:rPr>
        <w:t>答：</w:t>
      </w:r>
    </w:p>
    <w:p w14:paraId="160971C9" w14:textId="77777777" w:rsidR="00532B1C" w:rsidRPr="00C91120" w:rsidRDefault="00532B1C" w:rsidP="007F5CE8">
      <w:pPr>
        <w:ind w:firstLine="420"/>
      </w:pPr>
      <w:r w:rsidRPr="00C91120">
        <w:rPr>
          <w:rFonts w:hint="eastAsia"/>
        </w:rPr>
        <w:t>数据结构是数据的组织形式，算法与数据结构有紧密的关系。数据结构不同，对算法的时间、空间效率都有可能产生影响。数据结构与算法的结合应用，是必定存在，结合的可能是简单的数组结构，也可能是复杂的链表结构等。掌握相应数据结构的基本操作，结合语法能够读懂和调用即可。</w:t>
      </w:r>
    </w:p>
    <w:p w14:paraId="035EEB0A" w14:textId="77777777" w:rsidR="00532B1C" w:rsidRPr="00C91120" w:rsidRDefault="00532B1C" w:rsidP="007F5CE8">
      <w:pPr>
        <w:ind w:firstLine="420"/>
      </w:pPr>
      <w:r w:rsidRPr="00C91120">
        <w:rPr>
          <w:rFonts w:hint="eastAsia"/>
        </w:rPr>
        <w:t>2</w:t>
      </w:r>
      <w:r w:rsidRPr="00C91120">
        <w:rPr>
          <w:rFonts w:hint="eastAsia"/>
        </w:rPr>
        <w:t>、特殊的矩阵如何记住相应特点以推导出计算公式？</w:t>
      </w:r>
    </w:p>
    <w:p w14:paraId="6B6B88E4" w14:textId="77777777" w:rsidR="00532B1C" w:rsidRPr="00C91120" w:rsidRDefault="00532B1C" w:rsidP="007F5CE8">
      <w:pPr>
        <w:ind w:firstLine="420"/>
      </w:pPr>
      <w:r w:rsidRPr="00C91120">
        <w:rPr>
          <w:rFonts w:hint="eastAsia"/>
        </w:rPr>
        <w:t>答：</w:t>
      </w:r>
    </w:p>
    <w:p w14:paraId="176F7DC1" w14:textId="77777777" w:rsidR="00532B1C" w:rsidRPr="00C91120" w:rsidRDefault="00532B1C" w:rsidP="007F5CE8">
      <w:pPr>
        <w:ind w:firstLine="420"/>
      </w:pPr>
      <w:r w:rsidRPr="00C91120">
        <w:rPr>
          <w:rFonts w:hint="eastAsia"/>
        </w:rPr>
        <w:t>这一部分不建议按规律推导，对于特殊的二维矩阵没有具体说明时，在不同的教材中也会存在定义的细微差别，对于本类试题，建议以图示已经出现的</w:t>
      </w:r>
      <w:r w:rsidRPr="00C91120">
        <w:rPr>
          <w:rFonts w:hint="eastAsia"/>
        </w:rPr>
        <w:t>2-</w:t>
      </w:r>
      <w:r w:rsidRPr="00C91120">
        <w:t>3</w:t>
      </w:r>
      <w:r w:rsidRPr="00C91120">
        <w:rPr>
          <w:rFonts w:hint="eastAsia"/>
        </w:rPr>
        <w:t>个元素直接进行验证选项即可。</w:t>
      </w:r>
    </w:p>
    <w:p w14:paraId="2B381062" w14:textId="77777777" w:rsidR="00532B1C" w:rsidRPr="00C91120" w:rsidRDefault="00532B1C" w:rsidP="007F5CE8">
      <w:pPr>
        <w:ind w:firstLine="420"/>
      </w:pPr>
      <w:r w:rsidRPr="00C91120">
        <w:t>3</w:t>
      </w:r>
      <w:r w:rsidRPr="00C91120">
        <w:rPr>
          <w:rFonts w:hint="eastAsia"/>
        </w:rPr>
        <w:t>、二叉树的特性记不住怎么办？</w:t>
      </w:r>
    </w:p>
    <w:p w14:paraId="20D94D14" w14:textId="77777777" w:rsidR="00532B1C" w:rsidRPr="00C91120" w:rsidRDefault="00532B1C" w:rsidP="007F5CE8">
      <w:pPr>
        <w:ind w:firstLine="420"/>
      </w:pPr>
      <w:r w:rsidRPr="00C91120">
        <w:rPr>
          <w:rFonts w:hint="eastAsia"/>
        </w:rPr>
        <w:t>答：</w:t>
      </w:r>
    </w:p>
    <w:p w14:paraId="4B6ECB10" w14:textId="77777777" w:rsidR="00532B1C" w:rsidRPr="00C91120" w:rsidRDefault="00532B1C" w:rsidP="007F5CE8">
      <w:pPr>
        <w:ind w:firstLine="420"/>
      </w:pPr>
      <w:r w:rsidRPr="00C91120">
        <w:rPr>
          <w:rFonts w:hint="eastAsia"/>
        </w:rPr>
        <w:t>对于树与二叉树的特性描述较多，这一类不建议直接背诵，可以画出一棵实际的树来进行验证或者找反例。比较特殊的</w:t>
      </w:r>
      <w:r w:rsidRPr="00C91120">
        <w:rPr>
          <w:rFonts w:hint="eastAsia"/>
          <w:b/>
          <w:bCs/>
        </w:rPr>
        <w:t>n</w:t>
      </w:r>
      <w:r w:rsidRPr="00C91120">
        <w:rPr>
          <w:rFonts w:hint="eastAsia"/>
          <w:b/>
          <w:bCs/>
          <w:vertAlign w:val="subscript"/>
        </w:rPr>
        <w:t>0</w:t>
      </w:r>
      <w:r w:rsidRPr="00C91120">
        <w:rPr>
          <w:rFonts w:hint="eastAsia"/>
          <w:b/>
          <w:bCs/>
        </w:rPr>
        <w:t>=n</w:t>
      </w:r>
      <w:r w:rsidRPr="00C91120">
        <w:rPr>
          <w:rFonts w:hint="eastAsia"/>
          <w:b/>
          <w:bCs/>
          <w:vertAlign w:val="subscript"/>
        </w:rPr>
        <w:t>2</w:t>
      </w:r>
      <w:r w:rsidRPr="00C91120">
        <w:rPr>
          <w:rFonts w:hint="eastAsia"/>
          <w:b/>
          <w:bCs/>
        </w:rPr>
        <w:t>+1</w:t>
      </w:r>
      <w:r w:rsidRPr="00C91120">
        <w:rPr>
          <w:rFonts w:hint="eastAsia"/>
          <w:b/>
          <w:bCs/>
        </w:rPr>
        <w:t>，</w:t>
      </w:r>
      <w:r w:rsidRPr="00C91120">
        <w:rPr>
          <w:rFonts w:hint="eastAsia"/>
        </w:rPr>
        <w:t>涉及到二叉树中经常会用到的一个分析思想：度为</w:t>
      </w:r>
      <w:r w:rsidRPr="00C91120">
        <w:rPr>
          <w:rFonts w:hint="eastAsia"/>
        </w:rPr>
        <w:t>0</w:t>
      </w:r>
      <w:r w:rsidRPr="00C91120">
        <w:rPr>
          <w:rFonts w:hint="eastAsia"/>
        </w:rPr>
        <w:t>的结点记作</w:t>
      </w:r>
      <w:r w:rsidRPr="00C91120">
        <w:rPr>
          <w:rFonts w:hint="eastAsia"/>
        </w:rPr>
        <w:t>n</w:t>
      </w:r>
      <w:r w:rsidRPr="00C91120">
        <w:rPr>
          <w:vertAlign w:val="subscript"/>
        </w:rPr>
        <w:t>0</w:t>
      </w:r>
      <w:r w:rsidRPr="00C91120">
        <w:rPr>
          <w:rFonts w:hint="eastAsia"/>
        </w:rPr>
        <w:t>，度为</w:t>
      </w:r>
      <w:r w:rsidRPr="00C91120">
        <w:t>1</w:t>
      </w:r>
      <w:r w:rsidRPr="00C91120">
        <w:rPr>
          <w:rFonts w:hint="eastAsia"/>
        </w:rPr>
        <w:t>的结点记作</w:t>
      </w:r>
      <w:r w:rsidRPr="00C91120">
        <w:rPr>
          <w:rFonts w:hint="eastAsia"/>
        </w:rPr>
        <w:t>n</w:t>
      </w:r>
      <w:r w:rsidRPr="00C91120">
        <w:rPr>
          <w:vertAlign w:val="subscript"/>
        </w:rPr>
        <w:t>1</w:t>
      </w:r>
      <w:r w:rsidRPr="00C91120">
        <w:rPr>
          <w:rFonts w:hint="eastAsia"/>
        </w:rPr>
        <w:t>，度为</w:t>
      </w:r>
      <w:r w:rsidRPr="00C91120">
        <w:rPr>
          <w:rFonts w:hint="eastAsia"/>
        </w:rPr>
        <w:t>2</w:t>
      </w:r>
      <w:r w:rsidRPr="00C91120">
        <w:rPr>
          <w:rFonts w:hint="eastAsia"/>
        </w:rPr>
        <w:t>的结点记作</w:t>
      </w:r>
      <w:r w:rsidRPr="00C91120">
        <w:rPr>
          <w:rFonts w:hint="eastAsia"/>
        </w:rPr>
        <w:t>n</w:t>
      </w:r>
      <w:r w:rsidRPr="00C91120">
        <w:rPr>
          <w:vertAlign w:val="subscript"/>
        </w:rPr>
        <w:t>2</w:t>
      </w:r>
      <w:r w:rsidRPr="00C91120">
        <w:rPr>
          <w:rFonts w:hint="eastAsia"/>
        </w:rPr>
        <w:t>。首先从根出发，向叶子结点进行分析，度定义的是分支的数量，分支总数为</w:t>
      </w:r>
      <w:r w:rsidRPr="00C91120">
        <w:rPr>
          <w:rFonts w:hint="eastAsia"/>
        </w:rPr>
        <w:t>0*n</w:t>
      </w:r>
      <w:r w:rsidRPr="00C91120">
        <w:rPr>
          <w:vertAlign w:val="subscript"/>
        </w:rPr>
        <w:t>0</w:t>
      </w:r>
      <w:r w:rsidRPr="00C91120">
        <w:rPr>
          <w:rFonts w:hint="eastAsia"/>
        </w:rPr>
        <w:t>+</w:t>
      </w:r>
      <w:r w:rsidRPr="00C91120">
        <w:t>1</w:t>
      </w:r>
      <w:r w:rsidRPr="00C91120">
        <w:rPr>
          <w:rFonts w:hint="eastAsia"/>
        </w:rPr>
        <w:t>*n</w:t>
      </w:r>
      <w:r w:rsidRPr="00C91120">
        <w:rPr>
          <w:vertAlign w:val="subscript"/>
        </w:rPr>
        <w:t>1</w:t>
      </w:r>
      <w:r w:rsidRPr="00C91120">
        <w:rPr>
          <w:rFonts w:hint="eastAsia"/>
        </w:rPr>
        <w:t>+</w:t>
      </w:r>
      <w:r w:rsidRPr="00C91120">
        <w:t>2</w:t>
      </w:r>
      <w:r w:rsidRPr="00C91120">
        <w:rPr>
          <w:rFonts w:hint="eastAsia"/>
        </w:rPr>
        <w:t>*n</w:t>
      </w:r>
      <w:r w:rsidRPr="00C91120">
        <w:rPr>
          <w:vertAlign w:val="subscript"/>
        </w:rPr>
        <w:t>2</w:t>
      </w:r>
      <w:r w:rsidRPr="00C91120">
        <w:rPr>
          <w:rFonts w:hint="eastAsia"/>
        </w:rPr>
        <w:t>；从叶子结点向根反向分析，每个结点都会通过分支指向其父结点，除了根结点，反向分析的分值总数为</w:t>
      </w:r>
      <w:r w:rsidRPr="00C91120">
        <w:rPr>
          <w:rFonts w:hint="eastAsia"/>
        </w:rPr>
        <w:t>n</w:t>
      </w:r>
      <w:r w:rsidRPr="00C91120">
        <w:rPr>
          <w:vertAlign w:val="subscript"/>
        </w:rPr>
        <w:t>0</w:t>
      </w:r>
      <w:r w:rsidRPr="00C91120">
        <w:rPr>
          <w:rFonts w:hint="eastAsia"/>
        </w:rPr>
        <w:t>+n</w:t>
      </w:r>
      <w:r w:rsidRPr="00C91120">
        <w:rPr>
          <w:vertAlign w:val="subscript"/>
        </w:rPr>
        <w:t>1</w:t>
      </w:r>
      <w:r w:rsidRPr="00C91120">
        <w:rPr>
          <w:rFonts w:hint="eastAsia"/>
        </w:rPr>
        <w:t>+n</w:t>
      </w:r>
      <w:r w:rsidRPr="00C91120">
        <w:rPr>
          <w:vertAlign w:val="subscript"/>
        </w:rPr>
        <w:t>2</w:t>
      </w:r>
      <w:r w:rsidRPr="00C91120">
        <w:rPr>
          <w:rFonts w:hint="eastAsia"/>
        </w:rPr>
        <w:t>-</w:t>
      </w:r>
      <w:r w:rsidRPr="00C91120">
        <w:t>1</w:t>
      </w:r>
      <w:r w:rsidRPr="00C91120">
        <w:rPr>
          <w:rFonts w:hint="eastAsia"/>
        </w:rPr>
        <w:t>。二者相等，调整后结果即为</w:t>
      </w:r>
      <w:r w:rsidRPr="00C91120">
        <w:rPr>
          <w:rFonts w:hint="eastAsia"/>
          <w:b/>
          <w:bCs/>
        </w:rPr>
        <w:t>n</w:t>
      </w:r>
      <w:r w:rsidRPr="00C91120">
        <w:rPr>
          <w:rFonts w:hint="eastAsia"/>
          <w:b/>
          <w:bCs/>
          <w:vertAlign w:val="subscript"/>
        </w:rPr>
        <w:t>0</w:t>
      </w:r>
      <w:r w:rsidRPr="00C91120">
        <w:rPr>
          <w:rFonts w:hint="eastAsia"/>
          <w:b/>
          <w:bCs/>
        </w:rPr>
        <w:t>=n</w:t>
      </w:r>
      <w:r w:rsidRPr="00C91120">
        <w:rPr>
          <w:rFonts w:hint="eastAsia"/>
          <w:b/>
          <w:bCs/>
          <w:vertAlign w:val="subscript"/>
        </w:rPr>
        <w:t>2</w:t>
      </w:r>
      <w:r w:rsidRPr="00C91120">
        <w:rPr>
          <w:rFonts w:hint="eastAsia"/>
          <w:b/>
          <w:bCs/>
        </w:rPr>
        <w:t>+1</w:t>
      </w:r>
      <w:r w:rsidRPr="00C91120">
        <w:rPr>
          <w:rFonts w:hint="eastAsia"/>
        </w:rPr>
        <w:t>。</w:t>
      </w:r>
    </w:p>
    <w:p w14:paraId="7470F3A2" w14:textId="77777777" w:rsidR="00532B1C" w:rsidRPr="00C91120" w:rsidRDefault="00532B1C" w:rsidP="007F5CE8">
      <w:pPr>
        <w:ind w:firstLine="420"/>
      </w:pPr>
      <w:r w:rsidRPr="00C91120">
        <w:rPr>
          <w:rFonts w:hint="eastAsia"/>
        </w:rPr>
        <w:t>4</w:t>
      </w:r>
      <w:r w:rsidRPr="00C91120">
        <w:rPr>
          <w:rFonts w:hint="eastAsia"/>
        </w:rPr>
        <w:t>、图的最小生成树需要掌握到什么程度？</w:t>
      </w:r>
    </w:p>
    <w:p w14:paraId="2C3F915A" w14:textId="77777777" w:rsidR="00532B1C" w:rsidRPr="00C91120" w:rsidRDefault="00532B1C" w:rsidP="007F5CE8">
      <w:pPr>
        <w:ind w:firstLine="420"/>
      </w:pPr>
      <w:r w:rsidRPr="00C91120">
        <w:rPr>
          <w:rFonts w:hint="eastAsia"/>
        </w:rPr>
        <w:t>答：</w:t>
      </w:r>
    </w:p>
    <w:p w14:paraId="1DB7FB25" w14:textId="77777777" w:rsidR="00532B1C" w:rsidRPr="00C91120" w:rsidRDefault="00532B1C" w:rsidP="007F5CE8">
      <w:pPr>
        <w:ind w:firstLine="420"/>
      </w:pPr>
      <w:r w:rsidRPr="00C91120">
        <w:rPr>
          <w:rFonts w:hint="eastAsia"/>
        </w:rPr>
        <w:t>对于图的最小生成树，目前在软设中的考查形式只是了解相应的算法用到贪心策略即可，不需要了解详细的分析过程，如果在算法题中涉及，也会用自然语言先做描述介绍，不需要考生记忆。</w:t>
      </w:r>
    </w:p>
    <w:p w14:paraId="7FD85AF3" w14:textId="77777777" w:rsidR="001C502E" w:rsidRDefault="001C502E" w:rsidP="0013443A">
      <w:pPr>
        <w:pStyle w:val="1"/>
      </w:pPr>
      <w:r>
        <w:br w:type="page"/>
      </w:r>
    </w:p>
    <w:p w14:paraId="362A7EED" w14:textId="03B98963" w:rsidR="00532B1C" w:rsidRPr="00C91120" w:rsidRDefault="00532B1C" w:rsidP="0013443A">
      <w:pPr>
        <w:pStyle w:val="1"/>
      </w:pPr>
      <w:bookmarkStart w:id="567" w:name="_Toc74672638"/>
      <w:r w:rsidRPr="00C91120">
        <w:t>第</w:t>
      </w:r>
      <w:r w:rsidRPr="00C91120">
        <w:t>8</w:t>
      </w:r>
      <w:r w:rsidRPr="00C91120">
        <w:rPr>
          <w:rFonts w:hint="eastAsia"/>
        </w:rPr>
        <w:t>章</w:t>
      </w:r>
      <w:r w:rsidRPr="00C91120">
        <w:rPr>
          <w:rFonts w:hint="eastAsia"/>
        </w:rPr>
        <w:t xml:space="preserve"> </w:t>
      </w:r>
      <w:r w:rsidRPr="00C91120">
        <w:rPr>
          <w:rFonts w:hint="eastAsia"/>
        </w:rPr>
        <w:t>算法基础</w:t>
      </w:r>
      <w:bookmarkEnd w:id="567"/>
    </w:p>
    <w:p w14:paraId="175424B0" w14:textId="77777777" w:rsidR="00532B1C" w:rsidRPr="00C91120" w:rsidRDefault="00532B1C" w:rsidP="008D2842">
      <w:pPr>
        <w:pStyle w:val="2"/>
      </w:pPr>
      <w:bookmarkStart w:id="568" w:name="_Toc74672639"/>
      <w:r w:rsidRPr="00C91120">
        <w:rPr>
          <w:rFonts w:hint="eastAsia"/>
        </w:rPr>
        <w:t xml:space="preserve">1 </w:t>
      </w:r>
      <w:r w:rsidRPr="00C91120">
        <w:rPr>
          <w:rFonts w:hint="eastAsia"/>
        </w:rPr>
        <w:t>考情分析</w:t>
      </w:r>
      <w:bookmarkEnd w:id="568"/>
    </w:p>
    <w:p w14:paraId="12103E92" w14:textId="2A262120" w:rsidR="00532B1C" w:rsidRPr="00C91120" w:rsidRDefault="00532B1C" w:rsidP="007F5CE8">
      <w:pPr>
        <w:ind w:firstLine="420"/>
      </w:pPr>
      <w:del w:id="569" w:author="Administrator" w:date="2021-06-15T16:57:00Z">
        <w:r w:rsidRPr="00C91120" w:rsidDel="001C502E">
          <w:tab/>
        </w:r>
      </w:del>
      <w:r w:rsidRPr="00C91120">
        <w:rPr>
          <w:rFonts w:hint="eastAsia"/>
        </w:rPr>
        <w:t>根据对历年的考试真题进行分析，本章要求考生掌握以下几个方面的知识：</w:t>
      </w:r>
    </w:p>
    <w:p w14:paraId="143D1739"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）了解算法的特性，了解常用算法的特征（分治法、动态规划法、回溯法、贪心法）。</w:t>
      </w:r>
    </w:p>
    <w:p w14:paraId="06B09152"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）了解时间复杂度的量级，大小排序，以及应用情景，能够判断出常见过程的时间复杂度。</w:t>
      </w:r>
    </w:p>
    <w:p w14:paraId="3EC39F53" w14:textId="77777777" w:rsidR="00532B1C" w:rsidRPr="00C91120" w:rsidRDefault="00532B1C" w:rsidP="007F5CE8">
      <w:pPr>
        <w:ind w:firstLine="420"/>
      </w:pPr>
      <w:r w:rsidRPr="00C91120">
        <w:rPr>
          <w:rFonts w:hint="eastAsia"/>
        </w:rPr>
        <w:t>（</w:t>
      </w:r>
      <w:r w:rsidRPr="00C91120">
        <w:t>3</w:t>
      </w:r>
      <w:r w:rsidRPr="00C91120">
        <w:rPr>
          <w:rFonts w:hint="eastAsia"/>
        </w:rPr>
        <w:t>）了解顺序查找过程，熟悉二分查找的过程，了解散列表的构造和冲突的解决。复杂度，了解各种排序算法的排序过程。</w:t>
      </w:r>
    </w:p>
    <w:p w14:paraId="71C41741" w14:textId="77777777" w:rsidR="00532B1C" w:rsidRPr="00C91120" w:rsidRDefault="00532B1C" w:rsidP="007F5CE8">
      <w:pPr>
        <w:ind w:firstLine="420"/>
      </w:pPr>
      <w:r w:rsidRPr="00C91120">
        <w:rPr>
          <w:rFonts w:hint="eastAsia"/>
        </w:rPr>
        <w:t>（</w:t>
      </w:r>
      <w:r w:rsidRPr="00C91120">
        <w:t>4</w:t>
      </w:r>
      <w:r w:rsidRPr="00C91120">
        <w:rPr>
          <w:rFonts w:hint="eastAsia"/>
        </w:rPr>
        <w:t>）掌握排序算法的分类和相关算法的特点对比，了解各种排序算法的时间复杂度和空间。</w:t>
      </w:r>
    </w:p>
    <w:p w14:paraId="0ABD0C3B" w14:textId="77777777" w:rsidR="00532B1C" w:rsidRPr="00C91120" w:rsidRDefault="00532B1C" w:rsidP="008D2842">
      <w:pPr>
        <w:pStyle w:val="3"/>
      </w:pPr>
      <w:bookmarkStart w:id="570" w:name="_Toc74672640"/>
      <w:r w:rsidRPr="00C91120">
        <w:rPr>
          <w:rFonts w:hint="eastAsia"/>
        </w:rPr>
        <w:t xml:space="preserve">1.1 </w:t>
      </w:r>
      <w:r w:rsidRPr="00C91120">
        <w:rPr>
          <w:rFonts w:hint="eastAsia"/>
        </w:rPr>
        <w:t>本章重点</w:t>
      </w:r>
      <w:bookmarkEnd w:id="570"/>
    </w:p>
    <w:tbl>
      <w:tblPr>
        <w:tblStyle w:val="a7"/>
        <w:tblW w:w="5000" w:type="pct"/>
        <w:tblLook w:val="04A0" w:firstRow="1" w:lastRow="0" w:firstColumn="1" w:lastColumn="0" w:noHBand="0" w:noVBand="1"/>
      </w:tblPr>
      <w:tblGrid>
        <w:gridCol w:w="704"/>
        <w:gridCol w:w="4426"/>
        <w:gridCol w:w="2797"/>
      </w:tblGrid>
      <w:tr w:rsidR="00532B1C" w:rsidRPr="00C91120" w14:paraId="3E10A28A" w14:textId="77777777" w:rsidTr="001C502E">
        <w:trPr>
          <w:trHeight w:val="23"/>
        </w:trPr>
        <w:tc>
          <w:tcPr>
            <w:tcW w:w="444" w:type="pct"/>
            <w:vAlign w:val="center"/>
            <w:hideMark/>
          </w:tcPr>
          <w:p w14:paraId="118AF167" w14:textId="77777777" w:rsidR="00532B1C" w:rsidRPr="00C91120" w:rsidRDefault="00532B1C" w:rsidP="001C502E">
            <w:pPr>
              <w:pStyle w:val="aa"/>
            </w:pPr>
            <w:r w:rsidRPr="00C91120">
              <w:rPr>
                <w:rFonts w:hint="eastAsia"/>
              </w:rPr>
              <w:t>序号</w:t>
            </w:r>
          </w:p>
        </w:tc>
        <w:tc>
          <w:tcPr>
            <w:tcW w:w="2791" w:type="pct"/>
            <w:vAlign w:val="center"/>
            <w:hideMark/>
          </w:tcPr>
          <w:p w14:paraId="1A5BB837" w14:textId="77777777" w:rsidR="00532B1C" w:rsidRPr="00C91120" w:rsidRDefault="00532B1C" w:rsidP="001C502E">
            <w:pPr>
              <w:pStyle w:val="aa"/>
            </w:pPr>
            <w:r w:rsidRPr="00C91120">
              <w:rPr>
                <w:rFonts w:hint="eastAsia"/>
              </w:rPr>
              <w:t>知识领域</w:t>
            </w:r>
          </w:p>
        </w:tc>
        <w:tc>
          <w:tcPr>
            <w:tcW w:w="1764" w:type="pct"/>
            <w:vAlign w:val="center"/>
            <w:hideMark/>
          </w:tcPr>
          <w:p w14:paraId="4BB6C782" w14:textId="77777777" w:rsidR="00532B1C" w:rsidRPr="00C91120" w:rsidRDefault="00532B1C" w:rsidP="001C502E">
            <w:pPr>
              <w:pStyle w:val="aa"/>
            </w:pPr>
            <w:r w:rsidRPr="00C91120">
              <w:rPr>
                <w:rFonts w:hint="eastAsia"/>
              </w:rPr>
              <w:t>知识点详情</w:t>
            </w:r>
          </w:p>
        </w:tc>
      </w:tr>
      <w:tr w:rsidR="00532B1C" w:rsidRPr="00C91120" w14:paraId="79A996C0" w14:textId="77777777" w:rsidTr="001C502E">
        <w:trPr>
          <w:trHeight w:val="23"/>
        </w:trPr>
        <w:tc>
          <w:tcPr>
            <w:tcW w:w="444" w:type="pct"/>
            <w:vAlign w:val="center"/>
            <w:hideMark/>
          </w:tcPr>
          <w:p w14:paraId="1F385995" w14:textId="77777777" w:rsidR="00532B1C" w:rsidRPr="00C91120" w:rsidRDefault="00532B1C" w:rsidP="001C502E">
            <w:pPr>
              <w:pStyle w:val="aa"/>
            </w:pPr>
            <w:r w:rsidRPr="00C91120">
              <w:rPr>
                <w:rFonts w:hint="eastAsia"/>
              </w:rPr>
              <w:t>1</w:t>
            </w:r>
          </w:p>
        </w:tc>
        <w:tc>
          <w:tcPr>
            <w:tcW w:w="2791" w:type="pct"/>
            <w:vAlign w:val="center"/>
            <w:hideMark/>
          </w:tcPr>
          <w:p w14:paraId="4FD16D9D" w14:textId="77777777" w:rsidR="00532B1C" w:rsidRPr="00C91120" w:rsidRDefault="00532B1C" w:rsidP="001C502E">
            <w:pPr>
              <w:pStyle w:val="aa"/>
            </w:pPr>
            <w:r w:rsidRPr="00C91120">
              <w:rPr>
                <w:rFonts w:hint="eastAsia"/>
              </w:rPr>
              <w:t>算法基础与常见算法</w:t>
            </w:r>
            <w:r w:rsidRPr="00C91120">
              <w:t>（</w:t>
            </w:r>
            <w:r w:rsidRPr="00C91120">
              <w:rPr>
                <w:rFonts w:ascii="Segoe UI Symbol" w:hAnsi="Segoe UI Symbol" w:cs="Segoe UI Symbol"/>
              </w:rPr>
              <w:t>★★★★★</w:t>
            </w:r>
            <w:r w:rsidRPr="00C91120">
              <w:t>）</w:t>
            </w:r>
          </w:p>
        </w:tc>
        <w:tc>
          <w:tcPr>
            <w:tcW w:w="1764" w:type="pct"/>
            <w:vAlign w:val="center"/>
            <w:hideMark/>
          </w:tcPr>
          <w:p w14:paraId="3066FAA0" w14:textId="77777777" w:rsidR="00532B1C" w:rsidRPr="00C91120" w:rsidRDefault="00532B1C" w:rsidP="001C502E">
            <w:pPr>
              <w:pStyle w:val="aa"/>
            </w:pPr>
            <w:r w:rsidRPr="00C91120">
              <w:rPr>
                <w:rFonts w:hint="eastAsia"/>
              </w:rPr>
              <w:t>算法基础与常见算法</w:t>
            </w:r>
          </w:p>
        </w:tc>
      </w:tr>
      <w:tr w:rsidR="00532B1C" w:rsidRPr="00C91120" w14:paraId="44B9B035" w14:textId="77777777" w:rsidTr="001C502E">
        <w:trPr>
          <w:trHeight w:val="23"/>
        </w:trPr>
        <w:tc>
          <w:tcPr>
            <w:tcW w:w="444" w:type="pct"/>
            <w:vAlign w:val="center"/>
            <w:hideMark/>
          </w:tcPr>
          <w:p w14:paraId="7A0940A7" w14:textId="77777777" w:rsidR="00532B1C" w:rsidRPr="00C91120" w:rsidRDefault="00532B1C" w:rsidP="001C502E">
            <w:pPr>
              <w:pStyle w:val="aa"/>
            </w:pPr>
            <w:r w:rsidRPr="00C91120">
              <w:rPr>
                <w:rFonts w:hint="eastAsia"/>
              </w:rPr>
              <w:t>1</w:t>
            </w:r>
          </w:p>
        </w:tc>
        <w:tc>
          <w:tcPr>
            <w:tcW w:w="2791" w:type="pct"/>
            <w:vAlign w:val="center"/>
            <w:hideMark/>
          </w:tcPr>
          <w:p w14:paraId="50023F14" w14:textId="77777777" w:rsidR="00532B1C" w:rsidRPr="00C91120" w:rsidRDefault="00532B1C" w:rsidP="001C502E">
            <w:pPr>
              <w:pStyle w:val="aa"/>
            </w:pPr>
            <w:r w:rsidRPr="00C91120">
              <w:rPr>
                <w:rFonts w:hint="eastAsia"/>
              </w:rPr>
              <w:t>时间复杂度与空间复杂度</w:t>
            </w:r>
            <w:r w:rsidRPr="00C91120">
              <w:t>（</w:t>
            </w:r>
            <w:r w:rsidRPr="00C91120">
              <w:rPr>
                <w:rFonts w:hint="eastAsia"/>
              </w:rPr>
              <w:t>★★★★★</w:t>
            </w:r>
            <w:r w:rsidRPr="00C91120">
              <w:t>）</w:t>
            </w:r>
          </w:p>
        </w:tc>
        <w:tc>
          <w:tcPr>
            <w:tcW w:w="1764" w:type="pct"/>
            <w:vAlign w:val="center"/>
            <w:hideMark/>
          </w:tcPr>
          <w:p w14:paraId="013AB836" w14:textId="77777777" w:rsidR="00532B1C" w:rsidRPr="00C91120" w:rsidRDefault="00532B1C" w:rsidP="001C502E">
            <w:pPr>
              <w:pStyle w:val="aa"/>
            </w:pPr>
            <w:r w:rsidRPr="00C91120">
              <w:rPr>
                <w:rFonts w:hint="eastAsia"/>
              </w:rPr>
              <w:t>时间复杂度与空间复杂度</w:t>
            </w:r>
          </w:p>
        </w:tc>
      </w:tr>
      <w:tr w:rsidR="00532B1C" w:rsidRPr="00C91120" w14:paraId="0B89A024" w14:textId="77777777" w:rsidTr="001C502E">
        <w:trPr>
          <w:trHeight w:val="23"/>
        </w:trPr>
        <w:tc>
          <w:tcPr>
            <w:tcW w:w="444" w:type="pct"/>
            <w:vAlign w:val="center"/>
            <w:hideMark/>
          </w:tcPr>
          <w:p w14:paraId="22A9AAC3" w14:textId="77777777" w:rsidR="00532B1C" w:rsidRPr="00C91120" w:rsidRDefault="00532B1C" w:rsidP="001C502E">
            <w:pPr>
              <w:pStyle w:val="aa"/>
            </w:pPr>
            <w:r w:rsidRPr="00C91120">
              <w:rPr>
                <w:rFonts w:hint="eastAsia"/>
              </w:rPr>
              <w:t>1</w:t>
            </w:r>
          </w:p>
        </w:tc>
        <w:tc>
          <w:tcPr>
            <w:tcW w:w="2791" w:type="pct"/>
            <w:vAlign w:val="center"/>
            <w:hideMark/>
          </w:tcPr>
          <w:p w14:paraId="6208C10C" w14:textId="77777777" w:rsidR="00532B1C" w:rsidRPr="00C91120" w:rsidRDefault="00532B1C" w:rsidP="001C502E">
            <w:pPr>
              <w:pStyle w:val="aa"/>
            </w:pPr>
            <w:r w:rsidRPr="00C91120">
              <w:rPr>
                <w:rFonts w:hint="eastAsia"/>
              </w:rPr>
              <w:t>查找</w:t>
            </w:r>
            <w:r w:rsidRPr="00C91120">
              <w:t>（</w:t>
            </w:r>
            <w:r w:rsidRPr="00C91120">
              <w:rPr>
                <w:rFonts w:hint="eastAsia"/>
              </w:rPr>
              <w:t>★★★★★</w:t>
            </w:r>
            <w:r w:rsidRPr="00C91120">
              <w:t>）</w:t>
            </w:r>
          </w:p>
        </w:tc>
        <w:tc>
          <w:tcPr>
            <w:tcW w:w="1764" w:type="pct"/>
            <w:vAlign w:val="center"/>
            <w:hideMark/>
          </w:tcPr>
          <w:p w14:paraId="04E2CAC5" w14:textId="77777777" w:rsidR="00532B1C" w:rsidRPr="00C91120" w:rsidRDefault="00532B1C" w:rsidP="001C502E">
            <w:pPr>
              <w:pStyle w:val="aa"/>
            </w:pPr>
            <w:r w:rsidRPr="00C91120">
              <w:rPr>
                <w:rFonts w:hint="eastAsia"/>
              </w:rPr>
              <w:t>查找</w:t>
            </w:r>
          </w:p>
        </w:tc>
      </w:tr>
      <w:tr w:rsidR="00532B1C" w:rsidRPr="00C91120" w14:paraId="1AA684C6" w14:textId="77777777" w:rsidTr="001C502E">
        <w:trPr>
          <w:trHeight w:val="23"/>
        </w:trPr>
        <w:tc>
          <w:tcPr>
            <w:tcW w:w="444" w:type="pct"/>
            <w:vAlign w:val="center"/>
          </w:tcPr>
          <w:p w14:paraId="39D13DE0" w14:textId="77777777" w:rsidR="00532B1C" w:rsidRPr="00C91120" w:rsidRDefault="00532B1C" w:rsidP="001C502E">
            <w:pPr>
              <w:pStyle w:val="aa"/>
            </w:pPr>
            <w:r w:rsidRPr="00C91120">
              <w:rPr>
                <w:rFonts w:hint="eastAsia"/>
              </w:rPr>
              <w:t>1</w:t>
            </w:r>
          </w:p>
        </w:tc>
        <w:tc>
          <w:tcPr>
            <w:tcW w:w="2791" w:type="pct"/>
            <w:vAlign w:val="center"/>
          </w:tcPr>
          <w:p w14:paraId="2B3F8814" w14:textId="77777777" w:rsidR="00532B1C" w:rsidRPr="00C91120" w:rsidRDefault="00532B1C" w:rsidP="001C502E">
            <w:pPr>
              <w:pStyle w:val="aa"/>
            </w:pPr>
            <w:r w:rsidRPr="00C91120">
              <w:rPr>
                <w:rFonts w:hint="eastAsia"/>
              </w:rPr>
              <w:t>排序</w:t>
            </w:r>
            <w:r w:rsidRPr="00C91120">
              <w:t>（</w:t>
            </w:r>
            <w:r w:rsidRPr="00C91120">
              <w:rPr>
                <w:rFonts w:hint="eastAsia"/>
              </w:rPr>
              <w:t>★★★★★</w:t>
            </w:r>
            <w:r w:rsidRPr="00C91120">
              <w:t>）</w:t>
            </w:r>
          </w:p>
        </w:tc>
        <w:tc>
          <w:tcPr>
            <w:tcW w:w="1764" w:type="pct"/>
            <w:vAlign w:val="center"/>
          </w:tcPr>
          <w:p w14:paraId="3F54289A" w14:textId="77777777" w:rsidR="00532B1C" w:rsidRPr="00C91120" w:rsidRDefault="00532B1C" w:rsidP="001C502E">
            <w:pPr>
              <w:pStyle w:val="aa"/>
            </w:pPr>
            <w:r w:rsidRPr="00C91120">
              <w:rPr>
                <w:rFonts w:hint="eastAsia"/>
              </w:rPr>
              <w:t>排序</w:t>
            </w:r>
          </w:p>
        </w:tc>
      </w:tr>
    </w:tbl>
    <w:p w14:paraId="13D1A46A" w14:textId="77777777" w:rsidR="001C502E" w:rsidRDefault="001C502E">
      <w:pPr>
        <w:ind w:firstLine="420"/>
        <w:rPr>
          <w:ins w:id="571" w:author="Administrator" w:date="2021-06-15T16:57:00Z"/>
        </w:rPr>
        <w:pPrChange w:id="572" w:author="Administrator" w:date="2021-06-15T16:57:00Z">
          <w:pPr>
            <w:pStyle w:val="2"/>
          </w:pPr>
        </w:pPrChange>
      </w:pPr>
    </w:p>
    <w:p w14:paraId="014057D5" w14:textId="77777777" w:rsidR="00532B1C" w:rsidRPr="00C91120" w:rsidRDefault="00532B1C" w:rsidP="008D2842">
      <w:pPr>
        <w:pStyle w:val="2"/>
      </w:pPr>
      <w:bookmarkStart w:id="573" w:name="_Toc74672641"/>
      <w:r w:rsidRPr="00C91120">
        <w:rPr>
          <w:rFonts w:hint="eastAsia"/>
        </w:rPr>
        <w:t xml:space="preserve">2 </w:t>
      </w:r>
      <w:r w:rsidRPr="00C91120">
        <w:rPr>
          <w:rFonts w:hint="eastAsia"/>
        </w:rPr>
        <w:t>知识点详情</w:t>
      </w:r>
      <w:bookmarkEnd w:id="573"/>
    </w:p>
    <w:p w14:paraId="1C7626D3" w14:textId="77777777" w:rsidR="00532B1C" w:rsidRPr="00C91120" w:rsidRDefault="00532B1C" w:rsidP="008D2842">
      <w:pPr>
        <w:pStyle w:val="3"/>
      </w:pPr>
      <w:bookmarkStart w:id="574" w:name="_Toc74672642"/>
      <w:r w:rsidRPr="00C91120">
        <w:rPr>
          <w:rFonts w:hint="eastAsia"/>
        </w:rPr>
        <w:t>2.</w:t>
      </w:r>
      <w:r w:rsidRPr="00C91120">
        <w:t xml:space="preserve">1 </w:t>
      </w:r>
      <w:r w:rsidRPr="00C91120">
        <w:t>算法基础及常见算法（</w:t>
      </w:r>
      <w:r w:rsidRPr="00C91120">
        <w:rPr>
          <w:rFonts w:hint="eastAsia"/>
        </w:rPr>
        <w:t>★★★★★</w:t>
      </w:r>
      <w:r w:rsidRPr="00C91120">
        <w:t>）</w:t>
      </w:r>
      <w:bookmarkEnd w:id="574"/>
    </w:p>
    <w:p w14:paraId="7BBC3914" w14:textId="77777777" w:rsidR="00532B1C" w:rsidRPr="00C91120" w:rsidRDefault="00532B1C" w:rsidP="007F5CE8">
      <w:pPr>
        <w:ind w:firstLine="420"/>
      </w:pPr>
      <w:r w:rsidRPr="00C91120">
        <w:t>【考法分析】</w:t>
      </w:r>
    </w:p>
    <w:p w14:paraId="7EE6A418" w14:textId="77777777" w:rsidR="00532B1C" w:rsidRPr="00C91120" w:rsidRDefault="00532B1C" w:rsidP="007F5CE8">
      <w:pPr>
        <w:ind w:firstLine="420"/>
      </w:pPr>
      <w:r w:rsidRPr="00C91120">
        <w:rPr>
          <w:rFonts w:hint="eastAsia"/>
        </w:rPr>
        <w:t>1</w:t>
      </w:r>
      <w:r w:rsidRPr="00C91120">
        <w:rPr>
          <w:rFonts w:hint="eastAsia"/>
        </w:rPr>
        <w:t>、本知识点的考查形式主要有：根据题干的情景描述，判断所使用的算法策略；判断算法相关描述是否正确；下午题也会考查根据题干说明和代码，判断算法策略。</w:t>
      </w:r>
    </w:p>
    <w:p w14:paraId="71321DA2" w14:textId="77777777" w:rsidR="00532B1C" w:rsidRPr="00C91120" w:rsidRDefault="00532B1C" w:rsidP="007F5CE8">
      <w:pPr>
        <w:ind w:firstLine="420"/>
      </w:pPr>
      <w:r w:rsidRPr="00C91120">
        <w:t>【要点分析】</w:t>
      </w:r>
    </w:p>
    <w:p w14:paraId="2AA7C5DE" w14:textId="77777777" w:rsidR="00532B1C" w:rsidRPr="00C91120" w:rsidRDefault="00532B1C" w:rsidP="007F5CE8">
      <w:pPr>
        <w:ind w:firstLine="420"/>
      </w:pPr>
      <w:r w:rsidRPr="00C91120">
        <w:t>1</w:t>
      </w:r>
      <w:r w:rsidRPr="00C91120">
        <w:rPr>
          <w:rFonts w:hint="eastAsia"/>
        </w:rPr>
        <w:t>、算法的特性：</w:t>
      </w:r>
    </w:p>
    <w:p w14:paraId="015E8C6D"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w:t>
      </w:r>
      <w:r w:rsidRPr="00C91120">
        <w:rPr>
          <w:rFonts w:hint="eastAsia"/>
          <w:b/>
          <w:bCs/>
        </w:rPr>
        <w:t>有穷性</w:t>
      </w:r>
      <w:r w:rsidRPr="00C91120">
        <w:rPr>
          <w:rFonts w:hint="eastAsia"/>
        </w:rPr>
        <w:t>：</w:t>
      </w:r>
      <w:r w:rsidRPr="001C69E5">
        <w:rPr>
          <w:rFonts w:hint="eastAsia"/>
        </w:rPr>
        <w:t>执行有穷步之后结束，且每一步都可在有穷时间内完成</w:t>
      </w:r>
      <w:r w:rsidRPr="00C91120">
        <w:rPr>
          <w:rFonts w:hint="eastAsia"/>
        </w:rPr>
        <w:t>。</w:t>
      </w:r>
    </w:p>
    <w:p w14:paraId="233DDC9C" w14:textId="77777777" w:rsidR="00532B1C" w:rsidRPr="00C91120" w:rsidRDefault="00532B1C" w:rsidP="007F5CE8">
      <w:pPr>
        <w:ind w:firstLine="420"/>
      </w:pPr>
      <w:r w:rsidRPr="00C91120">
        <w:t>（</w:t>
      </w:r>
      <w:r w:rsidRPr="00C91120">
        <w:rPr>
          <w:rFonts w:hint="eastAsia"/>
        </w:rPr>
        <w:t>2</w:t>
      </w:r>
      <w:r w:rsidRPr="00C91120">
        <w:t>）</w:t>
      </w:r>
      <w:r w:rsidRPr="00C91120">
        <w:rPr>
          <w:rFonts w:hint="eastAsia"/>
          <w:b/>
          <w:bCs/>
        </w:rPr>
        <w:t>确定性</w:t>
      </w:r>
      <w:r w:rsidRPr="00C91120">
        <w:rPr>
          <w:rFonts w:hint="eastAsia"/>
        </w:rPr>
        <w:t>：算法中每一条指令都必须有确切的含义，不能含糊不清。</w:t>
      </w:r>
    </w:p>
    <w:p w14:paraId="17450A31" w14:textId="77777777" w:rsidR="00532B1C" w:rsidRPr="00C91120" w:rsidRDefault="00532B1C" w:rsidP="007F5CE8">
      <w:pPr>
        <w:ind w:firstLine="420"/>
      </w:pPr>
      <w:r w:rsidRPr="00C91120">
        <w:t>（</w:t>
      </w:r>
      <w:r w:rsidRPr="00C91120">
        <w:rPr>
          <w:rFonts w:hint="eastAsia"/>
        </w:rPr>
        <w:t>3</w:t>
      </w:r>
      <w:r w:rsidRPr="00C91120">
        <w:t>）</w:t>
      </w:r>
      <w:r w:rsidRPr="00C91120">
        <w:rPr>
          <w:rFonts w:hint="eastAsia"/>
        </w:rPr>
        <w:t>输入（</w:t>
      </w:r>
      <w:r w:rsidRPr="00C91120">
        <w:rPr>
          <w:rFonts w:hint="eastAsia"/>
        </w:rPr>
        <w:t>&gt;=0</w:t>
      </w:r>
      <w:r w:rsidRPr="00C91120">
        <w:rPr>
          <w:rFonts w:hint="eastAsia"/>
        </w:rPr>
        <w:t>）</w:t>
      </w:r>
    </w:p>
    <w:p w14:paraId="4EA4BDA6" w14:textId="77777777" w:rsidR="00532B1C" w:rsidRPr="00C91120" w:rsidRDefault="00532B1C" w:rsidP="007F5CE8">
      <w:pPr>
        <w:ind w:firstLine="420"/>
      </w:pPr>
      <w:r w:rsidRPr="00C91120">
        <w:t>（</w:t>
      </w:r>
      <w:r w:rsidRPr="00C91120">
        <w:rPr>
          <w:rFonts w:hint="eastAsia"/>
        </w:rPr>
        <w:t>3</w:t>
      </w:r>
      <w:r w:rsidRPr="00C91120">
        <w:t>）</w:t>
      </w:r>
      <w:r w:rsidRPr="00C91120">
        <w:rPr>
          <w:rFonts w:hint="eastAsia"/>
        </w:rPr>
        <w:t>输出（</w:t>
      </w:r>
      <w:r w:rsidRPr="00C91120">
        <w:rPr>
          <w:rFonts w:hint="eastAsia"/>
        </w:rPr>
        <w:t>&gt;=1</w:t>
      </w:r>
      <w:r w:rsidRPr="00C91120">
        <w:rPr>
          <w:rFonts w:hint="eastAsia"/>
        </w:rPr>
        <w:t>）</w:t>
      </w:r>
    </w:p>
    <w:p w14:paraId="210C6236" w14:textId="294F2470" w:rsidR="00532B1C" w:rsidRPr="00C91120" w:rsidRDefault="00532B1C" w:rsidP="007F5CE8">
      <w:pPr>
        <w:ind w:firstLine="420"/>
      </w:pPr>
      <w:r w:rsidRPr="00C91120">
        <w:t>（</w:t>
      </w:r>
      <w:r w:rsidRPr="00C91120">
        <w:rPr>
          <w:rFonts w:hint="eastAsia"/>
        </w:rPr>
        <w:t>4</w:t>
      </w:r>
      <w:r w:rsidRPr="00C91120">
        <w:t>）</w:t>
      </w:r>
      <w:r w:rsidRPr="00C91120">
        <w:rPr>
          <w:rFonts w:hint="eastAsia"/>
          <w:b/>
          <w:bCs/>
        </w:rPr>
        <w:t>有效性</w:t>
      </w:r>
      <w:del w:id="575" w:author="Administrator" w:date="2021-06-15T10:34:00Z">
        <w:r w:rsidRPr="00C91120" w:rsidDel="00D43D95">
          <w:rPr>
            <w:rFonts w:hint="eastAsia"/>
            <w:b/>
            <w:bCs/>
          </w:rPr>
          <w:delText>(</w:delText>
        </w:r>
      </w:del>
      <w:ins w:id="576" w:author="Administrator" w:date="2021-06-15T10:34:00Z">
        <w:r w:rsidR="00D43D95">
          <w:rPr>
            <w:rFonts w:hint="eastAsia"/>
            <w:b/>
            <w:bCs/>
          </w:rPr>
          <w:t>（</w:t>
        </w:r>
      </w:ins>
      <w:r w:rsidRPr="00C91120">
        <w:rPr>
          <w:rFonts w:hint="eastAsia"/>
          <w:b/>
          <w:bCs/>
        </w:rPr>
        <w:t>可行性</w:t>
      </w:r>
      <w:del w:id="577" w:author="Administrator" w:date="2021-06-15T10:34:00Z">
        <w:r w:rsidRPr="00C91120" w:rsidDel="00D43D95">
          <w:rPr>
            <w:rFonts w:hint="eastAsia"/>
            <w:b/>
            <w:bCs/>
          </w:rPr>
          <w:delText>)</w:delText>
        </w:r>
      </w:del>
      <w:ins w:id="578" w:author="Administrator" w:date="2021-06-15T10:34:00Z">
        <w:r w:rsidR="00D43D95">
          <w:rPr>
            <w:rFonts w:hint="eastAsia"/>
            <w:b/>
            <w:bCs/>
          </w:rPr>
          <w:t>）</w:t>
        </w:r>
      </w:ins>
      <w:r w:rsidRPr="00C91120">
        <w:rPr>
          <w:rFonts w:hint="eastAsia"/>
        </w:rPr>
        <w:t>：算法的每个步骤都能有效执行并能得到确定的结果。例如</w:t>
      </w:r>
      <w:r w:rsidRPr="00C91120">
        <w:rPr>
          <w:rFonts w:hint="eastAsia"/>
        </w:rPr>
        <w:t>a=0</w:t>
      </w:r>
      <w:r w:rsidRPr="00C91120">
        <w:rPr>
          <w:rFonts w:hint="eastAsia"/>
        </w:rPr>
        <w:t>，</w:t>
      </w:r>
      <w:r w:rsidRPr="00C91120">
        <w:rPr>
          <w:rFonts w:hint="eastAsia"/>
        </w:rPr>
        <w:t>b/a</w:t>
      </w:r>
      <w:r w:rsidRPr="00C91120">
        <w:rPr>
          <w:rFonts w:hint="eastAsia"/>
        </w:rPr>
        <w:t>就无效</w:t>
      </w:r>
    </w:p>
    <w:p w14:paraId="732065C4" w14:textId="77777777" w:rsidR="00532B1C" w:rsidRPr="00C91120" w:rsidRDefault="00532B1C" w:rsidP="007F5CE8">
      <w:pPr>
        <w:ind w:firstLine="420"/>
      </w:pPr>
      <w:r w:rsidRPr="00C91120">
        <w:t>2</w:t>
      </w:r>
      <w:r w:rsidRPr="00C91120">
        <w:rPr>
          <w:rFonts w:hint="eastAsia"/>
        </w:rPr>
        <w:t>、分治法</w:t>
      </w:r>
    </w:p>
    <w:p w14:paraId="3CECFA3A"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）特征：把一个问题拆分成多个小规模的相同子问题，一般可用递归解决。</w:t>
      </w:r>
    </w:p>
    <w:p w14:paraId="6A485DCE" w14:textId="736FDF64" w:rsidR="00532B1C" w:rsidRPr="00C91120" w:rsidRDefault="00532B1C" w:rsidP="007F5CE8">
      <w:pPr>
        <w:ind w:firstLine="420"/>
      </w:pPr>
      <w:r w:rsidRPr="00C91120">
        <w:rPr>
          <w:rFonts w:hint="eastAsia"/>
        </w:rPr>
        <w:t>（</w:t>
      </w:r>
      <w:r w:rsidRPr="00C91120">
        <w:rPr>
          <w:rFonts w:hint="eastAsia"/>
        </w:rPr>
        <w:t>2</w:t>
      </w:r>
      <w:r w:rsidRPr="00C91120">
        <w:rPr>
          <w:rFonts w:hint="eastAsia"/>
        </w:rPr>
        <w:t>）经典问题：斐波那契数列、归并排序、快速排序、矩阵乘法、二分搜索、大整数乘法、汉诺塔</w:t>
      </w:r>
      <w:ins w:id="579" w:author="Administrator" w:date="2021-06-15T17:10:00Z">
        <w:r w:rsidR="00232E7C">
          <w:rPr>
            <w:rFonts w:hint="eastAsia"/>
          </w:rPr>
          <w:t>。</w:t>
        </w:r>
      </w:ins>
    </w:p>
    <w:p w14:paraId="7543A6C3" w14:textId="022419F7" w:rsidR="00532B1C" w:rsidRPr="00C91120" w:rsidRDefault="00532B1C" w:rsidP="007F5CE8">
      <w:pPr>
        <w:ind w:firstLine="420"/>
      </w:pPr>
      <w:r w:rsidRPr="00C91120">
        <w:t>3</w:t>
      </w:r>
      <w:r w:rsidRPr="00C91120">
        <w:rPr>
          <w:rFonts w:hint="eastAsia"/>
        </w:rPr>
        <w:t>、动态规划法（用于求最优解）</w:t>
      </w:r>
      <w:del w:id="580" w:author="Administrator" w:date="2021-06-15T17:10:00Z">
        <w:r w:rsidRPr="00C91120" w:rsidDel="00232E7C">
          <w:rPr>
            <w:rFonts w:hint="eastAsia"/>
          </w:rPr>
          <w:delText>--</w:delText>
        </w:r>
      </w:del>
      <w:ins w:id="581" w:author="Administrator" w:date="2021-06-15T17:10:00Z">
        <w:r w:rsidR="00232E7C">
          <w:rPr>
            <w:rFonts w:hint="eastAsia"/>
          </w:rPr>
          <w:t>——</w:t>
        </w:r>
      </w:ins>
      <w:r w:rsidRPr="00C91120">
        <w:rPr>
          <w:rFonts w:hint="eastAsia"/>
        </w:rPr>
        <w:t>“最优子结构”和递归式</w:t>
      </w:r>
    </w:p>
    <w:p w14:paraId="3F617B81" w14:textId="77777777" w:rsidR="00532B1C" w:rsidRPr="00C91120" w:rsidRDefault="00532B1C" w:rsidP="007F5CE8">
      <w:pPr>
        <w:ind w:firstLine="420"/>
      </w:pPr>
      <w:r w:rsidRPr="00C91120">
        <w:rPr>
          <w:rFonts w:hint="eastAsia"/>
        </w:rPr>
        <w:t>（</w:t>
      </w:r>
      <w:r w:rsidRPr="00C91120">
        <w:t>1</w:t>
      </w:r>
      <w:r w:rsidRPr="00C91120">
        <w:rPr>
          <w:rFonts w:hint="eastAsia"/>
        </w:rPr>
        <w:t>）特征：划分子问题（最优子结构），并把子问题结果使用数组存储，利用查询子问题结果构造最终问题结果。</w:t>
      </w:r>
    </w:p>
    <w:p w14:paraId="19CBD6A9"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）经典问题：斐波那契数列、矩阵乘法、背包问题、</w:t>
      </w:r>
      <w:r w:rsidRPr="00C91120">
        <w:rPr>
          <w:rFonts w:hint="eastAsia"/>
        </w:rPr>
        <w:t xml:space="preserve"> LCS</w:t>
      </w:r>
      <w:r w:rsidRPr="00C91120">
        <w:rPr>
          <w:rFonts w:hint="eastAsia"/>
        </w:rPr>
        <w:t>最长公共子序列</w:t>
      </w:r>
    </w:p>
    <w:p w14:paraId="3BF6E038" w14:textId="77777777" w:rsidR="00532B1C" w:rsidRPr="00C91120" w:rsidRDefault="00532B1C" w:rsidP="007F5CE8">
      <w:pPr>
        <w:ind w:firstLine="420"/>
      </w:pPr>
      <w:r w:rsidRPr="00C91120">
        <w:rPr>
          <w:rFonts w:hint="eastAsia"/>
        </w:rPr>
        <w:t>4</w:t>
      </w:r>
      <w:r w:rsidRPr="00C91120">
        <w:rPr>
          <w:rFonts w:hint="eastAsia"/>
        </w:rPr>
        <w:t>、回溯法</w:t>
      </w:r>
    </w:p>
    <w:p w14:paraId="0904A17C"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）特征：系统的搜索一个问题的所有解或任一解。有试探和回退的过程。</w:t>
      </w:r>
    </w:p>
    <w:p w14:paraId="11B3BD0F" w14:textId="3E04BA4C" w:rsidR="00532B1C" w:rsidRPr="00C91120" w:rsidRDefault="00532B1C" w:rsidP="007F5CE8">
      <w:pPr>
        <w:ind w:firstLine="420"/>
      </w:pPr>
      <w:r w:rsidRPr="00C91120">
        <w:rPr>
          <w:rFonts w:hint="eastAsia"/>
        </w:rPr>
        <w:t>（</w:t>
      </w:r>
      <w:r w:rsidRPr="00C91120">
        <w:rPr>
          <w:rFonts w:hint="eastAsia"/>
        </w:rPr>
        <w:t>2</w:t>
      </w:r>
      <w:r w:rsidRPr="00C91120">
        <w:rPr>
          <w:rFonts w:hint="eastAsia"/>
        </w:rPr>
        <w:t>）经典问题：</w:t>
      </w:r>
      <w:r w:rsidRPr="00C91120">
        <w:rPr>
          <w:rFonts w:hint="eastAsia"/>
        </w:rPr>
        <w:t>N</w:t>
      </w:r>
      <w:r w:rsidRPr="00C91120">
        <w:rPr>
          <w:rFonts w:hint="eastAsia"/>
        </w:rPr>
        <w:t>皇后问题、迷宫、背包问题</w:t>
      </w:r>
      <w:ins w:id="582" w:author="Administrator" w:date="2021-06-15T17:11:00Z">
        <w:r w:rsidR="00232E7C">
          <w:rPr>
            <w:rFonts w:hint="eastAsia"/>
          </w:rPr>
          <w:t>。</w:t>
        </w:r>
      </w:ins>
    </w:p>
    <w:p w14:paraId="3768A5F7" w14:textId="77777777" w:rsidR="00532B1C" w:rsidRPr="00C91120" w:rsidRDefault="00532B1C" w:rsidP="007F5CE8">
      <w:pPr>
        <w:ind w:firstLine="420"/>
      </w:pPr>
      <w:r w:rsidRPr="00C91120">
        <w:rPr>
          <w:rFonts w:hint="eastAsia"/>
        </w:rPr>
        <w:t>5</w:t>
      </w:r>
      <w:r w:rsidRPr="00C91120">
        <w:rPr>
          <w:rFonts w:hint="eastAsia"/>
        </w:rPr>
        <w:t>、</w:t>
      </w:r>
      <w:r w:rsidRPr="00C91120">
        <w:rPr>
          <w:rFonts w:hint="eastAsia"/>
          <w:b/>
          <w:bCs/>
        </w:rPr>
        <w:t>贪心法</w:t>
      </w:r>
      <w:r w:rsidRPr="00C91120">
        <w:rPr>
          <w:rFonts w:hint="eastAsia"/>
        </w:rPr>
        <w:t>（一般用于求满意解）</w:t>
      </w:r>
    </w:p>
    <w:p w14:paraId="44B3D371"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）特征：局部最优，但整体不见得最优。每步有明确的，既定的策略。</w:t>
      </w:r>
    </w:p>
    <w:p w14:paraId="41C3604E" w14:textId="566BDDD6" w:rsidR="00532B1C" w:rsidRDefault="00532B1C" w:rsidP="007F5CE8">
      <w:pPr>
        <w:ind w:firstLine="420"/>
      </w:pPr>
      <w:r w:rsidRPr="00C91120">
        <w:rPr>
          <w:rFonts w:hint="eastAsia"/>
        </w:rPr>
        <w:t>（</w:t>
      </w:r>
      <w:r w:rsidRPr="00C91120">
        <w:rPr>
          <w:rFonts w:hint="eastAsia"/>
        </w:rPr>
        <w:t>2</w:t>
      </w:r>
      <w:r w:rsidRPr="00C91120">
        <w:rPr>
          <w:rFonts w:hint="eastAsia"/>
        </w:rPr>
        <w:t>）经典问题：背包问题（如装箱）、多机调度、找零钱问题</w:t>
      </w:r>
      <w:ins w:id="583" w:author="Administrator" w:date="2021-06-15T17:11:00Z">
        <w:r w:rsidR="00232E7C">
          <w:rPr>
            <w:rFonts w:hint="eastAsia"/>
          </w:rPr>
          <w:t>。</w:t>
        </w:r>
      </w:ins>
    </w:p>
    <w:p w14:paraId="7F526A65" w14:textId="77777777" w:rsidR="00532B1C" w:rsidRDefault="00532B1C" w:rsidP="007F5CE8">
      <w:pPr>
        <w:ind w:firstLine="420"/>
      </w:pPr>
      <w:r>
        <w:rPr>
          <w:rFonts w:hint="eastAsia"/>
        </w:rPr>
        <w:t>6</w:t>
      </w:r>
      <w:r>
        <w:rPr>
          <w:rFonts w:hint="eastAsia"/>
        </w:rPr>
        <w:t>、常见算法策略对比</w:t>
      </w:r>
    </w:p>
    <w:tbl>
      <w:tblPr>
        <w:tblStyle w:val="a7"/>
        <w:tblW w:w="5000" w:type="pct"/>
        <w:tblLook w:val="0420" w:firstRow="1" w:lastRow="0" w:firstColumn="0" w:lastColumn="0" w:noHBand="0" w:noVBand="1"/>
      </w:tblPr>
      <w:tblGrid>
        <w:gridCol w:w="1350"/>
        <w:gridCol w:w="2190"/>
        <w:gridCol w:w="2408"/>
        <w:gridCol w:w="1979"/>
      </w:tblGrid>
      <w:tr w:rsidR="00532B1C" w:rsidRPr="00A459A4" w14:paraId="36B66596" w14:textId="77777777" w:rsidTr="00232E7C">
        <w:trPr>
          <w:trHeight w:val="23"/>
        </w:trPr>
        <w:tc>
          <w:tcPr>
            <w:tcW w:w="851" w:type="pct"/>
            <w:vAlign w:val="center"/>
            <w:hideMark/>
          </w:tcPr>
          <w:p w14:paraId="17C8B1A2" w14:textId="77777777" w:rsidR="00532B1C" w:rsidRPr="00A459A4" w:rsidRDefault="00532B1C" w:rsidP="00232E7C">
            <w:pPr>
              <w:pStyle w:val="aa"/>
            </w:pPr>
            <w:r w:rsidRPr="00A459A4">
              <w:rPr>
                <w:rFonts w:hint="eastAsia"/>
              </w:rPr>
              <w:t>算法名称</w:t>
            </w:r>
          </w:p>
        </w:tc>
        <w:tc>
          <w:tcPr>
            <w:tcW w:w="1381" w:type="pct"/>
            <w:vAlign w:val="center"/>
            <w:hideMark/>
          </w:tcPr>
          <w:p w14:paraId="095360F5" w14:textId="77777777" w:rsidR="00532B1C" w:rsidRPr="00A459A4" w:rsidRDefault="00532B1C" w:rsidP="00232E7C">
            <w:pPr>
              <w:pStyle w:val="aa"/>
            </w:pPr>
            <w:r w:rsidRPr="00A459A4">
              <w:rPr>
                <w:rFonts w:hint="eastAsia"/>
              </w:rPr>
              <w:t>关键点</w:t>
            </w:r>
          </w:p>
        </w:tc>
        <w:tc>
          <w:tcPr>
            <w:tcW w:w="1519" w:type="pct"/>
            <w:vAlign w:val="center"/>
            <w:hideMark/>
          </w:tcPr>
          <w:p w14:paraId="5EBB46F5" w14:textId="77777777" w:rsidR="00532B1C" w:rsidRPr="00A459A4" w:rsidRDefault="00532B1C" w:rsidP="00232E7C">
            <w:pPr>
              <w:pStyle w:val="aa"/>
            </w:pPr>
            <w:r w:rsidRPr="00A459A4">
              <w:rPr>
                <w:rFonts w:hint="eastAsia"/>
              </w:rPr>
              <w:t>特征</w:t>
            </w:r>
          </w:p>
        </w:tc>
        <w:tc>
          <w:tcPr>
            <w:tcW w:w="1248" w:type="pct"/>
            <w:vAlign w:val="center"/>
            <w:hideMark/>
          </w:tcPr>
          <w:p w14:paraId="519E086F" w14:textId="77777777" w:rsidR="00532B1C" w:rsidRPr="00A459A4" w:rsidRDefault="00532B1C" w:rsidP="00232E7C">
            <w:pPr>
              <w:pStyle w:val="aa"/>
            </w:pPr>
            <w:r w:rsidRPr="00A459A4">
              <w:rPr>
                <w:rFonts w:hint="eastAsia"/>
              </w:rPr>
              <w:t>典型问题</w:t>
            </w:r>
          </w:p>
        </w:tc>
      </w:tr>
      <w:tr w:rsidR="00532B1C" w:rsidRPr="00A459A4" w14:paraId="13E87F1D" w14:textId="77777777" w:rsidTr="00232E7C">
        <w:trPr>
          <w:trHeight w:val="23"/>
        </w:trPr>
        <w:tc>
          <w:tcPr>
            <w:tcW w:w="851" w:type="pct"/>
            <w:vAlign w:val="center"/>
            <w:hideMark/>
          </w:tcPr>
          <w:p w14:paraId="0E640E7A" w14:textId="77777777" w:rsidR="00532B1C" w:rsidRPr="00A459A4" w:rsidRDefault="00532B1C" w:rsidP="00232E7C">
            <w:pPr>
              <w:pStyle w:val="aa"/>
            </w:pPr>
            <w:r w:rsidRPr="00A459A4">
              <w:rPr>
                <w:rFonts w:hint="eastAsia"/>
              </w:rPr>
              <w:t>分治法</w:t>
            </w:r>
          </w:p>
        </w:tc>
        <w:tc>
          <w:tcPr>
            <w:tcW w:w="1381" w:type="pct"/>
            <w:vAlign w:val="center"/>
            <w:hideMark/>
          </w:tcPr>
          <w:p w14:paraId="2F8C0FC6" w14:textId="77777777" w:rsidR="00532B1C" w:rsidRPr="00A459A4" w:rsidRDefault="00532B1C" w:rsidP="00232E7C">
            <w:pPr>
              <w:pStyle w:val="aa"/>
            </w:pPr>
            <w:r w:rsidRPr="00A459A4">
              <w:rPr>
                <w:rFonts w:hint="eastAsia"/>
              </w:rPr>
              <w:t>递归技术</w:t>
            </w:r>
          </w:p>
        </w:tc>
        <w:tc>
          <w:tcPr>
            <w:tcW w:w="1519" w:type="pct"/>
            <w:vAlign w:val="center"/>
            <w:hideMark/>
          </w:tcPr>
          <w:p w14:paraId="2B45F446" w14:textId="77777777" w:rsidR="00532B1C" w:rsidRPr="00A459A4" w:rsidRDefault="00532B1C" w:rsidP="00232E7C">
            <w:pPr>
              <w:pStyle w:val="aa"/>
            </w:pPr>
            <w:r w:rsidRPr="00A459A4">
              <w:rPr>
                <w:rFonts w:hint="eastAsia"/>
              </w:rPr>
              <w:t>把一个问题拆分成多个小规模的相同子问题，一般可用递归解决。</w:t>
            </w:r>
          </w:p>
        </w:tc>
        <w:tc>
          <w:tcPr>
            <w:tcW w:w="1248" w:type="pct"/>
            <w:vAlign w:val="center"/>
            <w:hideMark/>
          </w:tcPr>
          <w:p w14:paraId="35B8F700" w14:textId="77777777" w:rsidR="00532B1C" w:rsidRPr="00A459A4" w:rsidRDefault="00532B1C" w:rsidP="00232E7C">
            <w:pPr>
              <w:pStyle w:val="aa"/>
            </w:pPr>
            <w:r w:rsidRPr="00A459A4">
              <w:rPr>
                <w:rFonts w:hint="eastAsia"/>
              </w:rPr>
              <w:t>归并排序、快速排序、二分搜索</w:t>
            </w:r>
          </w:p>
        </w:tc>
      </w:tr>
      <w:tr w:rsidR="00532B1C" w:rsidRPr="00A459A4" w14:paraId="5645E4CB" w14:textId="77777777" w:rsidTr="00232E7C">
        <w:trPr>
          <w:trHeight w:val="23"/>
        </w:trPr>
        <w:tc>
          <w:tcPr>
            <w:tcW w:w="851" w:type="pct"/>
            <w:vAlign w:val="center"/>
            <w:hideMark/>
          </w:tcPr>
          <w:p w14:paraId="59613348" w14:textId="77777777" w:rsidR="00532B1C" w:rsidRPr="00A459A4" w:rsidRDefault="00532B1C" w:rsidP="00232E7C">
            <w:pPr>
              <w:pStyle w:val="aa"/>
            </w:pPr>
            <w:r w:rsidRPr="00A459A4">
              <w:rPr>
                <w:rFonts w:hint="eastAsia"/>
              </w:rPr>
              <w:t>贪心法</w:t>
            </w:r>
          </w:p>
        </w:tc>
        <w:tc>
          <w:tcPr>
            <w:tcW w:w="1381" w:type="pct"/>
            <w:vAlign w:val="center"/>
            <w:hideMark/>
          </w:tcPr>
          <w:p w14:paraId="00F93065" w14:textId="77777777" w:rsidR="00532B1C" w:rsidRPr="00A459A4" w:rsidRDefault="00532B1C" w:rsidP="00232E7C">
            <w:pPr>
              <w:pStyle w:val="aa"/>
            </w:pPr>
            <w:r w:rsidRPr="00A459A4">
              <w:rPr>
                <w:rFonts w:hint="eastAsia"/>
              </w:rPr>
              <w:t>一般用于求满意解，特殊情况可求最优解（部分背包）</w:t>
            </w:r>
          </w:p>
        </w:tc>
        <w:tc>
          <w:tcPr>
            <w:tcW w:w="1519" w:type="pct"/>
            <w:vAlign w:val="center"/>
            <w:hideMark/>
          </w:tcPr>
          <w:p w14:paraId="72C240FF" w14:textId="77777777" w:rsidR="00532B1C" w:rsidRPr="00A459A4" w:rsidRDefault="00532B1C" w:rsidP="00232E7C">
            <w:pPr>
              <w:pStyle w:val="aa"/>
            </w:pPr>
            <w:r w:rsidRPr="00A459A4">
              <w:rPr>
                <w:rFonts w:hint="eastAsia"/>
              </w:rPr>
              <w:t>局部最优，但整体不见得最优。每步有明确的，既定的策略。</w:t>
            </w:r>
          </w:p>
        </w:tc>
        <w:tc>
          <w:tcPr>
            <w:tcW w:w="1248" w:type="pct"/>
            <w:vAlign w:val="center"/>
            <w:hideMark/>
          </w:tcPr>
          <w:p w14:paraId="21445A38" w14:textId="77777777" w:rsidR="00532B1C" w:rsidRPr="00A459A4" w:rsidRDefault="00532B1C" w:rsidP="00232E7C">
            <w:pPr>
              <w:pStyle w:val="aa"/>
            </w:pPr>
            <w:r w:rsidRPr="00A459A4">
              <w:rPr>
                <w:rFonts w:hint="eastAsia"/>
              </w:rPr>
              <w:t>背包问题（如装箱）、多机调度、找零钱问题</w:t>
            </w:r>
          </w:p>
        </w:tc>
      </w:tr>
      <w:tr w:rsidR="00532B1C" w:rsidRPr="00A459A4" w14:paraId="4AB81ABD" w14:textId="77777777" w:rsidTr="00232E7C">
        <w:trPr>
          <w:trHeight w:val="23"/>
        </w:trPr>
        <w:tc>
          <w:tcPr>
            <w:tcW w:w="851" w:type="pct"/>
            <w:vAlign w:val="center"/>
            <w:hideMark/>
          </w:tcPr>
          <w:p w14:paraId="52672067" w14:textId="77777777" w:rsidR="00532B1C" w:rsidRPr="00A459A4" w:rsidRDefault="00532B1C" w:rsidP="00232E7C">
            <w:pPr>
              <w:pStyle w:val="aa"/>
            </w:pPr>
            <w:r w:rsidRPr="00A459A4">
              <w:rPr>
                <w:rFonts w:hint="eastAsia"/>
              </w:rPr>
              <w:t>动态规划法</w:t>
            </w:r>
          </w:p>
        </w:tc>
        <w:tc>
          <w:tcPr>
            <w:tcW w:w="1381" w:type="pct"/>
            <w:vAlign w:val="center"/>
            <w:hideMark/>
          </w:tcPr>
          <w:p w14:paraId="5952F565" w14:textId="77777777" w:rsidR="00532B1C" w:rsidRPr="00A459A4" w:rsidRDefault="00532B1C" w:rsidP="00232E7C">
            <w:pPr>
              <w:pStyle w:val="aa"/>
            </w:pPr>
            <w:r w:rsidRPr="00A459A4">
              <w:rPr>
                <w:rFonts w:hint="eastAsia"/>
              </w:rPr>
              <w:t>最优子结构和递归式</w:t>
            </w:r>
          </w:p>
        </w:tc>
        <w:tc>
          <w:tcPr>
            <w:tcW w:w="1519" w:type="pct"/>
            <w:vAlign w:val="center"/>
            <w:hideMark/>
          </w:tcPr>
          <w:p w14:paraId="5E9D05B2" w14:textId="77777777" w:rsidR="00532B1C" w:rsidRPr="00A459A4" w:rsidRDefault="00532B1C" w:rsidP="00232E7C">
            <w:pPr>
              <w:pStyle w:val="aa"/>
            </w:pPr>
            <w:r w:rsidRPr="00A459A4">
              <w:rPr>
                <w:rFonts w:hint="eastAsia"/>
              </w:rPr>
              <w:t>划分子问题（最优子结构），并把子问题结果使用数组存储，利用查询子问题结果构造最终问题结果。</w:t>
            </w:r>
          </w:p>
        </w:tc>
        <w:tc>
          <w:tcPr>
            <w:tcW w:w="1248" w:type="pct"/>
            <w:vAlign w:val="center"/>
            <w:hideMark/>
          </w:tcPr>
          <w:p w14:paraId="48F06DFB" w14:textId="77777777" w:rsidR="00532B1C" w:rsidRPr="00A459A4" w:rsidRDefault="00532B1C" w:rsidP="00232E7C">
            <w:pPr>
              <w:pStyle w:val="aa"/>
            </w:pPr>
            <w:r w:rsidRPr="00A459A4">
              <w:rPr>
                <w:rFonts w:hint="eastAsia"/>
              </w:rPr>
              <w:t>矩阵乘法、背包问题、</w:t>
            </w:r>
            <w:r w:rsidRPr="00A459A4">
              <w:rPr>
                <w:rFonts w:hint="eastAsia"/>
              </w:rPr>
              <w:t xml:space="preserve"> LCS</w:t>
            </w:r>
            <w:r w:rsidRPr="00A459A4">
              <w:rPr>
                <w:rFonts w:hint="eastAsia"/>
              </w:rPr>
              <w:t>最长公共子序列</w:t>
            </w:r>
          </w:p>
        </w:tc>
      </w:tr>
      <w:tr w:rsidR="00532B1C" w:rsidRPr="00A459A4" w14:paraId="10BA9255" w14:textId="77777777" w:rsidTr="00232E7C">
        <w:trPr>
          <w:trHeight w:val="23"/>
        </w:trPr>
        <w:tc>
          <w:tcPr>
            <w:tcW w:w="851" w:type="pct"/>
            <w:vAlign w:val="center"/>
            <w:hideMark/>
          </w:tcPr>
          <w:p w14:paraId="13E6955C" w14:textId="77777777" w:rsidR="00532B1C" w:rsidRPr="00A459A4" w:rsidRDefault="00532B1C" w:rsidP="00232E7C">
            <w:pPr>
              <w:pStyle w:val="aa"/>
            </w:pPr>
            <w:r w:rsidRPr="00A459A4">
              <w:rPr>
                <w:rFonts w:hint="eastAsia"/>
              </w:rPr>
              <w:t>回溯法</w:t>
            </w:r>
          </w:p>
        </w:tc>
        <w:tc>
          <w:tcPr>
            <w:tcW w:w="1381" w:type="pct"/>
            <w:vAlign w:val="center"/>
            <w:hideMark/>
          </w:tcPr>
          <w:p w14:paraId="0FFCB5F4" w14:textId="77777777" w:rsidR="00532B1C" w:rsidRPr="00A459A4" w:rsidRDefault="00532B1C" w:rsidP="00232E7C">
            <w:pPr>
              <w:pStyle w:val="aa"/>
            </w:pPr>
            <w:r w:rsidRPr="00A459A4">
              <w:rPr>
                <w:rFonts w:hint="eastAsia"/>
              </w:rPr>
              <w:t>探索和回退</w:t>
            </w:r>
          </w:p>
        </w:tc>
        <w:tc>
          <w:tcPr>
            <w:tcW w:w="1519" w:type="pct"/>
            <w:vAlign w:val="center"/>
            <w:hideMark/>
          </w:tcPr>
          <w:p w14:paraId="6CDD08B6" w14:textId="77777777" w:rsidR="00532B1C" w:rsidRPr="00A459A4" w:rsidRDefault="00532B1C" w:rsidP="00232E7C">
            <w:pPr>
              <w:pStyle w:val="aa"/>
            </w:pPr>
            <w:r w:rsidRPr="00A459A4">
              <w:rPr>
                <w:rFonts w:hint="eastAsia"/>
              </w:rPr>
              <w:t>系统的搜索一个问题的所有解或任一解。有试探和回退的过程。</w:t>
            </w:r>
          </w:p>
        </w:tc>
        <w:tc>
          <w:tcPr>
            <w:tcW w:w="1248" w:type="pct"/>
            <w:vAlign w:val="center"/>
            <w:hideMark/>
          </w:tcPr>
          <w:p w14:paraId="76A41B5C" w14:textId="77777777" w:rsidR="00532B1C" w:rsidRPr="00A459A4" w:rsidRDefault="00532B1C" w:rsidP="00232E7C">
            <w:pPr>
              <w:pStyle w:val="aa"/>
            </w:pPr>
            <w:r w:rsidRPr="00A459A4">
              <w:rPr>
                <w:rFonts w:hint="eastAsia"/>
              </w:rPr>
              <w:t>N</w:t>
            </w:r>
            <w:r w:rsidRPr="00A459A4">
              <w:rPr>
                <w:rFonts w:hint="eastAsia"/>
              </w:rPr>
              <w:t>皇后问题、迷宫、背包问题</w:t>
            </w:r>
          </w:p>
        </w:tc>
      </w:tr>
    </w:tbl>
    <w:p w14:paraId="608C8EBC" w14:textId="77777777" w:rsidR="00532B1C" w:rsidRPr="00C91120" w:rsidRDefault="00532B1C" w:rsidP="007F5CE8">
      <w:pPr>
        <w:ind w:firstLine="420"/>
      </w:pPr>
      <w:r w:rsidRPr="00C91120">
        <w:t>【备考点拨】</w:t>
      </w:r>
    </w:p>
    <w:p w14:paraId="0B4CA38F" w14:textId="77777777" w:rsidR="00532B1C" w:rsidRPr="00C91120" w:rsidRDefault="00532B1C" w:rsidP="007F5CE8">
      <w:pPr>
        <w:ind w:firstLine="420"/>
      </w:pPr>
      <w:r w:rsidRPr="00C91120">
        <w:rPr>
          <w:rFonts w:hint="eastAsia"/>
        </w:rPr>
        <w:t>1</w:t>
      </w:r>
      <w:r w:rsidRPr="00C91120">
        <w:rPr>
          <w:rFonts w:hint="eastAsia"/>
        </w:rPr>
        <w:t>、掌握算法的特性、概念；</w:t>
      </w:r>
    </w:p>
    <w:p w14:paraId="162B4F96" w14:textId="77777777" w:rsidR="00532B1C" w:rsidRPr="00C91120" w:rsidRDefault="00532B1C" w:rsidP="007F5CE8">
      <w:pPr>
        <w:ind w:firstLine="420"/>
      </w:pPr>
      <w:r w:rsidRPr="00C91120">
        <w:rPr>
          <w:rFonts w:hint="eastAsia"/>
        </w:rPr>
        <w:t>2</w:t>
      </w:r>
      <w:r w:rsidRPr="00C91120">
        <w:rPr>
          <w:rFonts w:hint="eastAsia"/>
        </w:rPr>
        <w:t>、掌握常见算法的特点、适用场景，并能够加以区分。</w:t>
      </w:r>
    </w:p>
    <w:p w14:paraId="1698EE88" w14:textId="77777777" w:rsidR="00532B1C" w:rsidRPr="00C91120" w:rsidRDefault="00532B1C" w:rsidP="008D2842">
      <w:pPr>
        <w:pStyle w:val="3"/>
      </w:pPr>
      <w:bookmarkStart w:id="584" w:name="_Toc74672643"/>
      <w:r w:rsidRPr="00C91120">
        <w:rPr>
          <w:rFonts w:hint="eastAsia"/>
        </w:rPr>
        <w:t>2</w:t>
      </w:r>
      <w:r w:rsidRPr="00C91120">
        <w:t xml:space="preserve">.2 </w:t>
      </w:r>
      <w:r w:rsidRPr="00C91120">
        <w:t>时间复杂度与空间复杂度（</w:t>
      </w:r>
      <w:r w:rsidRPr="00C91120">
        <w:rPr>
          <w:rFonts w:hint="eastAsia"/>
        </w:rPr>
        <w:t>★★★★★</w:t>
      </w:r>
      <w:r w:rsidRPr="00C91120">
        <w:t>）</w:t>
      </w:r>
      <w:bookmarkEnd w:id="584"/>
    </w:p>
    <w:p w14:paraId="0403A45D" w14:textId="77777777" w:rsidR="00532B1C" w:rsidRPr="00C91120" w:rsidRDefault="00532B1C" w:rsidP="007F5CE8">
      <w:pPr>
        <w:ind w:firstLine="420"/>
      </w:pPr>
      <w:r w:rsidRPr="00C91120">
        <w:t>【考法分析】</w:t>
      </w:r>
    </w:p>
    <w:p w14:paraId="1AC525CE" w14:textId="77777777" w:rsidR="00532B1C" w:rsidRPr="00C91120" w:rsidRDefault="00532B1C" w:rsidP="007F5CE8">
      <w:pPr>
        <w:ind w:firstLine="420"/>
      </w:pPr>
      <w:r w:rsidRPr="00C91120">
        <w:rPr>
          <w:rFonts w:hint="eastAsia"/>
        </w:rPr>
        <w:t>1</w:t>
      </w:r>
      <w:r w:rsidRPr="00C91120">
        <w:rPr>
          <w:rFonts w:hint="eastAsia"/>
        </w:rPr>
        <w:t>、本知识点的考查形式主要有：根据题干描述的情景，根据排序方法、算法逻辑或相关代码，计算其时间复杂度或空间复杂度；根据递归式，计算其时间复杂度；下午题也会考查根据题干说明和代码，指出时间复杂度。</w:t>
      </w:r>
    </w:p>
    <w:p w14:paraId="18481526" w14:textId="77777777" w:rsidR="00532B1C" w:rsidRPr="00C91120" w:rsidRDefault="00532B1C" w:rsidP="007F5CE8">
      <w:pPr>
        <w:ind w:firstLine="420"/>
      </w:pPr>
      <w:r w:rsidRPr="00C91120">
        <w:t>【要点分析】</w:t>
      </w:r>
    </w:p>
    <w:p w14:paraId="206006F5" w14:textId="1D122F58" w:rsidR="00532B1C" w:rsidRPr="00C91120" w:rsidRDefault="00532B1C" w:rsidP="007F5CE8">
      <w:pPr>
        <w:ind w:firstLine="420"/>
      </w:pPr>
      <w:r w:rsidRPr="00C91120">
        <w:rPr>
          <w:rFonts w:hint="eastAsia"/>
        </w:rPr>
        <w:t>1</w:t>
      </w:r>
      <w:r w:rsidRPr="00C91120">
        <w:rPr>
          <w:rFonts w:hint="eastAsia"/>
        </w:rPr>
        <w:t>、时间复杂度是指程序运行从开始到结束所需要的时间。通常分析时间复杂度的方法是从算法中选取一种对于所研究的问题来说是基本运算的操作，以该操作重复执行的次数作为算法的时间度量。一般来说，算法中原操作重复执行的次数是规模</w:t>
      </w:r>
      <w:r w:rsidRPr="00C91120">
        <w:rPr>
          <w:rFonts w:hint="eastAsia"/>
        </w:rPr>
        <w:t>n</w:t>
      </w:r>
      <w:r w:rsidRPr="00C91120">
        <w:rPr>
          <w:rFonts w:hint="eastAsia"/>
        </w:rPr>
        <w:t>的某个函数</w:t>
      </w:r>
      <w:r w:rsidRPr="00C91120">
        <w:rPr>
          <w:rFonts w:hint="eastAsia"/>
        </w:rPr>
        <w:t>T(n)</w:t>
      </w:r>
      <w:r w:rsidRPr="00C91120">
        <w:rPr>
          <w:rFonts w:hint="eastAsia"/>
        </w:rPr>
        <w:t>。由于许多情况下要精确计算</w:t>
      </w:r>
      <w:r w:rsidRPr="00C91120">
        <w:rPr>
          <w:rFonts w:hint="eastAsia"/>
        </w:rPr>
        <w:t>T(n)</w:t>
      </w:r>
      <w:r w:rsidRPr="00C91120">
        <w:rPr>
          <w:rFonts w:hint="eastAsia"/>
        </w:rPr>
        <w:t>是困难的，因此引入了渐进时间复杂度在数量上估计一个算法的执行时间。其定义如下：</w:t>
      </w:r>
    </w:p>
    <w:p w14:paraId="1EF7A8AB" w14:textId="41E2D9CD" w:rsidR="00532B1C" w:rsidRPr="00C91120" w:rsidRDefault="00532B1C" w:rsidP="007F5CE8">
      <w:pPr>
        <w:ind w:firstLine="420"/>
      </w:pPr>
      <w:r w:rsidRPr="00C91120">
        <w:rPr>
          <w:rFonts w:hint="eastAsia"/>
        </w:rPr>
        <w:t xml:space="preserve">    </w:t>
      </w:r>
      <w:r w:rsidRPr="00C91120">
        <w:rPr>
          <w:rFonts w:hint="eastAsia"/>
        </w:rPr>
        <w:t>如果存在两个常数</w:t>
      </w:r>
      <w:r w:rsidRPr="00C91120">
        <w:rPr>
          <w:rFonts w:hint="eastAsia"/>
        </w:rPr>
        <w:t>c</w:t>
      </w:r>
      <w:r w:rsidRPr="00C91120">
        <w:rPr>
          <w:rFonts w:hint="eastAsia"/>
        </w:rPr>
        <w:t>和</w:t>
      </w:r>
      <w:r w:rsidRPr="00C91120">
        <w:rPr>
          <w:rFonts w:hint="eastAsia"/>
        </w:rPr>
        <w:t>m</w:t>
      </w:r>
      <w:r w:rsidRPr="00C91120">
        <w:rPr>
          <w:rFonts w:hint="eastAsia"/>
        </w:rPr>
        <w:t>，对于所有的</w:t>
      </w:r>
      <w:r w:rsidRPr="00C91120">
        <w:rPr>
          <w:rFonts w:hint="eastAsia"/>
        </w:rPr>
        <w:t>n</w:t>
      </w:r>
      <w:r w:rsidRPr="00C91120">
        <w:rPr>
          <w:rFonts w:hint="eastAsia"/>
        </w:rPr>
        <w:t>，当</w:t>
      </w:r>
      <w:r w:rsidRPr="00C91120">
        <w:rPr>
          <w:rFonts w:hint="eastAsia"/>
        </w:rPr>
        <w:t>n</w:t>
      </w:r>
      <w:r w:rsidRPr="00C91120">
        <w:rPr>
          <w:rFonts w:hint="eastAsia"/>
        </w:rPr>
        <w:t>≥</w:t>
      </w:r>
      <w:r w:rsidRPr="00C91120">
        <w:rPr>
          <w:rFonts w:hint="eastAsia"/>
        </w:rPr>
        <w:t>m</w:t>
      </w:r>
      <w:r w:rsidRPr="00C91120">
        <w:rPr>
          <w:rFonts w:hint="eastAsia"/>
        </w:rPr>
        <w:t>时有</w:t>
      </w:r>
      <w:r w:rsidRPr="00C91120">
        <w:rPr>
          <w:rFonts w:hint="eastAsia"/>
        </w:rPr>
        <w:t>f(n)</w:t>
      </w:r>
      <w:r w:rsidRPr="00C91120">
        <w:rPr>
          <w:rFonts w:hint="eastAsia"/>
        </w:rPr>
        <w:t>≤</w:t>
      </w:r>
      <w:r w:rsidRPr="00C91120">
        <w:rPr>
          <w:rFonts w:hint="eastAsia"/>
        </w:rPr>
        <w:t>cg(n)</w:t>
      </w:r>
      <w:r w:rsidRPr="00C91120">
        <w:rPr>
          <w:rFonts w:hint="eastAsia"/>
        </w:rPr>
        <w:t>，则有</w:t>
      </w:r>
      <w:r w:rsidRPr="00C91120">
        <w:rPr>
          <w:rFonts w:hint="eastAsia"/>
        </w:rPr>
        <w:t>f(n)=O(g(n))</w:t>
      </w:r>
      <w:r w:rsidRPr="00C91120">
        <w:rPr>
          <w:rFonts w:hint="eastAsia"/>
        </w:rPr>
        <w:t>。也就是说，随着</w:t>
      </w:r>
      <w:r w:rsidRPr="00C91120">
        <w:rPr>
          <w:rFonts w:hint="eastAsia"/>
        </w:rPr>
        <w:t>n</w:t>
      </w:r>
      <w:r w:rsidRPr="00C91120">
        <w:rPr>
          <w:rFonts w:hint="eastAsia"/>
        </w:rPr>
        <w:t>的增大，</w:t>
      </w:r>
      <w:r w:rsidRPr="00C91120">
        <w:rPr>
          <w:rFonts w:hint="eastAsia"/>
        </w:rPr>
        <w:t>f(n)</w:t>
      </w:r>
      <w:r w:rsidRPr="00C91120">
        <w:rPr>
          <w:rFonts w:hint="eastAsia"/>
        </w:rPr>
        <w:t>渐进地不大于</w:t>
      </w:r>
      <w:r w:rsidRPr="00C91120">
        <w:rPr>
          <w:rFonts w:hint="eastAsia"/>
        </w:rPr>
        <w:t>g(n)</w:t>
      </w:r>
      <w:r w:rsidRPr="00C91120">
        <w:rPr>
          <w:rFonts w:hint="eastAsia"/>
        </w:rPr>
        <w:t>。例如，一个程序的实际执行时间为</w:t>
      </w:r>
      <w:r w:rsidRPr="00C91120">
        <w:rPr>
          <w:rFonts w:hint="eastAsia"/>
        </w:rPr>
        <w:t>T(n)=3n</w:t>
      </w:r>
      <w:r w:rsidRPr="00C91120">
        <w:rPr>
          <w:rFonts w:hint="eastAsia"/>
          <w:vertAlign w:val="superscript"/>
        </w:rPr>
        <w:t>3</w:t>
      </w:r>
      <w:r w:rsidRPr="00C91120">
        <w:rPr>
          <w:rFonts w:hint="eastAsia"/>
        </w:rPr>
        <w:t>+2n</w:t>
      </w:r>
      <w:r w:rsidRPr="00C91120">
        <w:rPr>
          <w:rFonts w:hint="eastAsia"/>
          <w:vertAlign w:val="superscript"/>
        </w:rPr>
        <w:t>2</w:t>
      </w:r>
      <w:r w:rsidRPr="00C91120">
        <w:rPr>
          <w:rFonts w:hint="eastAsia"/>
        </w:rPr>
        <w:t>+n</w:t>
      </w:r>
      <w:r w:rsidRPr="00C91120">
        <w:rPr>
          <w:rFonts w:hint="eastAsia"/>
        </w:rPr>
        <w:t>，则</w:t>
      </w:r>
      <w:r w:rsidRPr="00C91120">
        <w:rPr>
          <w:rFonts w:hint="eastAsia"/>
        </w:rPr>
        <w:t>T(n)=O(n</w:t>
      </w:r>
      <w:r w:rsidRPr="00C91120">
        <w:rPr>
          <w:rFonts w:hint="eastAsia"/>
          <w:vertAlign w:val="superscript"/>
        </w:rPr>
        <w:t>3</w:t>
      </w:r>
      <w:r w:rsidRPr="00C91120">
        <w:rPr>
          <w:rFonts w:hint="eastAsia"/>
        </w:rPr>
        <w:t>)</w:t>
      </w:r>
      <w:r w:rsidRPr="00C91120">
        <w:rPr>
          <w:rFonts w:hint="eastAsia"/>
        </w:rPr>
        <w:t>。</w:t>
      </w:r>
    </w:p>
    <w:p w14:paraId="1E0E5C6C" w14:textId="263AE005" w:rsidR="00532B1C" w:rsidRPr="00C91120" w:rsidRDefault="00532B1C" w:rsidP="007F5CE8">
      <w:pPr>
        <w:ind w:firstLine="420"/>
      </w:pPr>
      <w:del w:id="585" w:author="Administrator" w:date="2021-06-15T17:12:00Z">
        <w:r w:rsidRPr="00C91120" w:rsidDel="00232E7C">
          <w:rPr>
            <w:rFonts w:hint="eastAsia"/>
          </w:rPr>
          <w:delText xml:space="preserve">    </w:delText>
        </w:r>
      </w:del>
      <w:r w:rsidRPr="00C91120">
        <w:rPr>
          <w:rFonts w:hint="eastAsia"/>
        </w:rPr>
        <w:t>常见的对算法执行所需时间的度量：</w:t>
      </w:r>
    </w:p>
    <w:p w14:paraId="27FC6CD5" w14:textId="5C64E799" w:rsidR="00532B1C" w:rsidRPr="00C91120" w:rsidRDefault="00532B1C" w:rsidP="007F5CE8">
      <w:pPr>
        <w:ind w:firstLine="420"/>
      </w:pPr>
      <w:r w:rsidRPr="00C91120">
        <w:t>O(1)&lt;O(log</w:t>
      </w:r>
      <w:r w:rsidRPr="00C91120">
        <w:rPr>
          <w:vertAlign w:val="subscript"/>
        </w:rPr>
        <w:t>2</w:t>
      </w:r>
      <w:r w:rsidRPr="00C91120">
        <w:t>n)&lt;O(n)&lt;O(nlog</w:t>
      </w:r>
      <w:r w:rsidRPr="00C91120">
        <w:rPr>
          <w:vertAlign w:val="subscript"/>
        </w:rPr>
        <w:t>2</w:t>
      </w:r>
      <w:r w:rsidRPr="00C91120">
        <w:t>n)&lt;O(n</w:t>
      </w:r>
      <w:r w:rsidRPr="00C91120">
        <w:rPr>
          <w:vertAlign w:val="superscript"/>
        </w:rPr>
        <w:t>2</w:t>
      </w:r>
      <w:r w:rsidRPr="00C91120">
        <w:t>)&lt;O(n</w:t>
      </w:r>
      <w:r w:rsidRPr="00C91120">
        <w:rPr>
          <w:vertAlign w:val="superscript"/>
        </w:rPr>
        <w:t>3</w:t>
      </w:r>
      <w:r w:rsidRPr="00C91120">
        <w:t>)&lt;O(2</w:t>
      </w:r>
      <w:r w:rsidRPr="00C91120">
        <w:rPr>
          <w:vertAlign w:val="superscript"/>
        </w:rPr>
        <w:t>n</w:t>
      </w:r>
      <w:r w:rsidRPr="00C91120">
        <w:t>)</w:t>
      </w:r>
    </w:p>
    <w:p w14:paraId="19E7F9CD" w14:textId="77777777" w:rsidR="00532B1C" w:rsidRPr="00C91120" w:rsidRDefault="00532B1C" w:rsidP="007F5CE8">
      <w:pPr>
        <w:ind w:firstLine="420"/>
      </w:pPr>
      <w:r w:rsidRPr="00C91120">
        <w:t>2</w:t>
      </w:r>
      <w:r w:rsidRPr="00C91120">
        <w:rPr>
          <w:rFonts w:hint="eastAsia"/>
        </w:rPr>
        <w:t>、常见算法逻辑的时间复杂度：</w:t>
      </w:r>
    </w:p>
    <w:p w14:paraId="7366FFD1" w14:textId="0D63EADB" w:rsidR="00532B1C" w:rsidRPr="00C91120" w:rsidRDefault="00532B1C" w:rsidP="007F5CE8">
      <w:pPr>
        <w:ind w:firstLine="420"/>
      </w:pPr>
      <w:r w:rsidRPr="00C91120">
        <w:t>（</w:t>
      </w:r>
      <w:r w:rsidRPr="00C91120">
        <w:rPr>
          <w:rFonts w:hint="eastAsia"/>
        </w:rPr>
        <w:t>1</w:t>
      </w:r>
      <w:r w:rsidRPr="00C91120">
        <w:t>）单个语句，或程序无循环和复杂函数调用：</w:t>
      </w:r>
      <w:r w:rsidRPr="00C91120">
        <w:t>O(1)</w:t>
      </w:r>
    </w:p>
    <w:p w14:paraId="5170E6AB" w14:textId="1C8996F4" w:rsidR="00532B1C" w:rsidRPr="00C91120" w:rsidRDefault="00532B1C" w:rsidP="007F5CE8">
      <w:pPr>
        <w:ind w:firstLine="420"/>
      </w:pPr>
      <w:r w:rsidRPr="00C91120">
        <w:t>（</w:t>
      </w:r>
      <w:r w:rsidRPr="00C91120">
        <w:t>2</w:t>
      </w:r>
      <w:r w:rsidRPr="00C91120">
        <w:t>）单层循环：</w:t>
      </w:r>
      <w:r w:rsidRPr="00C91120">
        <w:rPr>
          <w:rFonts w:hint="eastAsia"/>
        </w:rPr>
        <w:t>O</w:t>
      </w:r>
      <w:r w:rsidRPr="00C91120">
        <w:t>(n)</w:t>
      </w:r>
      <w:r w:rsidRPr="00C91120">
        <w:t>；双层嵌套循环：</w:t>
      </w:r>
      <w:r w:rsidRPr="00C91120">
        <w:t>O(n</w:t>
      </w:r>
      <w:r w:rsidRPr="00C91120">
        <w:rPr>
          <w:vertAlign w:val="superscript"/>
        </w:rPr>
        <w:t>2</w:t>
      </w:r>
      <w:r w:rsidRPr="00C91120">
        <w:t>)</w:t>
      </w:r>
      <w:r w:rsidRPr="00C91120">
        <w:t>；三层嵌套循环：</w:t>
      </w:r>
      <w:r w:rsidRPr="00C91120">
        <w:t>O(n</w:t>
      </w:r>
      <w:r w:rsidRPr="00C91120">
        <w:rPr>
          <w:vertAlign w:val="superscript"/>
        </w:rPr>
        <w:t>3</w:t>
      </w:r>
      <w:r w:rsidRPr="00C91120">
        <w:t>)</w:t>
      </w:r>
      <w:r w:rsidRPr="00C91120">
        <w:t>。</w:t>
      </w:r>
    </w:p>
    <w:p w14:paraId="734DFDC4" w14:textId="354C029C" w:rsidR="00532B1C" w:rsidRPr="00C91120" w:rsidRDefault="00532B1C" w:rsidP="007F5CE8">
      <w:pPr>
        <w:ind w:firstLine="420"/>
      </w:pPr>
      <w:r w:rsidRPr="00C91120">
        <w:t>（</w:t>
      </w:r>
      <w:r w:rsidRPr="00C91120">
        <w:t>3</w:t>
      </w:r>
      <w:r w:rsidRPr="00C91120">
        <w:t>）树形结构、二分法、构建堆过程：</w:t>
      </w:r>
      <w:r w:rsidRPr="00C91120">
        <w:t>O(log</w:t>
      </w:r>
      <w:r w:rsidRPr="00C91120">
        <w:rPr>
          <w:vertAlign w:val="subscript"/>
        </w:rPr>
        <w:t>2</w:t>
      </w:r>
      <w:r w:rsidRPr="00C91120">
        <w:t>n)</w:t>
      </w:r>
      <w:r w:rsidRPr="00C91120">
        <w:t>。</w:t>
      </w:r>
    </w:p>
    <w:p w14:paraId="120D4BA1" w14:textId="4ADF44D7" w:rsidR="00532B1C" w:rsidRPr="00C91120" w:rsidRDefault="00532B1C" w:rsidP="007F5CE8">
      <w:pPr>
        <w:ind w:firstLine="420"/>
      </w:pPr>
      <w:r w:rsidRPr="00C91120">
        <w:t>（</w:t>
      </w:r>
      <w:r w:rsidRPr="00C91120">
        <w:rPr>
          <w:rFonts w:hint="eastAsia"/>
        </w:rPr>
        <w:t>4</w:t>
      </w:r>
      <w:r w:rsidRPr="00C91120">
        <w:t>）堆排序、归并排序：</w:t>
      </w:r>
      <w:r w:rsidRPr="00C91120">
        <w:t>O(nlog</w:t>
      </w:r>
      <w:r w:rsidRPr="00C91120">
        <w:rPr>
          <w:vertAlign w:val="subscript"/>
        </w:rPr>
        <w:t>2</w:t>
      </w:r>
      <w:r w:rsidRPr="00C91120">
        <w:t>n)</w:t>
      </w:r>
      <w:r w:rsidRPr="00C91120">
        <w:t>。</w:t>
      </w:r>
    </w:p>
    <w:p w14:paraId="231B2A0B" w14:textId="072074DF" w:rsidR="00532B1C" w:rsidRPr="00C91120" w:rsidRDefault="00532B1C" w:rsidP="007F5CE8">
      <w:pPr>
        <w:ind w:firstLine="420"/>
      </w:pPr>
      <w:r w:rsidRPr="00C91120">
        <w:t>（</w:t>
      </w:r>
      <w:r w:rsidRPr="00C91120">
        <w:rPr>
          <w:rFonts w:hint="eastAsia"/>
        </w:rPr>
        <w:t>5</w:t>
      </w:r>
      <w:r w:rsidRPr="00C91120">
        <w:t>）所有不同可能的排列组合：</w:t>
      </w:r>
      <w:r w:rsidRPr="00C91120">
        <w:t>O(2</w:t>
      </w:r>
      <w:r w:rsidRPr="00C91120">
        <w:rPr>
          <w:vertAlign w:val="superscript"/>
        </w:rPr>
        <w:t>n</w:t>
      </w:r>
      <w:r w:rsidRPr="00C91120">
        <w:t>)</w:t>
      </w:r>
      <w:r w:rsidRPr="00C91120">
        <w:t>。</w:t>
      </w:r>
    </w:p>
    <w:p w14:paraId="6428B791" w14:textId="77777777" w:rsidR="00532B1C" w:rsidRPr="00C91120" w:rsidRDefault="00532B1C" w:rsidP="007F5CE8">
      <w:pPr>
        <w:ind w:firstLine="420"/>
      </w:pPr>
      <w:r w:rsidRPr="00C91120">
        <w:t>3</w:t>
      </w:r>
      <w:r w:rsidRPr="00C91120">
        <w:rPr>
          <w:rFonts w:hint="eastAsia"/>
        </w:rPr>
        <w:t>、主定理求固定形式递归式的时间复杂度：</w:t>
      </w:r>
    </w:p>
    <w:p w14:paraId="09173223" w14:textId="77777777" w:rsidR="00532B1C" w:rsidRPr="00C91120" w:rsidRDefault="00532B1C" w:rsidP="00232E7C">
      <w:pPr>
        <w:pStyle w:val="aa"/>
      </w:pPr>
      <w:r>
        <w:rPr>
          <w:noProof/>
        </w:rPr>
        <w:drawing>
          <wp:inline distT="0" distB="0" distL="0" distR="0" wp14:anchorId="4A3874CD" wp14:editId="251F4EBD">
            <wp:extent cx="4652684" cy="110029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92598" cy="1109734"/>
                    </a:xfrm>
                    <a:prstGeom prst="rect">
                      <a:avLst/>
                    </a:prstGeom>
                    <a:noFill/>
                  </pic:spPr>
                </pic:pic>
              </a:graphicData>
            </a:graphic>
          </wp:inline>
        </w:drawing>
      </w:r>
    </w:p>
    <w:p w14:paraId="59EB10E0" w14:textId="77777777" w:rsidR="00532B1C" w:rsidRPr="00C91120" w:rsidRDefault="00532B1C" w:rsidP="007F5CE8">
      <w:pPr>
        <w:ind w:firstLine="420"/>
      </w:pPr>
      <w:r w:rsidRPr="00C91120">
        <w:t>【备考点拨】</w:t>
      </w:r>
    </w:p>
    <w:p w14:paraId="29F34901" w14:textId="77777777" w:rsidR="00532B1C" w:rsidRPr="00C91120" w:rsidRDefault="00532B1C" w:rsidP="007F5CE8">
      <w:pPr>
        <w:ind w:firstLine="420"/>
      </w:pPr>
      <w:r w:rsidRPr="00C91120">
        <w:rPr>
          <w:rFonts w:hint="eastAsia"/>
        </w:rPr>
        <w:t>1</w:t>
      </w:r>
      <w:r w:rsidRPr="00C91120">
        <w:rPr>
          <w:rFonts w:hint="eastAsia"/>
        </w:rPr>
        <w:t>、掌握常见排序算法的时间复杂度和空间复杂度；</w:t>
      </w:r>
    </w:p>
    <w:p w14:paraId="754466DA" w14:textId="77777777" w:rsidR="00532B1C" w:rsidRPr="00C91120" w:rsidRDefault="00532B1C" w:rsidP="007F5CE8">
      <w:pPr>
        <w:ind w:firstLine="420"/>
      </w:pPr>
      <w:r w:rsidRPr="00C91120">
        <w:rPr>
          <w:rFonts w:hint="eastAsia"/>
        </w:rPr>
        <w:t>2</w:t>
      </w:r>
      <w:r w:rsidRPr="00C91120">
        <w:rPr>
          <w:rFonts w:hint="eastAsia"/>
        </w:rPr>
        <w:t>、掌握常见排序算法、常见算法逻辑（如循环）的时间复杂度；</w:t>
      </w:r>
    </w:p>
    <w:p w14:paraId="5C2AC1F0" w14:textId="77777777" w:rsidR="00532B1C" w:rsidRPr="00C91120" w:rsidRDefault="00532B1C" w:rsidP="007F5CE8">
      <w:pPr>
        <w:ind w:firstLine="420"/>
      </w:pPr>
      <w:r w:rsidRPr="00C91120">
        <w:rPr>
          <w:rFonts w:hint="eastAsia"/>
        </w:rPr>
        <w:t>3</w:t>
      </w:r>
      <w:r w:rsidRPr="00C91120">
        <w:rPr>
          <w:rFonts w:hint="eastAsia"/>
        </w:rPr>
        <w:t>、了解主定理求取递归式的时间复杂度。</w:t>
      </w:r>
    </w:p>
    <w:p w14:paraId="6F5F010E" w14:textId="77777777" w:rsidR="00532B1C" w:rsidRPr="00C91120" w:rsidRDefault="00532B1C" w:rsidP="008D2842">
      <w:pPr>
        <w:pStyle w:val="3"/>
      </w:pPr>
      <w:bookmarkStart w:id="586" w:name="_Toc74672644"/>
      <w:r w:rsidRPr="00C91120">
        <w:rPr>
          <w:rFonts w:hint="eastAsia"/>
        </w:rPr>
        <w:t>2.</w:t>
      </w:r>
      <w:r w:rsidRPr="00C91120">
        <w:t>3</w:t>
      </w:r>
      <w:r w:rsidRPr="00C91120">
        <w:t>查找（</w:t>
      </w:r>
      <w:r w:rsidRPr="00C91120">
        <w:rPr>
          <w:rFonts w:hint="eastAsia"/>
        </w:rPr>
        <w:t>★★★★★</w:t>
      </w:r>
      <w:r w:rsidRPr="00C91120">
        <w:t>）</w:t>
      </w:r>
      <w:bookmarkEnd w:id="586"/>
    </w:p>
    <w:p w14:paraId="2AB8735E" w14:textId="77777777" w:rsidR="00532B1C" w:rsidRPr="00C91120" w:rsidRDefault="00532B1C" w:rsidP="007F5CE8">
      <w:pPr>
        <w:ind w:firstLine="420"/>
      </w:pPr>
      <w:r w:rsidRPr="00C91120">
        <w:t>【考法分析】</w:t>
      </w:r>
    </w:p>
    <w:p w14:paraId="012EAB9A" w14:textId="77777777" w:rsidR="00532B1C" w:rsidRPr="00C91120" w:rsidRDefault="00532B1C" w:rsidP="007F5CE8">
      <w:pPr>
        <w:ind w:firstLine="420"/>
      </w:pPr>
      <w:r w:rsidRPr="00C91120">
        <w:t>1</w:t>
      </w:r>
      <w:r w:rsidRPr="00C91120">
        <w:t>、</w:t>
      </w:r>
      <w:r w:rsidRPr="00C91120">
        <w:rPr>
          <w:rFonts w:hint="eastAsia"/>
        </w:rPr>
        <w:t>本知识点的主要考查形式有：指出二分查找的比较次数、比较对象、时间复杂度；指出散列表查找的相关概念描述是否正确。</w:t>
      </w:r>
    </w:p>
    <w:p w14:paraId="7679ED3D" w14:textId="77777777" w:rsidR="00532B1C" w:rsidRPr="00C91120" w:rsidRDefault="00532B1C" w:rsidP="007F5CE8">
      <w:pPr>
        <w:ind w:firstLine="420"/>
      </w:pPr>
      <w:r w:rsidRPr="00C91120">
        <w:t>【要点分析】</w:t>
      </w:r>
    </w:p>
    <w:p w14:paraId="3E8F2324" w14:textId="77777777" w:rsidR="00532B1C" w:rsidRPr="00C91120" w:rsidRDefault="00532B1C" w:rsidP="007F5CE8">
      <w:pPr>
        <w:ind w:firstLine="420"/>
      </w:pPr>
      <w:r w:rsidRPr="00C91120">
        <w:rPr>
          <w:rFonts w:hint="eastAsia"/>
        </w:rPr>
        <w:t>1</w:t>
      </w:r>
      <w:r w:rsidRPr="00C91120">
        <w:rPr>
          <w:rFonts w:hint="eastAsia"/>
        </w:rPr>
        <w:t>、顺序查找的思想：将待查找的关键字为</w:t>
      </w:r>
      <w:r w:rsidRPr="00C91120">
        <w:rPr>
          <w:rFonts w:hint="eastAsia"/>
        </w:rPr>
        <w:t>key</w:t>
      </w:r>
      <w:r w:rsidRPr="00C91120">
        <w:rPr>
          <w:rFonts w:hint="eastAsia"/>
        </w:rPr>
        <w:t>的元素从头到尾与表中元素进行比较，如果中间存在关键字为</w:t>
      </w:r>
      <w:r w:rsidRPr="00C91120">
        <w:rPr>
          <w:rFonts w:hint="eastAsia"/>
        </w:rPr>
        <w:t>key</w:t>
      </w:r>
      <w:r w:rsidRPr="00C91120">
        <w:rPr>
          <w:rFonts w:hint="eastAsia"/>
        </w:rPr>
        <w:t>的元素，则返回成功；否则，则查找失败。</w:t>
      </w:r>
    </w:p>
    <w:p w14:paraId="1443E357" w14:textId="27B205CD" w:rsidR="00532B1C" w:rsidRPr="00C91120" w:rsidRDefault="00532B1C" w:rsidP="007F5CE8">
      <w:pPr>
        <w:ind w:firstLine="420"/>
      </w:pPr>
      <w:r w:rsidRPr="00C91120">
        <w:rPr>
          <w:rFonts w:hint="eastAsia"/>
        </w:rPr>
        <w:t>2</w:t>
      </w:r>
      <w:r w:rsidRPr="00C91120">
        <w:rPr>
          <w:rFonts w:hint="eastAsia"/>
        </w:rPr>
        <w:t>、二分法查找的基本思想是：（设</w:t>
      </w:r>
      <w:r w:rsidRPr="00C91120">
        <w:rPr>
          <w:rFonts w:hint="eastAsia"/>
        </w:rPr>
        <w:t>R[low,</w:t>
      </w:r>
      <w:r w:rsidRPr="00C91120">
        <w:rPr>
          <w:rFonts w:hint="eastAsia"/>
        </w:rPr>
        <w:t>…</w:t>
      </w:r>
      <w:r w:rsidRPr="00C91120">
        <w:rPr>
          <w:rFonts w:hint="eastAsia"/>
        </w:rPr>
        <w:t>,high]</w:t>
      </w:r>
      <w:r w:rsidRPr="00C91120">
        <w:rPr>
          <w:rFonts w:hint="eastAsia"/>
        </w:rPr>
        <w:t>是当前的查找区</w:t>
      </w:r>
      <w:del w:id="587" w:author="Administrator" w:date="2021-06-15T10:34:00Z">
        <w:r w:rsidRPr="00C91120" w:rsidDel="00D43D95">
          <w:rPr>
            <w:rFonts w:hint="eastAsia"/>
          </w:rPr>
          <w:delText>)</w:delText>
        </w:r>
      </w:del>
      <w:ins w:id="588" w:author="Administrator" w:date="2021-06-15T10:34:00Z">
        <w:r w:rsidR="00D43D95">
          <w:rPr>
            <w:rFonts w:hint="eastAsia"/>
          </w:rPr>
          <w:t>）</w:t>
        </w:r>
      </w:ins>
    </w:p>
    <w:p w14:paraId="0B752A1F" w14:textId="3C8B1766" w:rsidR="00532B1C" w:rsidRPr="00C91120" w:rsidRDefault="00532B1C" w:rsidP="007F5CE8">
      <w:pPr>
        <w:ind w:firstLine="420"/>
      </w:pPr>
      <w:r w:rsidRPr="00C91120">
        <w:rPr>
          <w:rFonts w:hint="eastAsia"/>
        </w:rPr>
        <w:t>（</w:t>
      </w:r>
      <w:r w:rsidRPr="00C91120">
        <w:rPr>
          <w:rFonts w:hint="eastAsia"/>
        </w:rPr>
        <w:t>1</w:t>
      </w:r>
      <w:r w:rsidRPr="00C91120">
        <w:rPr>
          <w:rFonts w:hint="eastAsia"/>
        </w:rPr>
        <w:t>）确定该区间的中点位置：</w:t>
      </w:r>
      <w:r w:rsidRPr="00C91120">
        <w:rPr>
          <w:rFonts w:hint="eastAsia"/>
        </w:rPr>
        <w:t>mid=</w:t>
      </w:r>
      <w:r w:rsidRPr="00C91120">
        <w:rPr>
          <w:rFonts w:cstheme="minorHAnsi"/>
        </w:rPr>
        <w:t>L</w:t>
      </w:r>
      <w:r w:rsidRPr="00C91120">
        <w:rPr>
          <w:rFonts w:hint="eastAsia"/>
        </w:rPr>
        <w:t>(low+high)/2</w:t>
      </w:r>
      <w:r w:rsidRPr="00C91120">
        <w:rPr>
          <w:rFonts w:ascii="MS Gothic" w:eastAsia="MS Gothic" w:hAnsi="MS Gothic" w:cs="MS Gothic" w:hint="eastAsia"/>
        </w:rPr>
        <w:t>˩</w:t>
      </w:r>
      <w:r w:rsidRPr="00C91120">
        <w:rPr>
          <w:rFonts w:hint="eastAsia"/>
        </w:rPr>
        <w:t>；</w:t>
      </w:r>
    </w:p>
    <w:p w14:paraId="28DD8C81"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）将待查的</w:t>
      </w:r>
      <w:r w:rsidRPr="00C91120">
        <w:rPr>
          <w:rFonts w:hint="eastAsia"/>
        </w:rPr>
        <w:t>k</w:t>
      </w:r>
      <w:r w:rsidRPr="00C91120">
        <w:rPr>
          <w:rFonts w:hint="eastAsia"/>
        </w:rPr>
        <w:t>值与</w:t>
      </w:r>
      <w:r w:rsidRPr="00C91120">
        <w:rPr>
          <w:rFonts w:hint="eastAsia"/>
        </w:rPr>
        <w:t>R[mid].key</w:t>
      </w:r>
      <w:r w:rsidRPr="00C91120">
        <w:rPr>
          <w:rFonts w:hint="eastAsia"/>
        </w:rPr>
        <w:t>比较，若相等，则查找成功并返回此位置，否则需确定新的查找区间，继续二分查找，具体方法如下。</w:t>
      </w:r>
    </w:p>
    <w:p w14:paraId="5663EEE7" w14:textId="77777777" w:rsidR="00532B1C" w:rsidRPr="00C91120" w:rsidRDefault="00532B1C" w:rsidP="007F5CE8">
      <w:pPr>
        <w:ind w:firstLine="420"/>
      </w:pPr>
      <w:r w:rsidRPr="00C91120">
        <w:rPr>
          <w:rFonts w:hint="eastAsia"/>
        </w:rPr>
        <w:t>若</w:t>
      </w:r>
      <w:r w:rsidRPr="00C91120">
        <w:rPr>
          <w:rFonts w:hint="eastAsia"/>
        </w:rPr>
        <w:t>R[mid].key</w:t>
      </w:r>
      <w:r w:rsidRPr="00C91120">
        <w:rPr>
          <w:rFonts w:hint="eastAsia"/>
        </w:rPr>
        <w:t>＞</w:t>
      </w:r>
      <w:r w:rsidRPr="00C91120">
        <w:rPr>
          <w:rFonts w:hint="eastAsia"/>
        </w:rPr>
        <w:t>k</w:t>
      </w:r>
      <w:r w:rsidRPr="00C91120">
        <w:rPr>
          <w:rFonts w:hint="eastAsia"/>
        </w:rPr>
        <w:t>，则由表的有序性可知</w:t>
      </w:r>
      <w:r w:rsidRPr="00C91120">
        <w:rPr>
          <w:rFonts w:hint="eastAsia"/>
        </w:rPr>
        <w:t>R[mid,</w:t>
      </w:r>
      <w:r w:rsidRPr="00C91120">
        <w:rPr>
          <w:rFonts w:hint="eastAsia"/>
        </w:rPr>
        <w:t>…</w:t>
      </w:r>
      <w:r w:rsidRPr="00C91120">
        <w:rPr>
          <w:rFonts w:hint="eastAsia"/>
        </w:rPr>
        <w:t>,n].key</w:t>
      </w:r>
      <w:r w:rsidRPr="00C91120">
        <w:rPr>
          <w:rFonts w:hint="eastAsia"/>
        </w:rPr>
        <w:t>均大于</w:t>
      </w:r>
      <w:r w:rsidRPr="00C91120">
        <w:rPr>
          <w:rFonts w:hint="eastAsia"/>
        </w:rPr>
        <w:t>k</w:t>
      </w:r>
      <w:r w:rsidRPr="00C91120">
        <w:rPr>
          <w:rFonts w:hint="eastAsia"/>
        </w:rPr>
        <w:t>，因此若表中存在关键字等于</w:t>
      </w:r>
      <w:r w:rsidRPr="00C91120">
        <w:rPr>
          <w:rFonts w:hint="eastAsia"/>
        </w:rPr>
        <w:t>k</w:t>
      </w:r>
      <w:r w:rsidRPr="00C91120">
        <w:rPr>
          <w:rFonts w:hint="eastAsia"/>
        </w:rPr>
        <w:t>的结点，则该结点必定是在位置</w:t>
      </w:r>
      <w:r w:rsidRPr="00C91120">
        <w:rPr>
          <w:rFonts w:hint="eastAsia"/>
        </w:rPr>
        <w:t>mid</w:t>
      </w:r>
      <w:r w:rsidRPr="00C91120">
        <w:rPr>
          <w:rFonts w:hint="eastAsia"/>
        </w:rPr>
        <w:t>左边的子表</w:t>
      </w:r>
      <w:r w:rsidRPr="00C91120">
        <w:rPr>
          <w:rFonts w:hint="eastAsia"/>
        </w:rPr>
        <w:t>R[low,</w:t>
      </w:r>
      <w:r w:rsidRPr="00C91120">
        <w:rPr>
          <w:rFonts w:hint="eastAsia"/>
        </w:rPr>
        <w:t>…</w:t>
      </w:r>
      <w:r w:rsidRPr="00C91120">
        <w:rPr>
          <w:rFonts w:hint="eastAsia"/>
        </w:rPr>
        <w:t>,mid</w:t>
      </w:r>
      <w:r w:rsidRPr="00C91120">
        <w:rPr>
          <w:rFonts w:hint="eastAsia"/>
        </w:rPr>
        <w:t>–</w:t>
      </w:r>
      <w:r w:rsidRPr="00C91120">
        <w:rPr>
          <w:rFonts w:hint="eastAsia"/>
        </w:rPr>
        <w:t>1]</w:t>
      </w:r>
      <w:r w:rsidRPr="00C91120">
        <w:rPr>
          <w:rFonts w:hint="eastAsia"/>
        </w:rPr>
        <w:t>中。因此，新的查找区间是左子表</w:t>
      </w:r>
      <w:r w:rsidRPr="00C91120">
        <w:rPr>
          <w:rFonts w:hint="eastAsia"/>
        </w:rPr>
        <w:t>R[low,</w:t>
      </w:r>
      <w:r w:rsidRPr="00C91120">
        <w:rPr>
          <w:rFonts w:hint="eastAsia"/>
        </w:rPr>
        <w:t>…</w:t>
      </w:r>
      <w:r w:rsidRPr="00C91120">
        <w:rPr>
          <w:rFonts w:hint="eastAsia"/>
        </w:rPr>
        <w:t>,high]</w:t>
      </w:r>
      <w:r w:rsidRPr="00C91120">
        <w:rPr>
          <w:rFonts w:hint="eastAsia"/>
        </w:rPr>
        <w:t>，其中</w:t>
      </w:r>
      <w:r w:rsidRPr="00C91120">
        <w:rPr>
          <w:rFonts w:hint="eastAsia"/>
        </w:rPr>
        <w:t>high=mid</w:t>
      </w:r>
      <w:r w:rsidRPr="00C91120">
        <w:rPr>
          <w:rFonts w:hint="eastAsia"/>
        </w:rPr>
        <w:t>–</w:t>
      </w:r>
      <w:r w:rsidRPr="00C91120">
        <w:rPr>
          <w:rFonts w:hint="eastAsia"/>
        </w:rPr>
        <w:t>1</w:t>
      </w:r>
      <w:r w:rsidRPr="00C91120">
        <w:rPr>
          <w:rFonts w:hint="eastAsia"/>
        </w:rPr>
        <w:t>。</w:t>
      </w:r>
    </w:p>
    <w:p w14:paraId="52D0FD0B" w14:textId="77777777" w:rsidR="00532B1C" w:rsidRPr="00C91120" w:rsidRDefault="00532B1C" w:rsidP="007F5CE8">
      <w:pPr>
        <w:ind w:firstLine="420"/>
      </w:pPr>
      <w:r w:rsidRPr="00C91120">
        <w:rPr>
          <w:rFonts w:hint="eastAsia"/>
        </w:rPr>
        <w:t>若</w:t>
      </w:r>
      <w:r w:rsidRPr="00C91120">
        <w:rPr>
          <w:rFonts w:hint="eastAsia"/>
        </w:rPr>
        <w:t>R[mid].key&lt;k</w:t>
      </w:r>
      <w:r w:rsidRPr="00C91120">
        <w:rPr>
          <w:rFonts w:hint="eastAsia"/>
        </w:rPr>
        <w:t>，则要查找的</w:t>
      </w:r>
      <w:r w:rsidRPr="00C91120">
        <w:rPr>
          <w:rFonts w:hint="eastAsia"/>
        </w:rPr>
        <w:t>k</w:t>
      </w:r>
      <w:r w:rsidRPr="00C91120">
        <w:rPr>
          <w:rFonts w:hint="eastAsia"/>
        </w:rPr>
        <w:t>必在</w:t>
      </w:r>
      <w:r w:rsidRPr="00C91120">
        <w:rPr>
          <w:rFonts w:hint="eastAsia"/>
        </w:rPr>
        <w:t>mid</w:t>
      </w:r>
      <w:r w:rsidRPr="00C91120">
        <w:rPr>
          <w:rFonts w:hint="eastAsia"/>
        </w:rPr>
        <w:t>的右子表</w:t>
      </w:r>
      <w:r w:rsidRPr="00C91120">
        <w:rPr>
          <w:rFonts w:hint="eastAsia"/>
        </w:rPr>
        <w:t>R[mid+1,</w:t>
      </w:r>
      <w:r w:rsidRPr="00C91120">
        <w:rPr>
          <w:rFonts w:hint="eastAsia"/>
        </w:rPr>
        <w:t>…</w:t>
      </w:r>
      <w:r w:rsidRPr="00C91120">
        <w:rPr>
          <w:rFonts w:hint="eastAsia"/>
        </w:rPr>
        <w:t>,high]</w:t>
      </w:r>
      <w:r w:rsidRPr="00C91120">
        <w:rPr>
          <w:rFonts w:hint="eastAsia"/>
        </w:rPr>
        <w:t>中，即新的查找区间是右子表</w:t>
      </w:r>
      <w:r w:rsidRPr="00C91120">
        <w:rPr>
          <w:rFonts w:hint="eastAsia"/>
        </w:rPr>
        <w:t>R[low,</w:t>
      </w:r>
      <w:r w:rsidRPr="00C91120">
        <w:rPr>
          <w:rFonts w:hint="eastAsia"/>
        </w:rPr>
        <w:t>…</w:t>
      </w:r>
      <w:r w:rsidRPr="00C91120">
        <w:rPr>
          <w:rFonts w:hint="eastAsia"/>
        </w:rPr>
        <w:t>,high]</w:t>
      </w:r>
      <w:r w:rsidRPr="00C91120">
        <w:rPr>
          <w:rFonts w:hint="eastAsia"/>
        </w:rPr>
        <w:t>，其中</w:t>
      </w:r>
      <w:r w:rsidRPr="00C91120">
        <w:rPr>
          <w:rFonts w:hint="eastAsia"/>
        </w:rPr>
        <w:t>low=mid+1</w:t>
      </w:r>
      <w:r w:rsidRPr="00C91120">
        <w:rPr>
          <w:rFonts w:hint="eastAsia"/>
        </w:rPr>
        <w:t>。</w:t>
      </w:r>
    </w:p>
    <w:p w14:paraId="368862C4" w14:textId="77777777" w:rsidR="00532B1C" w:rsidRPr="00C91120" w:rsidRDefault="00532B1C" w:rsidP="007F5CE8">
      <w:pPr>
        <w:ind w:firstLine="420"/>
      </w:pPr>
      <w:r w:rsidRPr="00C91120">
        <w:rPr>
          <w:rFonts w:hint="eastAsia"/>
        </w:rPr>
        <w:t>若</w:t>
      </w:r>
      <w:r w:rsidRPr="00C91120">
        <w:rPr>
          <w:rFonts w:hint="eastAsia"/>
        </w:rPr>
        <w:t>R[mid].key=k</w:t>
      </w:r>
      <w:r w:rsidRPr="00C91120">
        <w:rPr>
          <w:rFonts w:hint="eastAsia"/>
        </w:rPr>
        <w:t>，则查找成功，算法结束。</w:t>
      </w:r>
    </w:p>
    <w:p w14:paraId="2941D5E4"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）下一次查找是针对新的查找区间进行，重复步骤（</w:t>
      </w:r>
      <w:r w:rsidRPr="00C91120">
        <w:rPr>
          <w:rFonts w:hint="eastAsia"/>
        </w:rPr>
        <w:t>1</w:t>
      </w:r>
      <w:r w:rsidRPr="00C91120">
        <w:rPr>
          <w:rFonts w:hint="eastAsia"/>
        </w:rPr>
        <w:t>）和（</w:t>
      </w:r>
      <w:r w:rsidRPr="00C91120">
        <w:rPr>
          <w:rFonts w:hint="eastAsia"/>
        </w:rPr>
        <w:t>2</w:t>
      </w:r>
      <w:r w:rsidRPr="00C91120">
        <w:rPr>
          <w:rFonts w:hint="eastAsia"/>
        </w:rPr>
        <w:t>）。</w:t>
      </w:r>
    </w:p>
    <w:p w14:paraId="5DB759C1" w14:textId="77777777" w:rsidR="00532B1C" w:rsidRPr="00C91120" w:rsidRDefault="00532B1C" w:rsidP="007F5CE8">
      <w:pPr>
        <w:ind w:firstLine="420"/>
      </w:pPr>
      <w:r w:rsidRPr="00C91120">
        <w:rPr>
          <w:rFonts w:hint="eastAsia"/>
        </w:rPr>
        <w:t>（</w:t>
      </w:r>
      <w:r w:rsidRPr="00C91120">
        <w:rPr>
          <w:rFonts w:hint="eastAsia"/>
        </w:rPr>
        <w:t>4</w:t>
      </w:r>
      <w:r w:rsidRPr="00C91120">
        <w:rPr>
          <w:rFonts w:hint="eastAsia"/>
        </w:rPr>
        <w:t>）在查找过程中，</w:t>
      </w:r>
      <w:r w:rsidRPr="00C91120">
        <w:rPr>
          <w:rFonts w:hint="eastAsia"/>
        </w:rPr>
        <w:t>low</w:t>
      </w:r>
      <w:r w:rsidRPr="00C91120">
        <w:rPr>
          <w:rFonts w:hint="eastAsia"/>
        </w:rPr>
        <w:t>逐步增加，而</w:t>
      </w:r>
      <w:r w:rsidRPr="00C91120">
        <w:rPr>
          <w:rFonts w:hint="eastAsia"/>
        </w:rPr>
        <w:t>high</w:t>
      </w:r>
      <w:r w:rsidRPr="00C91120">
        <w:rPr>
          <w:rFonts w:hint="eastAsia"/>
        </w:rPr>
        <w:t>逐步减少。如果</w:t>
      </w:r>
      <w:r w:rsidRPr="00C91120">
        <w:rPr>
          <w:rFonts w:hint="eastAsia"/>
        </w:rPr>
        <w:t>high&lt;low</w:t>
      </w:r>
      <w:r w:rsidRPr="00C91120">
        <w:rPr>
          <w:rFonts w:hint="eastAsia"/>
        </w:rPr>
        <w:t>，则查找失败，算法结束。</w:t>
      </w:r>
    </w:p>
    <w:p w14:paraId="5DFB175B" w14:textId="77777777" w:rsidR="00532B1C" w:rsidRPr="00C91120" w:rsidRDefault="00532B1C" w:rsidP="007F5CE8">
      <w:pPr>
        <w:ind w:firstLine="420"/>
      </w:pPr>
      <w:r w:rsidRPr="00C91120">
        <w:rPr>
          <w:rFonts w:hint="eastAsia"/>
        </w:rPr>
        <w:t>折半查找在查找成功时关键字的比较次数最多为</w:t>
      </w:r>
      <m:oMath>
        <m:d>
          <m:dPr>
            <m:begChr m:val="⌊"/>
            <m:endChr m:val="⌋"/>
            <m:ctrlPr>
              <w:rPr>
                <w:rFonts w:ascii="Cambria Math" w:hAnsi="Cambria Math" w:cstheme="minorHAnsi"/>
                <w:i/>
              </w:rPr>
            </m:ctrlPr>
          </m:dPr>
          <m:e>
            <m:func>
              <m:funcPr>
                <m:ctrlPr>
                  <w:rPr>
                    <w:rFonts w:ascii="Cambria Math" w:hAnsi="Cambria Math" w:cstheme="minorHAnsi"/>
                    <w:i/>
                  </w:rPr>
                </m:ctrlPr>
              </m:funcPr>
              <m:fName>
                <m:sSub>
                  <m:sSubPr>
                    <m:ctrlPr>
                      <w:rPr>
                        <w:rFonts w:ascii="Cambria Math" w:hAnsi="Cambria Math" w:cstheme="minorHAnsi"/>
                        <w:i/>
                      </w:rPr>
                    </m:ctrlPr>
                  </m:sSubPr>
                  <m:e>
                    <m:r>
                      <w:rPr>
                        <w:rFonts w:ascii="Cambria Math" w:hAnsi="Cambria Math" w:cstheme="minorHAnsi"/>
                      </w:rPr>
                      <m:t>log</m:t>
                    </m:r>
                  </m:e>
                  <m:sub>
                    <m:r>
                      <w:rPr>
                        <w:rFonts w:ascii="Cambria Math" w:hAnsi="Cambria Math" w:cstheme="minorHAnsi"/>
                      </w:rPr>
                      <m:t>2</m:t>
                    </m:r>
                  </m:sub>
                </m:sSub>
              </m:fName>
              <m:e>
                <m:r>
                  <w:rPr>
                    <w:rFonts w:ascii="Cambria Math" w:hAnsi="Cambria Math" w:cstheme="minorHAnsi"/>
                  </w:rPr>
                  <m:t>n</m:t>
                </m:r>
              </m:e>
            </m:func>
          </m:e>
        </m:d>
        <m:r>
          <w:rPr>
            <w:rFonts w:ascii="Cambria Math" w:hAnsi="Cambria Math" w:cstheme="minorHAnsi"/>
          </w:rPr>
          <m:t>+1</m:t>
        </m:r>
      </m:oMath>
      <w:r w:rsidRPr="00C91120">
        <w:rPr>
          <w:rFonts w:hint="eastAsia"/>
        </w:rPr>
        <w:t>次。</w:t>
      </w:r>
    </w:p>
    <w:p w14:paraId="04BBDA86" w14:textId="307A6632" w:rsidR="00532B1C" w:rsidRPr="00C91120" w:rsidRDefault="00532B1C" w:rsidP="007F5CE8">
      <w:pPr>
        <w:ind w:firstLine="420"/>
      </w:pPr>
      <w:r w:rsidRPr="00C91120">
        <w:rPr>
          <w:rFonts w:hint="eastAsia"/>
        </w:rPr>
        <w:t>折半查找的时间复杂度为</w:t>
      </w:r>
      <w:r w:rsidRPr="00C91120">
        <w:rPr>
          <w:rFonts w:hint="eastAsia"/>
        </w:rPr>
        <w:t xml:space="preserve"> </w:t>
      </w:r>
      <w:r w:rsidRPr="00C91120">
        <w:t>O</w:t>
      </w:r>
      <w:r w:rsidRPr="00C91120">
        <w:rPr>
          <w:rFonts w:hint="eastAsia"/>
        </w:rPr>
        <w:t>(log</w:t>
      </w:r>
      <w:r w:rsidRPr="00C91120">
        <w:rPr>
          <w:rFonts w:hint="eastAsia"/>
          <w:vertAlign w:val="subscript"/>
        </w:rPr>
        <w:t>2</w:t>
      </w:r>
      <w:r w:rsidRPr="00C91120">
        <w:rPr>
          <w:rFonts w:hint="eastAsia"/>
        </w:rPr>
        <w:t>n)</w:t>
      </w:r>
      <w:r w:rsidRPr="00C91120">
        <w:rPr>
          <w:rFonts w:hint="eastAsia"/>
        </w:rPr>
        <w:t>次。</w:t>
      </w:r>
    </w:p>
    <w:p w14:paraId="35BAFFB3" w14:textId="77777777" w:rsidR="00532B1C" w:rsidRPr="00C91120" w:rsidRDefault="00532B1C" w:rsidP="007F5CE8">
      <w:pPr>
        <w:ind w:firstLine="420"/>
      </w:pPr>
      <w:r w:rsidRPr="00C91120">
        <w:rPr>
          <w:rFonts w:hint="eastAsia"/>
        </w:rPr>
        <w:t>【例题】请给出在含有</w:t>
      </w:r>
      <w:r w:rsidRPr="00C91120">
        <w:rPr>
          <w:rFonts w:hint="eastAsia"/>
        </w:rPr>
        <w:t>12</w:t>
      </w:r>
      <w:r w:rsidRPr="00C91120">
        <w:rPr>
          <w:rFonts w:hint="eastAsia"/>
        </w:rPr>
        <w:t>个元素的有序表｛</w:t>
      </w:r>
      <w:r w:rsidRPr="00C91120">
        <w:rPr>
          <w:rFonts w:hint="eastAsia"/>
        </w:rPr>
        <w:t>1</w:t>
      </w:r>
      <w:r w:rsidRPr="00C91120">
        <w:rPr>
          <w:rFonts w:hint="eastAsia"/>
        </w:rPr>
        <w:t>，</w:t>
      </w:r>
      <w:r w:rsidRPr="00C91120">
        <w:rPr>
          <w:rFonts w:hint="eastAsia"/>
        </w:rPr>
        <w:t>4</w:t>
      </w:r>
      <w:r w:rsidRPr="00C91120">
        <w:rPr>
          <w:rFonts w:hint="eastAsia"/>
        </w:rPr>
        <w:t>，</w:t>
      </w:r>
      <w:r w:rsidRPr="00C91120">
        <w:rPr>
          <w:rFonts w:hint="eastAsia"/>
        </w:rPr>
        <w:t>10</w:t>
      </w:r>
      <w:r w:rsidRPr="00C91120">
        <w:rPr>
          <w:rFonts w:hint="eastAsia"/>
        </w:rPr>
        <w:t>，</w:t>
      </w:r>
      <w:r w:rsidRPr="00C91120">
        <w:rPr>
          <w:rFonts w:hint="eastAsia"/>
        </w:rPr>
        <w:t>16</w:t>
      </w:r>
      <w:r w:rsidRPr="00C91120">
        <w:rPr>
          <w:rFonts w:hint="eastAsia"/>
        </w:rPr>
        <w:t>，</w:t>
      </w:r>
      <w:r w:rsidRPr="00C91120">
        <w:rPr>
          <w:rFonts w:hint="eastAsia"/>
        </w:rPr>
        <w:t>17</w:t>
      </w:r>
      <w:r w:rsidRPr="00C91120">
        <w:rPr>
          <w:rFonts w:hint="eastAsia"/>
        </w:rPr>
        <w:t>，</w:t>
      </w:r>
      <w:r w:rsidRPr="00C91120">
        <w:rPr>
          <w:rFonts w:hint="eastAsia"/>
        </w:rPr>
        <w:t>18</w:t>
      </w:r>
      <w:r w:rsidRPr="00C91120">
        <w:rPr>
          <w:rFonts w:hint="eastAsia"/>
        </w:rPr>
        <w:t>，</w:t>
      </w:r>
      <w:r w:rsidRPr="00C91120">
        <w:rPr>
          <w:rFonts w:hint="eastAsia"/>
        </w:rPr>
        <w:t>23</w:t>
      </w:r>
      <w:r w:rsidRPr="00C91120">
        <w:rPr>
          <w:rFonts w:hint="eastAsia"/>
        </w:rPr>
        <w:t>，</w:t>
      </w:r>
      <w:r w:rsidRPr="00C91120">
        <w:rPr>
          <w:rFonts w:hint="eastAsia"/>
        </w:rPr>
        <w:t>29</w:t>
      </w:r>
      <w:r w:rsidRPr="00C91120">
        <w:rPr>
          <w:rFonts w:hint="eastAsia"/>
        </w:rPr>
        <w:t>，</w:t>
      </w:r>
      <w:r w:rsidRPr="00C91120">
        <w:rPr>
          <w:rFonts w:hint="eastAsia"/>
        </w:rPr>
        <w:t>33</w:t>
      </w:r>
      <w:r w:rsidRPr="00C91120">
        <w:rPr>
          <w:rFonts w:hint="eastAsia"/>
        </w:rPr>
        <w:t>，</w:t>
      </w:r>
      <w:r w:rsidRPr="00C91120">
        <w:rPr>
          <w:rFonts w:hint="eastAsia"/>
        </w:rPr>
        <w:t>40</w:t>
      </w:r>
      <w:r w:rsidRPr="00C91120">
        <w:rPr>
          <w:rFonts w:hint="eastAsia"/>
        </w:rPr>
        <w:t>，</w:t>
      </w:r>
      <w:r w:rsidRPr="00C91120">
        <w:rPr>
          <w:rFonts w:hint="eastAsia"/>
        </w:rPr>
        <w:t>50</w:t>
      </w:r>
      <w:r w:rsidRPr="00C91120">
        <w:rPr>
          <w:rFonts w:hint="eastAsia"/>
        </w:rPr>
        <w:t>，</w:t>
      </w:r>
      <w:r w:rsidRPr="00C91120">
        <w:rPr>
          <w:rFonts w:hint="eastAsia"/>
        </w:rPr>
        <w:t>51</w:t>
      </w:r>
      <w:r w:rsidRPr="00C91120">
        <w:rPr>
          <w:rFonts w:hint="eastAsia"/>
        </w:rPr>
        <w:t>｝中二分查找关键字</w:t>
      </w:r>
      <w:r w:rsidRPr="00C91120">
        <w:rPr>
          <w:rFonts w:hint="eastAsia"/>
        </w:rPr>
        <w:t>17</w:t>
      </w:r>
      <w:r w:rsidRPr="00C91120">
        <w:rPr>
          <w:rFonts w:hint="eastAsia"/>
        </w:rPr>
        <w:t>的过程。</w:t>
      </w:r>
    </w:p>
    <w:p w14:paraId="7E1703F6" w14:textId="68888325" w:rsidR="00C1578E" w:rsidRDefault="00383E64" w:rsidP="00C1578E">
      <w:pPr>
        <w:pStyle w:val="aa"/>
      </w:pPr>
      <w:r w:rsidRPr="00A459A4">
        <w:object w:dxaOrig="8065" w:dyaOrig="3289" w14:anchorId="52A8BB63">
          <v:shape id="_x0000_i1045" type="#_x0000_t75" style="width:391.5pt;height:158.25pt" o:ole="">
            <v:imagedata r:id="rId102" o:title=""/>
          </v:shape>
          <o:OLEObject Type="Embed" ProgID="Visio.Drawing.15" ShapeID="_x0000_i1045" DrawAspect="Content" ObjectID="_1685428982" r:id="rId103"/>
        </w:object>
      </w:r>
    </w:p>
    <w:p w14:paraId="5C851A30" w14:textId="53FFFEE9" w:rsidR="00532B1C" w:rsidRPr="00C91120" w:rsidRDefault="00532B1C" w:rsidP="00C1578E">
      <w:pPr>
        <w:ind w:firstLine="420"/>
      </w:pPr>
      <w:r w:rsidRPr="00C91120">
        <w:t>比较次数：</w:t>
      </w:r>
      <w:r w:rsidRPr="00C91120">
        <w:rPr>
          <w:rFonts w:hint="eastAsia"/>
        </w:rPr>
        <w:t>4</w:t>
      </w:r>
      <w:r w:rsidRPr="00C91120">
        <w:rPr>
          <w:rFonts w:hint="eastAsia"/>
        </w:rPr>
        <w:t>次；比较对象</w:t>
      </w:r>
      <w:r w:rsidRPr="00C91120">
        <w:rPr>
          <w:rFonts w:hint="eastAsia"/>
        </w:rPr>
        <w:t>a</w:t>
      </w:r>
      <w:r w:rsidRPr="00C91120">
        <w:t>[6]</w:t>
      </w:r>
      <w:r w:rsidRPr="00C91120">
        <w:t>，</w:t>
      </w:r>
      <w:r w:rsidRPr="00C91120">
        <w:rPr>
          <w:rFonts w:hint="eastAsia"/>
        </w:rPr>
        <w:t>a</w:t>
      </w:r>
      <w:r w:rsidRPr="00C91120">
        <w:t>[3]</w:t>
      </w:r>
      <w:r w:rsidRPr="00C91120">
        <w:t>，</w:t>
      </w:r>
      <w:r w:rsidRPr="00C91120">
        <w:rPr>
          <w:rFonts w:hint="eastAsia"/>
        </w:rPr>
        <w:t>a</w:t>
      </w:r>
      <w:r w:rsidRPr="00C91120">
        <w:t>[4]</w:t>
      </w:r>
      <w:r w:rsidRPr="00C91120">
        <w:t>，</w:t>
      </w:r>
      <w:r w:rsidRPr="00C91120">
        <w:rPr>
          <w:rFonts w:hint="eastAsia"/>
        </w:rPr>
        <w:t>a</w:t>
      </w:r>
      <w:r w:rsidRPr="00C91120">
        <w:t>[5]</w:t>
      </w:r>
      <w:r w:rsidRPr="00C91120">
        <w:t>。</w:t>
      </w:r>
    </w:p>
    <w:p w14:paraId="794A8D62" w14:textId="50F22104" w:rsidR="00532B1C" w:rsidRPr="00C91120" w:rsidRDefault="00532B1C" w:rsidP="007F5CE8">
      <w:pPr>
        <w:ind w:firstLine="420"/>
      </w:pPr>
      <w:r w:rsidRPr="00C91120">
        <w:rPr>
          <w:rFonts w:hint="eastAsia"/>
        </w:rPr>
        <w:t>3</w:t>
      </w:r>
      <w:r w:rsidRPr="00C91120">
        <w:rPr>
          <w:rFonts w:hint="eastAsia"/>
        </w:rPr>
        <w:t>、散列表查找的基本思想是：已知关键字集合</w:t>
      </w:r>
      <w:r w:rsidRPr="00C91120">
        <w:rPr>
          <w:rFonts w:hint="eastAsia"/>
        </w:rPr>
        <w:t>U</w:t>
      </w:r>
      <w:r w:rsidRPr="00C91120">
        <w:rPr>
          <w:rFonts w:hint="eastAsia"/>
        </w:rPr>
        <w:t>，最大关键字为</w:t>
      </w:r>
      <w:r w:rsidRPr="00C91120">
        <w:rPr>
          <w:rFonts w:hint="eastAsia"/>
        </w:rPr>
        <w:t>m</w:t>
      </w:r>
      <w:r w:rsidRPr="00C91120">
        <w:rPr>
          <w:rFonts w:hint="eastAsia"/>
        </w:rPr>
        <w:t>，设计一个函数</w:t>
      </w:r>
      <w:r w:rsidRPr="00C91120">
        <w:rPr>
          <w:rFonts w:hint="eastAsia"/>
        </w:rPr>
        <w:t>Hash</w:t>
      </w:r>
      <w:r w:rsidRPr="00C91120">
        <w:rPr>
          <w:rFonts w:hint="eastAsia"/>
        </w:rPr>
        <w:t>，它以关键字为自变量，关键字的存储地址为因变量，将关键字映射到一个有限的、地址连续的区间</w:t>
      </w:r>
      <w:r w:rsidRPr="00C91120">
        <w:rPr>
          <w:rFonts w:hint="eastAsia"/>
        </w:rPr>
        <w:t>T[0..n-1](n&lt;&lt;m)</w:t>
      </w:r>
      <w:r w:rsidRPr="00C91120">
        <w:rPr>
          <w:rFonts w:hint="eastAsia"/>
        </w:rPr>
        <w:t>中，这个区间就称为散列表，散列查找中使用的转换函数称为散列函数。</w:t>
      </w:r>
    </w:p>
    <w:p w14:paraId="3C1EE2A9" w14:textId="77777777" w:rsidR="00532B1C" w:rsidRPr="00C91120" w:rsidRDefault="00532B1C" w:rsidP="007F5CE8">
      <w:pPr>
        <w:ind w:firstLine="420"/>
      </w:pPr>
      <w:r w:rsidRPr="00C91120">
        <w:rPr>
          <w:rFonts w:hint="eastAsia"/>
        </w:rPr>
        <w:t>开放定址法是指当构造散列表发生冲突时，使用某种探测手段，产生一个探测的散列地址序列，并且逐个查找此地址中是否存储了数据元素，如果没有，则称该散列地址开放，并将关键字存入，否则冲突，继续查找下一个地址。</w:t>
      </w:r>
    </w:p>
    <w:p w14:paraId="07EA4331" w14:textId="77777777" w:rsidR="00532B1C" w:rsidRPr="00C91120" w:rsidRDefault="00532B1C" w:rsidP="007F5CE8">
      <w:pPr>
        <w:ind w:firstLine="420"/>
      </w:pPr>
      <w:r w:rsidRPr="00C91120">
        <w:rPr>
          <w:rFonts w:hint="eastAsia"/>
        </w:rPr>
        <w:t>例：记录关键码为（</w:t>
      </w:r>
      <w:r w:rsidRPr="00C91120">
        <w:rPr>
          <w:rFonts w:hint="eastAsia"/>
        </w:rPr>
        <w:t>3</w:t>
      </w:r>
      <w:r w:rsidRPr="00C91120">
        <w:rPr>
          <w:rFonts w:hint="eastAsia"/>
        </w:rPr>
        <w:t>，</w:t>
      </w:r>
      <w:r w:rsidRPr="00C91120">
        <w:rPr>
          <w:rFonts w:hint="eastAsia"/>
        </w:rPr>
        <w:t>8</w:t>
      </w:r>
      <w:r w:rsidRPr="00C91120">
        <w:rPr>
          <w:rFonts w:hint="eastAsia"/>
        </w:rPr>
        <w:t>，</w:t>
      </w:r>
      <w:r w:rsidRPr="00C91120">
        <w:rPr>
          <w:rFonts w:hint="eastAsia"/>
        </w:rPr>
        <w:t>12</w:t>
      </w:r>
      <w:r w:rsidRPr="00C91120">
        <w:rPr>
          <w:rFonts w:hint="eastAsia"/>
        </w:rPr>
        <w:t>，</w:t>
      </w:r>
      <w:r w:rsidRPr="00C91120">
        <w:rPr>
          <w:rFonts w:hint="eastAsia"/>
        </w:rPr>
        <w:t>17</w:t>
      </w:r>
      <w:r w:rsidRPr="00C91120">
        <w:rPr>
          <w:rFonts w:hint="eastAsia"/>
        </w:rPr>
        <w:t>，</w:t>
      </w:r>
      <w:r w:rsidRPr="00C91120">
        <w:rPr>
          <w:rFonts w:hint="eastAsia"/>
        </w:rPr>
        <w:t>9</w:t>
      </w:r>
      <w:r w:rsidRPr="00C91120">
        <w:rPr>
          <w:rFonts w:hint="eastAsia"/>
        </w:rPr>
        <w:t>），取</w:t>
      </w:r>
      <w:r w:rsidRPr="00C91120">
        <w:rPr>
          <w:rFonts w:hint="eastAsia"/>
        </w:rPr>
        <w:t>m=10</w:t>
      </w:r>
      <w:r w:rsidRPr="00C91120">
        <w:rPr>
          <w:rFonts w:hint="eastAsia"/>
        </w:rPr>
        <w:t>（存储空间为</w:t>
      </w:r>
      <w:r w:rsidRPr="00C91120">
        <w:rPr>
          <w:rFonts w:hint="eastAsia"/>
        </w:rPr>
        <w:t>10</w:t>
      </w:r>
      <w:r w:rsidRPr="00C91120">
        <w:rPr>
          <w:rFonts w:hint="eastAsia"/>
        </w:rPr>
        <w:t>），</w:t>
      </w:r>
      <w:r w:rsidRPr="00C91120">
        <w:rPr>
          <w:rFonts w:hint="eastAsia"/>
        </w:rPr>
        <w:t>p=5</w:t>
      </w:r>
      <w:r w:rsidRPr="00C91120">
        <w:rPr>
          <w:rFonts w:hint="eastAsia"/>
        </w:rPr>
        <w:t>，散列函数</w:t>
      </w:r>
      <w:r w:rsidRPr="00C91120">
        <w:rPr>
          <w:rFonts w:hint="eastAsia"/>
        </w:rPr>
        <w:t>h=key%p</w:t>
      </w:r>
      <w:r w:rsidRPr="00C91120">
        <w:rPr>
          <w:rFonts w:hint="eastAsia"/>
        </w:rPr>
        <w:t>。</w:t>
      </w:r>
    </w:p>
    <w:p w14:paraId="41206174" w14:textId="77777777" w:rsidR="00532B1C" w:rsidRPr="00C91120" w:rsidRDefault="00532B1C" w:rsidP="00C1578E">
      <w:pPr>
        <w:pStyle w:val="aa"/>
      </w:pPr>
      <w:r w:rsidRPr="00A459A4">
        <w:object w:dxaOrig="6841" w:dyaOrig="3505" w14:anchorId="2E29A1E1">
          <v:shape id="_x0000_i1046" type="#_x0000_t75" style="width:280.5pt;height:2in" o:ole="">
            <v:imagedata r:id="rId104" o:title=""/>
          </v:shape>
          <o:OLEObject Type="Embed" ProgID="Visio.Drawing.15" ShapeID="_x0000_i1046" DrawAspect="Content" ObjectID="_1685428983" r:id="rId105"/>
        </w:object>
      </w:r>
    </w:p>
    <w:p w14:paraId="124770E4" w14:textId="77777777" w:rsidR="00532B1C" w:rsidRPr="00C91120" w:rsidRDefault="00532B1C" w:rsidP="008D2842">
      <w:pPr>
        <w:pStyle w:val="3"/>
      </w:pPr>
      <w:bookmarkStart w:id="589" w:name="_Toc74672645"/>
      <w:r w:rsidRPr="00C91120">
        <w:rPr>
          <w:rFonts w:hint="eastAsia"/>
        </w:rPr>
        <w:t>2.</w:t>
      </w:r>
      <w:r w:rsidRPr="00C91120">
        <w:t xml:space="preserve">4 </w:t>
      </w:r>
      <w:r w:rsidRPr="00C91120">
        <w:t>排序（</w:t>
      </w:r>
      <w:r w:rsidRPr="00C91120">
        <w:rPr>
          <w:rFonts w:hint="eastAsia"/>
        </w:rPr>
        <w:t>★★★★★</w:t>
      </w:r>
      <w:r w:rsidRPr="00C91120">
        <w:t>）</w:t>
      </w:r>
      <w:bookmarkEnd w:id="589"/>
    </w:p>
    <w:p w14:paraId="59C294D2" w14:textId="77777777" w:rsidR="00532B1C" w:rsidRPr="00C91120" w:rsidRDefault="00532B1C" w:rsidP="007F5CE8">
      <w:pPr>
        <w:ind w:firstLine="420"/>
      </w:pPr>
      <w:r w:rsidRPr="00C91120">
        <w:t>【考法分析】</w:t>
      </w:r>
    </w:p>
    <w:p w14:paraId="18D42CC2" w14:textId="77777777" w:rsidR="00532B1C" w:rsidRPr="00C91120" w:rsidRDefault="00532B1C" w:rsidP="007F5CE8">
      <w:pPr>
        <w:ind w:firstLine="420"/>
      </w:pPr>
      <w:r w:rsidRPr="00C91120">
        <w:t>1</w:t>
      </w:r>
      <w:r w:rsidRPr="00C91120">
        <w:t>、</w:t>
      </w:r>
      <w:r w:rsidRPr="00C91120">
        <w:rPr>
          <w:rFonts w:hint="eastAsia"/>
        </w:rPr>
        <w:t>本知识点的主要考查形式有：给定情景描述，指出适用的排序方法；指出特定排序方法的时间复杂度、空间复杂度。</w:t>
      </w:r>
    </w:p>
    <w:p w14:paraId="1EC5DA9B" w14:textId="77777777" w:rsidR="00532B1C" w:rsidRPr="00C91120" w:rsidRDefault="00532B1C" w:rsidP="007F5CE8">
      <w:pPr>
        <w:ind w:firstLine="420"/>
      </w:pPr>
      <w:r w:rsidRPr="00C91120">
        <w:t>【要点分析】</w:t>
      </w:r>
    </w:p>
    <w:p w14:paraId="276034C4" w14:textId="77777777" w:rsidR="00532B1C" w:rsidRPr="00C91120" w:rsidRDefault="00532B1C" w:rsidP="007F5CE8">
      <w:pPr>
        <w:ind w:firstLine="420"/>
      </w:pPr>
      <w:r w:rsidRPr="00C91120">
        <w:t>1</w:t>
      </w:r>
      <w:r w:rsidRPr="00C91120">
        <w:t>、排序分类</w:t>
      </w:r>
    </w:p>
    <w:tbl>
      <w:tblPr>
        <w:tblStyle w:val="a7"/>
        <w:tblW w:w="5000" w:type="pct"/>
        <w:tblLook w:val="0600" w:firstRow="0" w:lastRow="0" w:firstColumn="0" w:lastColumn="0" w:noHBand="1" w:noVBand="1"/>
      </w:tblPr>
      <w:tblGrid>
        <w:gridCol w:w="1128"/>
        <w:gridCol w:w="1136"/>
        <w:gridCol w:w="1275"/>
        <w:gridCol w:w="1985"/>
        <w:gridCol w:w="1417"/>
        <w:gridCol w:w="986"/>
      </w:tblGrid>
      <w:tr w:rsidR="00C1578E" w:rsidRPr="00A459A4" w14:paraId="6C2B7DFE" w14:textId="77777777" w:rsidTr="00C1578E">
        <w:trPr>
          <w:trHeight w:val="20"/>
        </w:trPr>
        <w:tc>
          <w:tcPr>
            <w:tcW w:w="711" w:type="pct"/>
            <w:vMerge w:val="restart"/>
            <w:vAlign w:val="center"/>
            <w:hideMark/>
          </w:tcPr>
          <w:p w14:paraId="30D50F7B" w14:textId="31E2E2CC" w:rsidR="00532B1C" w:rsidRPr="00A459A4" w:rsidRDefault="00532B1C" w:rsidP="00C1578E">
            <w:pPr>
              <w:pStyle w:val="aa"/>
            </w:pPr>
            <w:r w:rsidRPr="00A459A4">
              <w:rPr>
                <w:rFonts w:hint="eastAsia"/>
              </w:rPr>
              <w:t>类别</w:t>
            </w:r>
          </w:p>
        </w:tc>
        <w:tc>
          <w:tcPr>
            <w:tcW w:w="716" w:type="pct"/>
            <w:vMerge w:val="restart"/>
            <w:vAlign w:val="center"/>
            <w:hideMark/>
          </w:tcPr>
          <w:p w14:paraId="78BFB813" w14:textId="77777777" w:rsidR="00532B1C" w:rsidRPr="00A459A4" w:rsidRDefault="00532B1C" w:rsidP="00C1578E">
            <w:pPr>
              <w:pStyle w:val="aa"/>
            </w:pPr>
            <w:r w:rsidRPr="00A459A4">
              <w:rPr>
                <w:rFonts w:hint="eastAsia"/>
              </w:rPr>
              <w:t>排序方法</w:t>
            </w:r>
          </w:p>
        </w:tc>
        <w:tc>
          <w:tcPr>
            <w:tcW w:w="2056" w:type="pct"/>
            <w:gridSpan w:val="2"/>
            <w:vAlign w:val="center"/>
            <w:hideMark/>
          </w:tcPr>
          <w:p w14:paraId="6E059B4C" w14:textId="77777777" w:rsidR="00532B1C" w:rsidRPr="00A459A4" w:rsidRDefault="00532B1C" w:rsidP="00C1578E">
            <w:pPr>
              <w:pStyle w:val="aa"/>
            </w:pPr>
            <w:r w:rsidRPr="00A459A4">
              <w:rPr>
                <w:rFonts w:hint="eastAsia"/>
              </w:rPr>
              <w:t>时间复杂度</w:t>
            </w:r>
          </w:p>
        </w:tc>
        <w:tc>
          <w:tcPr>
            <w:tcW w:w="894" w:type="pct"/>
            <w:vAlign w:val="center"/>
            <w:hideMark/>
          </w:tcPr>
          <w:p w14:paraId="6823B01D" w14:textId="77777777" w:rsidR="00532B1C" w:rsidRPr="00A459A4" w:rsidRDefault="00532B1C" w:rsidP="00C1578E">
            <w:pPr>
              <w:pStyle w:val="aa"/>
            </w:pPr>
            <w:r w:rsidRPr="00A459A4">
              <w:rPr>
                <w:rFonts w:hint="eastAsia"/>
              </w:rPr>
              <w:t>空间复杂度</w:t>
            </w:r>
          </w:p>
        </w:tc>
        <w:tc>
          <w:tcPr>
            <w:tcW w:w="622" w:type="pct"/>
            <w:vMerge w:val="restart"/>
            <w:vAlign w:val="center"/>
            <w:hideMark/>
          </w:tcPr>
          <w:p w14:paraId="3C282BF7" w14:textId="77777777" w:rsidR="00532B1C" w:rsidRPr="00A459A4" w:rsidRDefault="00532B1C" w:rsidP="00C1578E">
            <w:pPr>
              <w:pStyle w:val="aa"/>
            </w:pPr>
            <w:r w:rsidRPr="00A459A4">
              <w:rPr>
                <w:rFonts w:hint="eastAsia"/>
              </w:rPr>
              <w:t>稳</w:t>
            </w:r>
            <w:r w:rsidRPr="00A459A4">
              <w:rPr>
                <w:rFonts w:hint="eastAsia"/>
              </w:rPr>
              <w:t xml:space="preserve"> </w:t>
            </w:r>
            <w:r w:rsidRPr="00A459A4">
              <w:rPr>
                <w:rFonts w:hint="eastAsia"/>
              </w:rPr>
              <w:t>定</w:t>
            </w:r>
            <w:r w:rsidRPr="00A459A4">
              <w:rPr>
                <w:rFonts w:hint="eastAsia"/>
              </w:rPr>
              <w:t xml:space="preserve"> </w:t>
            </w:r>
            <w:r w:rsidRPr="00A459A4">
              <w:rPr>
                <w:rFonts w:hint="eastAsia"/>
              </w:rPr>
              <w:t>性</w:t>
            </w:r>
          </w:p>
        </w:tc>
      </w:tr>
      <w:tr w:rsidR="00C1578E" w:rsidRPr="00A459A4" w14:paraId="2A828BD4" w14:textId="77777777" w:rsidTr="00C1578E">
        <w:trPr>
          <w:trHeight w:val="20"/>
        </w:trPr>
        <w:tc>
          <w:tcPr>
            <w:tcW w:w="711" w:type="pct"/>
            <w:vMerge/>
            <w:vAlign w:val="center"/>
            <w:hideMark/>
          </w:tcPr>
          <w:p w14:paraId="5B8D5C41" w14:textId="77777777" w:rsidR="00532B1C" w:rsidRPr="00A459A4" w:rsidRDefault="00532B1C" w:rsidP="00C1578E">
            <w:pPr>
              <w:pStyle w:val="aa"/>
            </w:pPr>
          </w:p>
        </w:tc>
        <w:tc>
          <w:tcPr>
            <w:tcW w:w="716" w:type="pct"/>
            <w:vMerge/>
            <w:vAlign w:val="center"/>
            <w:hideMark/>
          </w:tcPr>
          <w:p w14:paraId="59190181" w14:textId="77777777" w:rsidR="00532B1C" w:rsidRPr="00A459A4" w:rsidRDefault="00532B1C" w:rsidP="00C1578E">
            <w:pPr>
              <w:pStyle w:val="aa"/>
            </w:pPr>
          </w:p>
        </w:tc>
        <w:tc>
          <w:tcPr>
            <w:tcW w:w="804" w:type="pct"/>
            <w:vAlign w:val="center"/>
            <w:hideMark/>
          </w:tcPr>
          <w:p w14:paraId="2F5B8E2D" w14:textId="77777777" w:rsidR="00532B1C" w:rsidRPr="00A459A4" w:rsidRDefault="00532B1C" w:rsidP="00C1578E">
            <w:pPr>
              <w:pStyle w:val="aa"/>
            </w:pPr>
            <w:r w:rsidRPr="00A459A4">
              <w:rPr>
                <w:rFonts w:hint="eastAsia"/>
              </w:rPr>
              <w:t>平均情况</w:t>
            </w:r>
          </w:p>
        </w:tc>
        <w:tc>
          <w:tcPr>
            <w:tcW w:w="1252" w:type="pct"/>
            <w:vAlign w:val="center"/>
            <w:hideMark/>
          </w:tcPr>
          <w:p w14:paraId="666A25CB" w14:textId="77777777" w:rsidR="00532B1C" w:rsidRPr="00A459A4" w:rsidRDefault="00532B1C" w:rsidP="00C1578E">
            <w:pPr>
              <w:pStyle w:val="aa"/>
            </w:pPr>
            <w:r w:rsidRPr="00A459A4">
              <w:rPr>
                <w:rFonts w:hint="eastAsia"/>
              </w:rPr>
              <w:t>特殊情况</w:t>
            </w:r>
          </w:p>
        </w:tc>
        <w:tc>
          <w:tcPr>
            <w:tcW w:w="894" w:type="pct"/>
            <w:vAlign w:val="center"/>
            <w:hideMark/>
          </w:tcPr>
          <w:p w14:paraId="1138C799" w14:textId="77777777" w:rsidR="00532B1C" w:rsidRPr="00A459A4" w:rsidRDefault="00532B1C" w:rsidP="00C1578E">
            <w:pPr>
              <w:pStyle w:val="aa"/>
            </w:pPr>
            <w:r w:rsidRPr="00A459A4">
              <w:rPr>
                <w:rFonts w:hint="eastAsia"/>
              </w:rPr>
              <w:t>辅助存储</w:t>
            </w:r>
          </w:p>
        </w:tc>
        <w:tc>
          <w:tcPr>
            <w:tcW w:w="622" w:type="pct"/>
            <w:vMerge/>
            <w:vAlign w:val="center"/>
            <w:hideMark/>
          </w:tcPr>
          <w:p w14:paraId="4A4DECCF" w14:textId="77777777" w:rsidR="00532B1C" w:rsidRPr="00A459A4" w:rsidRDefault="00532B1C" w:rsidP="00C1578E">
            <w:pPr>
              <w:pStyle w:val="aa"/>
            </w:pPr>
          </w:p>
        </w:tc>
      </w:tr>
      <w:tr w:rsidR="00C1578E" w:rsidRPr="00A459A4" w14:paraId="4B556A72" w14:textId="77777777" w:rsidTr="00C1578E">
        <w:trPr>
          <w:trHeight w:val="20"/>
        </w:trPr>
        <w:tc>
          <w:tcPr>
            <w:tcW w:w="711" w:type="pct"/>
            <w:vMerge w:val="restart"/>
            <w:vAlign w:val="center"/>
            <w:hideMark/>
          </w:tcPr>
          <w:p w14:paraId="6D3B1A8E" w14:textId="77777777" w:rsidR="00532B1C" w:rsidRPr="00A459A4" w:rsidRDefault="00532B1C" w:rsidP="00C1578E">
            <w:pPr>
              <w:pStyle w:val="aa"/>
            </w:pPr>
            <w:r w:rsidRPr="00A459A4">
              <w:rPr>
                <w:rFonts w:hint="eastAsia"/>
              </w:rPr>
              <w:t>插入排序</w:t>
            </w:r>
          </w:p>
        </w:tc>
        <w:tc>
          <w:tcPr>
            <w:tcW w:w="716" w:type="pct"/>
            <w:vAlign w:val="center"/>
            <w:hideMark/>
          </w:tcPr>
          <w:p w14:paraId="0F76B1ED" w14:textId="77777777" w:rsidR="00532B1C" w:rsidRPr="00A459A4" w:rsidRDefault="00532B1C" w:rsidP="00C1578E">
            <w:pPr>
              <w:pStyle w:val="aa"/>
            </w:pPr>
            <w:r w:rsidRPr="00A459A4">
              <w:rPr>
                <w:rFonts w:hint="eastAsia"/>
              </w:rPr>
              <w:t>直接插入</w:t>
            </w:r>
          </w:p>
        </w:tc>
        <w:tc>
          <w:tcPr>
            <w:tcW w:w="804" w:type="pct"/>
            <w:vAlign w:val="center"/>
            <w:hideMark/>
          </w:tcPr>
          <w:p w14:paraId="579479C8" w14:textId="1FFEF80B" w:rsidR="00532B1C" w:rsidRPr="00A459A4" w:rsidRDefault="00532B1C" w:rsidP="00C1578E">
            <w:pPr>
              <w:pStyle w:val="aa"/>
            </w:pPr>
            <w:r w:rsidRPr="00A459A4">
              <w:rPr>
                <w:rFonts w:hint="eastAsia"/>
              </w:rPr>
              <w:t>O(n</w:t>
            </w:r>
            <w:r w:rsidRPr="00A459A4">
              <w:rPr>
                <w:rFonts w:hint="eastAsia"/>
                <w:vertAlign w:val="superscript"/>
              </w:rPr>
              <w:t>2</w:t>
            </w:r>
            <w:r w:rsidRPr="00A459A4">
              <w:rPr>
                <w:rFonts w:hint="eastAsia"/>
              </w:rPr>
              <w:t>)</w:t>
            </w:r>
          </w:p>
        </w:tc>
        <w:tc>
          <w:tcPr>
            <w:tcW w:w="1252" w:type="pct"/>
            <w:vAlign w:val="center"/>
            <w:hideMark/>
          </w:tcPr>
          <w:p w14:paraId="7610DFB2" w14:textId="7996C9CB" w:rsidR="00532B1C" w:rsidRPr="00A459A4" w:rsidRDefault="00532B1C" w:rsidP="00C1578E">
            <w:pPr>
              <w:pStyle w:val="aa"/>
            </w:pPr>
            <w:r w:rsidRPr="00A459A4">
              <w:rPr>
                <w:rFonts w:hint="eastAsia"/>
              </w:rPr>
              <w:t>基本有序最优</w:t>
            </w:r>
            <w:r w:rsidRPr="00A459A4">
              <w:rPr>
                <w:rFonts w:hint="eastAsia"/>
              </w:rPr>
              <w:t>O(n)</w:t>
            </w:r>
          </w:p>
        </w:tc>
        <w:tc>
          <w:tcPr>
            <w:tcW w:w="894" w:type="pct"/>
            <w:vAlign w:val="center"/>
            <w:hideMark/>
          </w:tcPr>
          <w:p w14:paraId="00629B0A" w14:textId="296BD103" w:rsidR="00532B1C" w:rsidRPr="00A459A4" w:rsidRDefault="00532B1C" w:rsidP="00C1578E">
            <w:pPr>
              <w:pStyle w:val="aa"/>
            </w:pPr>
            <w:r w:rsidRPr="00A459A4">
              <w:rPr>
                <w:rFonts w:hint="eastAsia"/>
              </w:rPr>
              <w:t>O(1)</w:t>
            </w:r>
          </w:p>
        </w:tc>
        <w:tc>
          <w:tcPr>
            <w:tcW w:w="622" w:type="pct"/>
            <w:vAlign w:val="center"/>
            <w:hideMark/>
          </w:tcPr>
          <w:p w14:paraId="61E28D59" w14:textId="77777777" w:rsidR="00532B1C" w:rsidRPr="00A459A4" w:rsidRDefault="00532B1C" w:rsidP="00C1578E">
            <w:pPr>
              <w:pStyle w:val="aa"/>
            </w:pPr>
            <w:r w:rsidRPr="00A459A4">
              <w:rPr>
                <w:rFonts w:hint="eastAsia"/>
              </w:rPr>
              <w:t>稳定</w:t>
            </w:r>
          </w:p>
        </w:tc>
      </w:tr>
      <w:tr w:rsidR="00C1578E" w:rsidRPr="00A459A4" w14:paraId="5100FB5D" w14:textId="77777777" w:rsidTr="00C1578E">
        <w:trPr>
          <w:trHeight w:val="20"/>
        </w:trPr>
        <w:tc>
          <w:tcPr>
            <w:tcW w:w="711" w:type="pct"/>
            <w:vMerge/>
            <w:vAlign w:val="center"/>
            <w:hideMark/>
          </w:tcPr>
          <w:p w14:paraId="26E17AD9" w14:textId="77777777" w:rsidR="00532B1C" w:rsidRPr="00A459A4" w:rsidRDefault="00532B1C" w:rsidP="00C1578E">
            <w:pPr>
              <w:pStyle w:val="aa"/>
            </w:pPr>
          </w:p>
        </w:tc>
        <w:tc>
          <w:tcPr>
            <w:tcW w:w="716" w:type="pct"/>
            <w:vAlign w:val="center"/>
            <w:hideMark/>
          </w:tcPr>
          <w:p w14:paraId="33328BBC" w14:textId="77777777" w:rsidR="00532B1C" w:rsidRPr="00A459A4" w:rsidRDefault="00532B1C" w:rsidP="00C1578E">
            <w:pPr>
              <w:pStyle w:val="aa"/>
            </w:pPr>
            <w:r w:rsidRPr="00A459A4">
              <w:rPr>
                <w:rFonts w:hint="eastAsia"/>
              </w:rPr>
              <w:t>Shell</w:t>
            </w:r>
            <w:r w:rsidRPr="00A459A4">
              <w:rPr>
                <w:rFonts w:hint="eastAsia"/>
              </w:rPr>
              <w:t>排序</w:t>
            </w:r>
          </w:p>
        </w:tc>
        <w:tc>
          <w:tcPr>
            <w:tcW w:w="804" w:type="pct"/>
            <w:vAlign w:val="center"/>
            <w:hideMark/>
          </w:tcPr>
          <w:p w14:paraId="352767EA" w14:textId="75A3183E" w:rsidR="00532B1C" w:rsidRPr="00A459A4" w:rsidRDefault="00532B1C" w:rsidP="00C1578E">
            <w:pPr>
              <w:pStyle w:val="aa"/>
            </w:pPr>
            <w:r w:rsidRPr="00A459A4">
              <w:rPr>
                <w:rFonts w:hint="eastAsia"/>
              </w:rPr>
              <w:t>O(n</w:t>
            </w:r>
            <w:r w:rsidRPr="00A459A4">
              <w:rPr>
                <w:rFonts w:hint="eastAsia"/>
                <w:vertAlign w:val="superscript"/>
              </w:rPr>
              <w:t>1.3</w:t>
            </w:r>
            <w:r w:rsidRPr="00A459A4">
              <w:rPr>
                <w:rFonts w:hint="eastAsia"/>
              </w:rPr>
              <w:t>)</w:t>
            </w:r>
          </w:p>
        </w:tc>
        <w:tc>
          <w:tcPr>
            <w:tcW w:w="1252" w:type="pct"/>
            <w:vAlign w:val="center"/>
            <w:hideMark/>
          </w:tcPr>
          <w:p w14:paraId="43CA53D3" w14:textId="77777777" w:rsidR="00532B1C" w:rsidRPr="00A459A4" w:rsidRDefault="00532B1C" w:rsidP="00C1578E">
            <w:pPr>
              <w:pStyle w:val="aa"/>
            </w:pPr>
            <w:r w:rsidRPr="00A459A4">
              <w:rPr>
                <w:rFonts w:hint="eastAsia"/>
              </w:rPr>
              <w:t>-</w:t>
            </w:r>
          </w:p>
        </w:tc>
        <w:tc>
          <w:tcPr>
            <w:tcW w:w="894" w:type="pct"/>
            <w:vAlign w:val="center"/>
            <w:hideMark/>
          </w:tcPr>
          <w:p w14:paraId="43FE9AFF" w14:textId="6E6B123E" w:rsidR="00532B1C" w:rsidRPr="00A459A4" w:rsidRDefault="00532B1C" w:rsidP="00C1578E">
            <w:pPr>
              <w:pStyle w:val="aa"/>
            </w:pPr>
            <w:r w:rsidRPr="00A459A4">
              <w:rPr>
                <w:rFonts w:hint="eastAsia"/>
              </w:rPr>
              <w:t>O(1)</w:t>
            </w:r>
          </w:p>
        </w:tc>
        <w:tc>
          <w:tcPr>
            <w:tcW w:w="622" w:type="pct"/>
            <w:vAlign w:val="center"/>
            <w:hideMark/>
          </w:tcPr>
          <w:p w14:paraId="198CFE35" w14:textId="77777777" w:rsidR="00532B1C" w:rsidRPr="00A459A4" w:rsidRDefault="00532B1C" w:rsidP="00C1578E">
            <w:pPr>
              <w:pStyle w:val="aa"/>
            </w:pPr>
            <w:r w:rsidRPr="00A459A4">
              <w:rPr>
                <w:rFonts w:hint="eastAsia"/>
              </w:rPr>
              <w:t>不稳定</w:t>
            </w:r>
          </w:p>
        </w:tc>
      </w:tr>
      <w:tr w:rsidR="00C1578E" w:rsidRPr="00A459A4" w14:paraId="2F8B18AD" w14:textId="77777777" w:rsidTr="00C1578E">
        <w:trPr>
          <w:trHeight w:val="20"/>
        </w:trPr>
        <w:tc>
          <w:tcPr>
            <w:tcW w:w="711" w:type="pct"/>
            <w:vMerge w:val="restart"/>
            <w:vAlign w:val="center"/>
            <w:hideMark/>
          </w:tcPr>
          <w:p w14:paraId="2DB7FCE6" w14:textId="77777777" w:rsidR="00532B1C" w:rsidRPr="00A459A4" w:rsidRDefault="00532B1C" w:rsidP="00C1578E">
            <w:pPr>
              <w:pStyle w:val="aa"/>
            </w:pPr>
            <w:r w:rsidRPr="00A459A4">
              <w:rPr>
                <w:rFonts w:hint="eastAsia"/>
              </w:rPr>
              <w:t>选择排序</w:t>
            </w:r>
          </w:p>
        </w:tc>
        <w:tc>
          <w:tcPr>
            <w:tcW w:w="716" w:type="pct"/>
            <w:vAlign w:val="center"/>
            <w:hideMark/>
          </w:tcPr>
          <w:p w14:paraId="066DBC6E" w14:textId="77777777" w:rsidR="00532B1C" w:rsidRPr="00A459A4" w:rsidRDefault="00532B1C" w:rsidP="00C1578E">
            <w:pPr>
              <w:pStyle w:val="aa"/>
            </w:pPr>
            <w:r w:rsidRPr="00A459A4">
              <w:rPr>
                <w:rFonts w:hint="eastAsia"/>
              </w:rPr>
              <w:t>直接选择</w:t>
            </w:r>
          </w:p>
        </w:tc>
        <w:tc>
          <w:tcPr>
            <w:tcW w:w="804" w:type="pct"/>
            <w:vAlign w:val="center"/>
            <w:hideMark/>
          </w:tcPr>
          <w:p w14:paraId="3AE27644" w14:textId="6DDAD26A" w:rsidR="00532B1C" w:rsidRPr="00A459A4" w:rsidRDefault="00532B1C" w:rsidP="00C1578E">
            <w:pPr>
              <w:pStyle w:val="aa"/>
            </w:pPr>
            <w:r w:rsidRPr="00A459A4">
              <w:rPr>
                <w:rFonts w:hint="eastAsia"/>
              </w:rPr>
              <w:t>O(n</w:t>
            </w:r>
            <w:r w:rsidRPr="00A459A4">
              <w:rPr>
                <w:rFonts w:hint="eastAsia"/>
                <w:vertAlign w:val="superscript"/>
              </w:rPr>
              <w:t>2</w:t>
            </w:r>
            <w:r w:rsidRPr="00A459A4">
              <w:rPr>
                <w:rFonts w:hint="eastAsia"/>
              </w:rPr>
              <w:t>)</w:t>
            </w:r>
          </w:p>
        </w:tc>
        <w:tc>
          <w:tcPr>
            <w:tcW w:w="1252" w:type="pct"/>
            <w:vAlign w:val="center"/>
            <w:hideMark/>
          </w:tcPr>
          <w:p w14:paraId="1CDFF249" w14:textId="77777777" w:rsidR="00532B1C" w:rsidRPr="00A459A4" w:rsidRDefault="00532B1C" w:rsidP="00C1578E">
            <w:pPr>
              <w:pStyle w:val="aa"/>
            </w:pPr>
            <w:r w:rsidRPr="00A459A4">
              <w:rPr>
                <w:rFonts w:hint="eastAsia"/>
              </w:rPr>
              <w:t>-</w:t>
            </w:r>
          </w:p>
        </w:tc>
        <w:tc>
          <w:tcPr>
            <w:tcW w:w="894" w:type="pct"/>
            <w:vAlign w:val="center"/>
            <w:hideMark/>
          </w:tcPr>
          <w:p w14:paraId="565E9D5B" w14:textId="395BBBD4" w:rsidR="00532B1C" w:rsidRPr="00A459A4" w:rsidRDefault="00532B1C" w:rsidP="00C1578E">
            <w:pPr>
              <w:pStyle w:val="aa"/>
            </w:pPr>
            <w:r w:rsidRPr="00A459A4">
              <w:rPr>
                <w:rFonts w:hint="eastAsia"/>
              </w:rPr>
              <w:t>O(1)</w:t>
            </w:r>
          </w:p>
        </w:tc>
        <w:tc>
          <w:tcPr>
            <w:tcW w:w="622" w:type="pct"/>
            <w:vAlign w:val="center"/>
            <w:hideMark/>
          </w:tcPr>
          <w:p w14:paraId="06C786CD" w14:textId="77777777" w:rsidR="00532B1C" w:rsidRPr="00A459A4" w:rsidRDefault="00532B1C" w:rsidP="00C1578E">
            <w:pPr>
              <w:pStyle w:val="aa"/>
            </w:pPr>
            <w:r w:rsidRPr="00A459A4">
              <w:rPr>
                <w:rFonts w:hint="eastAsia"/>
              </w:rPr>
              <w:t>不稳定</w:t>
            </w:r>
          </w:p>
        </w:tc>
      </w:tr>
      <w:tr w:rsidR="00C1578E" w:rsidRPr="00A459A4" w14:paraId="7260834C" w14:textId="77777777" w:rsidTr="00C1578E">
        <w:trPr>
          <w:trHeight w:val="20"/>
        </w:trPr>
        <w:tc>
          <w:tcPr>
            <w:tcW w:w="711" w:type="pct"/>
            <w:vMerge/>
            <w:vAlign w:val="center"/>
            <w:hideMark/>
          </w:tcPr>
          <w:p w14:paraId="063E7327" w14:textId="77777777" w:rsidR="00532B1C" w:rsidRPr="00A459A4" w:rsidRDefault="00532B1C" w:rsidP="00C1578E">
            <w:pPr>
              <w:pStyle w:val="aa"/>
            </w:pPr>
          </w:p>
        </w:tc>
        <w:tc>
          <w:tcPr>
            <w:tcW w:w="716" w:type="pct"/>
            <w:vAlign w:val="center"/>
            <w:hideMark/>
          </w:tcPr>
          <w:p w14:paraId="24D44B87" w14:textId="77777777" w:rsidR="00532B1C" w:rsidRPr="00A459A4" w:rsidRDefault="00532B1C" w:rsidP="00C1578E">
            <w:pPr>
              <w:pStyle w:val="aa"/>
            </w:pPr>
            <w:r w:rsidRPr="00A459A4">
              <w:rPr>
                <w:rFonts w:hint="eastAsia"/>
              </w:rPr>
              <w:t>堆排序</w:t>
            </w:r>
          </w:p>
        </w:tc>
        <w:tc>
          <w:tcPr>
            <w:tcW w:w="804" w:type="pct"/>
            <w:vAlign w:val="center"/>
            <w:hideMark/>
          </w:tcPr>
          <w:p w14:paraId="7F6241E5" w14:textId="6061E270" w:rsidR="00532B1C" w:rsidRPr="00A459A4" w:rsidRDefault="00532B1C" w:rsidP="00C1578E">
            <w:pPr>
              <w:pStyle w:val="aa"/>
            </w:pPr>
            <w:r w:rsidRPr="00A459A4">
              <w:rPr>
                <w:rFonts w:hint="eastAsia"/>
              </w:rPr>
              <w:t>O(nlog</w:t>
            </w:r>
            <w:r w:rsidRPr="00A459A4">
              <w:rPr>
                <w:rFonts w:hint="eastAsia"/>
                <w:vertAlign w:val="subscript"/>
              </w:rPr>
              <w:t>2</w:t>
            </w:r>
            <w:r w:rsidRPr="00A459A4">
              <w:rPr>
                <w:rFonts w:hint="eastAsia"/>
              </w:rPr>
              <w:t>n)</w:t>
            </w:r>
          </w:p>
        </w:tc>
        <w:tc>
          <w:tcPr>
            <w:tcW w:w="1252" w:type="pct"/>
            <w:vAlign w:val="center"/>
            <w:hideMark/>
          </w:tcPr>
          <w:p w14:paraId="7786F5CF" w14:textId="77777777" w:rsidR="00532B1C" w:rsidRPr="00A459A4" w:rsidRDefault="00532B1C" w:rsidP="00C1578E">
            <w:pPr>
              <w:pStyle w:val="aa"/>
            </w:pPr>
            <w:r w:rsidRPr="00A459A4">
              <w:rPr>
                <w:rFonts w:hint="eastAsia"/>
              </w:rPr>
              <w:t>-</w:t>
            </w:r>
          </w:p>
        </w:tc>
        <w:tc>
          <w:tcPr>
            <w:tcW w:w="894" w:type="pct"/>
            <w:vAlign w:val="center"/>
            <w:hideMark/>
          </w:tcPr>
          <w:p w14:paraId="0F90FDB7" w14:textId="6A7A0F24" w:rsidR="00532B1C" w:rsidRPr="00A459A4" w:rsidRDefault="00532B1C" w:rsidP="00C1578E">
            <w:pPr>
              <w:pStyle w:val="aa"/>
            </w:pPr>
            <w:r w:rsidRPr="00A459A4">
              <w:rPr>
                <w:rFonts w:hint="eastAsia"/>
              </w:rPr>
              <w:t>O(1)</w:t>
            </w:r>
          </w:p>
        </w:tc>
        <w:tc>
          <w:tcPr>
            <w:tcW w:w="622" w:type="pct"/>
            <w:vAlign w:val="center"/>
            <w:hideMark/>
          </w:tcPr>
          <w:p w14:paraId="4861FE2B" w14:textId="77777777" w:rsidR="00532B1C" w:rsidRPr="00A459A4" w:rsidRDefault="00532B1C" w:rsidP="00C1578E">
            <w:pPr>
              <w:pStyle w:val="aa"/>
            </w:pPr>
            <w:r w:rsidRPr="00A459A4">
              <w:rPr>
                <w:rFonts w:hint="eastAsia"/>
              </w:rPr>
              <w:t>不稳定</w:t>
            </w:r>
          </w:p>
        </w:tc>
      </w:tr>
      <w:tr w:rsidR="00C1578E" w:rsidRPr="00A459A4" w14:paraId="0FEBC230" w14:textId="77777777" w:rsidTr="00C1578E">
        <w:trPr>
          <w:trHeight w:val="20"/>
        </w:trPr>
        <w:tc>
          <w:tcPr>
            <w:tcW w:w="711" w:type="pct"/>
            <w:vMerge w:val="restart"/>
            <w:vAlign w:val="center"/>
            <w:hideMark/>
          </w:tcPr>
          <w:p w14:paraId="7B99E5FA" w14:textId="77777777" w:rsidR="00532B1C" w:rsidRPr="00A459A4" w:rsidRDefault="00532B1C" w:rsidP="00C1578E">
            <w:pPr>
              <w:pStyle w:val="aa"/>
            </w:pPr>
            <w:r w:rsidRPr="00A459A4">
              <w:rPr>
                <w:rFonts w:hint="eastAsia"/>
              </w:rPr>
              <w:t>交换排序</w:t>
            </w:r>
          </w:p>
        </w:tc>
        <w:tc>
          <w:tcPr>
            <w:tcW w:w="716" w:type="pct"/>
            <w:vAlign w:val="center"/>
            <w:hideMark/>
          </w:tcPr>
          <w:p w14:paraId="5A18B343" w14:textId="77777777" w:rsidR="00532B1C" w:rsidRPr="00A459A4" w:rsidRDefault="00532B1C" w:rsidP="00C1578E">
            <w:pPr>
              <w:pStyle w:val="aa"/>
            </w:pPr>
            <w:r w:rsidRPr="00A459A4">
              <w:rPr>
                <w:rFonts w:hint="eastAsia"/>
              </w:rPr>
              <w:t>冒泡排序</w:t>
            </w:r>
          </w:p>
        </w:tc>
        <w:tc>
          <w:tcPr>
            <w:tcW w:w="804" w:type="pct"/>
            <w:vAlign w:val="center"/>
            <w:hideMark/>
          </w:tcPr>
          <w:p w14:paraId="00A1EC88" w14:textId="13E6913F" w:rsidR="00532B1C" w:rsidRPr="00A459A4" w:rsidRDefault="00532B1C" w:rsidP="00C1578E">
            <w:pPr>
              <w:pStyle w:val="aa"/>
            </w:pPr>
            <w:r w:rsidRPr="00A459A4">
              <w:rPr>
                <w:rFonts w:hint="eastAsia"/>
              </w:rPr>
              <w:t>O(n</w:t>
            </w:r>
            <w:r w:rsidRPr="00A459A4">
              <w:rPr>
                <w:rFonts w:hint="eastAsia"/>
                <w:vertAlign w:val="superscript"/>
              </w:rPr>
              <w:t>2</w:t>
            </w:r>
            <w:r w:rsidRPr="00A459A4">
              <w:rPr>
                <w:rFonts w:hint="eastAsia"/>
              </w:rPr>
              <w:t>)</w:t>
            </w:r>
          </w:p>
        </w:tc>
        <w:tc>
          <w:tcPr>
            <w:tcW w:w="1252" w:type="pct"/>
            <w:vAlign w:val="center"/>
            <w:hideMark/>
          </w:tcPr>
          <w:p w14:paraId="5EFBD30E" w14:textId="77777777" w:rsidR="00532B1C" w:rsidRPr="00A459A4" w:rsidRDefault="00532B1C" w:rsidP="00C1578E">
            <w:pPr>
              <w:pStyle w:val="aa"/>
            </w:pPr>
            <w:r w:rsidRPr="00A459A4">
              <w:rPr>
                <w:rFonts w:hint="eastAsia"/>
              </w:rPr>
              <w:t>-</w:t>
            </w:r>
          </w:p>
        </w:tc>
        <w:tc>
          <w:tcPr>
            <w:tcW w:w="894" w:type="pct"/>
            <w:vAlign w:val="center"/>
            <w:hideMark/>
          </w:tcPr>
          <w:p w14:paraId="7DDC9C05" w14:textId="42A6F910" w:rsidR="00532B1C" w:rsidRPr="00A459A4" w:rsidRDefault="00532B1C" w:rsidP="00C1578E">
            <w:pPr>
              <w:pStyle w:val="aa"/>
            </w:pPr>
            <w:r w:rsidRPr="00A459A4">
              <w:rPr>
                <w:rFonts w:hint="eastAsia"/>
              </w:rPr>
              <w:t>O(1)</w:t>
            </w:r>
          </w:p>
        </w:tc>
        <w:tc>
          <w:tcPr>
            <w:tcW w:w="622" w:type="pct"/>
            <w:vAlign w:val="center"/>
            <w:hideMark/>
          </w:tcPr>
          <w:p w14:paraId="135A729E" w14:textId="77777777" w:rsidR="00532B1C" w:rsidRPr="00A459A4" w:rsidRDefault="00532B1C" w:rsidP="00C1578E">
            <w:pPr>
              <w:pStyle w:val="aa"/>
            </w:pPr>
            <w:r w:rsidRPr="00A459A4">
              <w:rPr>
                <w:rFonts w:hint="eastAsia"/>
              </w:rPr>
              <w:t>稳定</w:t>
            </w:r>
          </w:p>
        </w:tc>
      </w:tr>
      <w:tr w:rsidR="00C1578E" w:rsidRPr="00A459A4" w14:paraId="38C896B4" w14:textId="77777777" w:rsidTr="00C1578E">
        <w:trPr>
          <w:trHeight w:val="20"/>
        </w:trPr>
        <w:tc>
          <w:tcPr>
            <w:tcW w:w="711" w:type="pct"/>
            <w:vMerge/>
            <w:vAlign w:val="center"/>
            <w:hideMark/>
          </w:tcPr>
          <w:p w14:paraId="6285540C" w14:textId="77777777" w:rsidR="00532B1C" w:rsidRPr="00A459A4" w:rsidRDefault="00532B1C" w:rsidP="00C1578E">
            <w:pPr>
              <w:pStyle w:val="aa"/>
            </w:pPr>
          </w:p>
        </w:tc>
        <w:tc>
          <w:tcPr>
            <w:tcW w:w="716" w:type="pct"/>
            <w:vAlign w:val="center"/>
            <w:hideMark/>
          </w:tcPr>
          <w:p w14:paraId="2FF63B6F" w14:textId="77777777" w:rsidR="00532B1C" w:rsidRPr="00A459A4" w:rsidRDefault="00532B1C" w:rsidP="00C1578E">
            <w:pPr>
              <w:pStyle w:val="aa"/>
            </w:pPr>
            <w:r w:rsidRPr="00A459A4">
              <w:rPr>
                <w:rFonts w:hint="eastAsia"/>
              </w:rPr>
              <w:t>快速排序</w:t>
            </w:r>
          </w:p>
        </w:tc>
        <w:tc>
          <w:tcPr>
            <w:tcW w:w="804" w:type="pct"/>
            <w:vAlign w:val="center"/>
            <w:hideMark/>
          </w:tcPr>
          <w:p w14:paraId="1452DA75" w14:textId="13CD49CB" w:rsidR="00532B1C" w:rsidRPr="00A459A4" w:rsidRDefault="00532B1C" w:rsidP="00C1578E">
            <w:pPr>
              <w:pStyle w:val="aa"/>
            </w:pPr>
            <w:r w:rsidRPr="00A459A4">
              <w:rPr>
                <w:rFonts w:hint="eastAsia"/>
              </w:rPr>
              <w:t>O(nlog</w:t>
            </w:r>
            <w:r w:rsidRPr="00A459A4">
              <w:rPr>
                <w:rFonts w:hint="eastAsia"/>
                <w:vertAlign w:val="subscript"/>
              </w:rPr>
              <w:t>2</w:t>
            </w:r>
            <w:r w:rsidRPr="00A459A4">
              <w:rPr>
                <w:rFonts w:hint="eastAsia"/>
              </w:rPr>
              <w:t>n)</w:t>
            </w:r>
          </w:p>
        </w:tc>
        <w:tc>
          <w:tcPr>
            <w:tcW w:w="1252" w:type="pct"/>
            <w:vAlign w:val="center"/>
            <w:hideMark/>
          </w:tcPr>
          <w:p w14:paraId="499378C5" w14:textId="45BE1B1C" w:rsidR="00532B1C" w:rsidRPr="00A459A4" w:rsidRDefault="00532B1C" w:rsidP="00C1578E">
            <w:pPr>
              <w:pStyle w:val="aa"/>
            </w:pPr>
            <w:r w:rsidRPr="00A459A4">
              <w:rPr>
                <w:rFonts w:hint="eastAsia"/>
              </w:rPr>
              <w:t>基本有序最差</w:t>
            </w:r>
            <w:r w:rsidRPr="00A459A4">
              <w:rPr>
                <w:rFonts w:hint="eastAsia"/>
              </w:rPr>
              <w:t>(n</w:t>
            </w:r>
            <w:r w:rsidRPr="00A459A4">
              <w:rPr>
                <w:rFonts w:hint="eastAsia"/>
                <w:vertAlign w:val="superscript"/>
              </w:rPr>
              <w:t>2</w:t>
            </w:r>
            <w:r w:rsidRPr="00A459A4">
              <w:rPr>
                <w:rFonts w:hint="eastAsia"/>
              </w:rPr>
              <w:t>)</w:t>
            </w:r>
          </w:p>
        </w:tc>
        <w:tc>
          <w:tcPr>
            <w:tcW w:w="894" w:type="pct"/>
            <w:vAlign w:val="center"/>
            <w:hideMark/>
          </w:tcPr>
          <w:p w14:paraId="398CF53C" w14:textId="67CDA96A" w:rsidR="00532B1C" w:rsidRPr="00A459A4" w:rsidRDefault="00532B1C" w:rsidP="00C1578E">
            <w:pPr>
              <w:pStyle w:val="aa"/>
            </w:pPr>
            <w:r w:rsidRPr="00A459A4">
              <w:rPr>
                <w:rFonts w:hint="eastAsia"/>
              </w:rPr>
              <w:t>O(log</w:t>
            </w:r>
            <w:r w:rsidRPr="00A459A4">
              <w:rPr>
                <w:rFonts w:hint="eastAsia"/>
                <w:vertAlign w:val="subscript"/>
              </w:rPr>
              <w:t>2</w:t>
            </w:r>
            <w:r w:rsidRPr="00A459A4">
              <w:rPr>
                <w:rFonts w:hint="eastAsia"/>
              </w:rPr>
              <w:t>n)</w:t>
            </w:r>
          </w:p>
        </w:tc>
        <w:tc>
          <w:tcPr>
            <w:tcW w:w="622" w:type="pct"/>
            <w:vAlign w:val="center"/>
            <w:hideMark/>
          </w:tcPr>
          <w:p w14:paraId="6FA8C633" w14:textId="77777777" w:rsidR="00532B1C" w:rsidRPr="00A459A4" w:rsidRDefault="00532B1C" w:rsidP="00C1578E">
            <w:pPr>
              <w:pStyle w:val="aa"/>
            </w:pPr>
            <w:r w:rsidRPr="00A459A4">
              <w:rPr>
                <w:rFonts w:hint="eastAsia"/>
              </w:rPr>
              <w:t>不稳定</w:t>
            </w:r>
          </w:p>
        </w:tc>
      </w:tr>
      <w:tr w:rsidR="00C1578E" w:rsidRPr="00A459A4" w14:paraId="27851121" w14:textId="77777777" w:rsidTr="00C1578E">
        <w:trPr>
          <w:trHeight w:val="20"/>
        </w:trPr>
        <w:tc>
          <w:tcPr>
            <w:tcW w:w="1427" w:type="pct"/>
            <w:gridSpan w:val="2"/>
            <w:vAlign w:val="center"/>
            <w:hideMark/>
          </w:tcPr>
          <w:p w14:paraId="024A3AC1" w14:textId="77777777" w:rsidR="00532B1C" w:rsidRPr="00A459A4" w:rsidRDefault="00532B1C" w:rsidP="00C1578E">
            <w:pPr>
              <w:pStyle w:val="aa"/>
            </w:pPr>
            <w:r w:rsidRPr="00A459A4">
              <w:rPr>
                <w:rFonts w:hint="eastAsia"/>
              </w:rPr>
              <w:t>归并排序</w:t>
            </w:r>
          </w:p>
        </w:tc>
        <w:tc>
          <w:tcPr>
            <w:tcW w:w="804" w:type="pct"/>
            <w:vAlign w:val="center"/>
            <w:hideMark/>
          </w:tcPr>
          <w:p w14:paraId="74BCBCE6" w14:textId="2757B1FF" w:rsidR="00532B1C" w:rsidRPr="00A459A4" w:rsidRDefault="00532B1C" w:rsidP="00C1578E">
            <w:pPr>
              <w:pStyle w:val="aa"/>
            </w:pPr>
            <w:r w:rsidRPr="00A459A4">
              <w:rPr>
                <w:rFonts w:hint="eastAsia"/>
              </w:rPr>
              <w:t>O(nlog</w:t>
            </w:r>
            <w:r w:rsidRPr="00A459A4">
              <w:rPr>
                <w:rFonts w:hint="eastAsia"/>
                <w:vertAlign w:val="subscript"/>
              </w:rPr>
              <w:t>2</w:t>
            </w:r>
            <w:r w:rsidRPr="00A459A4">
              <w:rPr>
                <w:rFonts w:hint="eastAsia"/>
              </w:rPr>
              <w:t>n)</w:t>
            </w:r>
          </w:p>
        </w:tc>
        <w:tc>
          <w:tcPr>
            <w:tcW w:w="1252" w:type="pct"/>
            <w:vAlign w:val="center"/>
            <w:hideMark/>
          </w:tcPr>
          <w:p w14:paraId="07A7CC01" w14:textId="77777777" w:rsidR="00532B1C" w:rsidRPr="00A459A4" w:rsidRDefault="00532B1C" w:rsidP="00C1578E">
            <w:pPr>
              <w:pStyle w:val="aa"/>
            </w:pPr>
            <w:r w:rsidRPr="00A459A4">
              <w:rPr>
                <w:rFonts w:hint="eastAsia"/>
              </w:rPr>
              <w:t>--</w:t>
            </w:r>
          </w:p>
        </w:tc>
        <w:tc>
          <w:tcPr>
            <w:tcW w:w="894" w:type="pct"/>
            <w:vAlign w:val="center"/>
            <w:hideMark/>
          </w:tcPr>
          <w:p w14:paraId="4B4A03ED" w14:textId="3CF57825" w:rsidR="00532B1C" w:rsidRPr="00A459A4" w:rsidRDefault="00532B1C" w:rsidP="00C1578E">
            <w:pPr>
              <w:pStyle w:val="aa"/>
            </w:pPr>
            <w:r w:rsidRPr="00A459A4">
              <w:rPr>
                <w:rFonts w:hint="eastAsia"/>
              </w:rPr>
              <w:t>O(n)</w:t>
            </w:r>
          </w:p>
        </w:tc>
        <w:tc>
          <w:tcPr>
            <w:tcW w:w="622" w:type="pct"/>
            <w:vAlign w:val="center"/>
            <w:hideMark/>
          </w:tcPr>
          <w:p w14:paraId="71857276" w14:textId="77777777" w:rsidR="00532B1C" w:rsidRPr="00A459A4" w:rsidRDefault="00532B1C" w:rsidP="00C1578E">
            <w:pPr>
              <w:pStyle w:val="aa"/>
            </w:pPr>
            <w:r w:rsidRPr="00A459A4">
              <w:rPr>
                <w:rFonts w:hint="eastAsia"/>
              </w:rPr>
              <w:t>稳定</w:t>
            </w:r>
          </w:p>
        </w:tc>
      </w:tr>
      <w:tr w:rsidR="00C1578E" w:rsidRPr="00A459A4" w14:paraId="5C59CD89" w14:textId="77777777" w:rsidTr="00C1578E">
        <w:trPr>
          <w:trHeight w:val="20"/>
        </w:trPr>
        <w:tc>
          <w:tcPr>
            <w:tcW w:w="1427" w:type="pct"/>
            <w:gridSpan w:val="2"/>
            <w:vAlign w:val="center"/>
            <w:hideMark/>
          </w:tcPr>
          <w:p w14:paraId="36EEE6FF" w14:textId="77777777" w:rsidR="00532B1C" w:rsidRPr="00A459A4" w:rsidRDefault="00532B1C" w:rsidP="00C1578E">
            <w:pPr>
              <w:pStyle w:val="aa"/>
            </w:pPr>
            <w:r w:rsidRPr="00A459A4">
              <w:rPr>
                <w:rFonts w:hint="eastAsia"/>
              </w:rPr>
              <w:t>基数排序</w:t>
            </w:r>
          </w:p>
        </w:tc>
        <w:tc>
          <w:tcPr>
            <w:tcW w:w="804" w:type="pct"/>
            <w:vAlign w:val="center"/>
            <w:hideMark/>
          </w:tcPr>
          <w:p w14:paraId="06208D79" w14:textId="08DAAC68" w:rsidR="00532B1C" w:rsidRPr="00A459A4" w:rsidRDefault="00532B1C" w:rsidP="00C1578E">
            <w:pPr>
              <w:pStyle w:val="aa"/>
            </w:pPr>
            <w:r w:rsidRPr="00A459A4">
              <w:rPr>
                <w:rFonts w:hint="eastAsia"/>
              </w:rPr>
              <w:t>O(d(n+rd))</w:t>
            </w:r>
          </w:p>
        </w:tc>
        <w:tc>
          <w:tcPr>
            <w:tcW w:w="1252" w:type="pct"/>
            <w:vAlign w:val="center"/>
            <w:hideMark/>
          </w:tcPr>
          <w:p w14:paraId="29DFFD5A" w14:textId="77777777" w:rsidR="00532B1C" w:rsidRPr="00A459A4" w:rsidRDefault="00532B1C" w:rsidP="00C1578E">
            <w:pPr>
              <w:pStyle w:val="aa"/>
            </w:pPr>
            <w:r w:rsidRPr="00A459A4">
              <w:rPr>
                <w:rFonts w:hint="eastAsia"/>
              </w:rPr>
              <w:t>--</w:t>
            </w:r>
          </w:p>
        </w:tc>
        <w:tc>
          <w:tcPr>
            <w:tcW w:w="894" w:type="pct"/>
            <w:vAlign w:val="center"/>
            <w:hideMark/>
          </w:tcPr>
          <w:p w14:paraId="1107277C" w14:textId="6089DF04" w:rsidR="00532B1C" w:rsidRPr="00A459A4" w:rsidRDefault="00532B1C" w:rsidP="00C1578E">
            <w:pPr>
              <w:pStyle w:val="aa"/>
            </w:pPr>
            <w:r w:rsidRPr="00A459A4">
              <w:rPr>
                <w:rFonts w:hint="eastAsia"/>
              </w:rPr>
              <w:t>O(rd)</w:t>
            </w:r>
          </w:p>
        </w:tc>
        <w:tc>
          <w:tcPr>
            <w:tcW w:w="622" w:type="pct"/>
            <w:vAlign w:val="center"/>
            <w:hideMark/>
          </w:tcPr>
          <w:p w14:paraId="5A8285F4" w14:textId="77777777" w:rsidR="00532B1C" w:rsidRPr="00A459A4" w:rsidRDefault="00532B1C" w:rsidP="00C1578E">
            <w:pPr>
              <w:pStyle w:val="aa"/>
            </w:pPr>
            <w:r w:rsidRPr="00A459A4">
              <w:rPr>
                <w:rFonts w:hint="eastAsia"/>
              </w:rPr>
              <w:t>稳定</w:t>
            </w:r>
          </w:p>
        </w:tc>
      </w:tr>
    </w:tbl>
    <w:p w14:paraId="2FC13F19" w14:textId="77777777" w:rsidR="00532B1C" w:rsidRPr="00C91120" w:rsidRDefault="00532B1C" w:rsidP="007F5CE8">
      <w:pPr>
        <w:ind w:firstLine="420"/>
      </w:pPr>
      <w:r w:rsidRPr="00C91120">
        <w:t>2</w:t>
      </w:r>
      <w:r w:rsidRPr="00C91120">
        <w:rPr>
          <w:rFonts w:hint="eastAsia"/>
        </w:rPr>
        <w:t>、直接插入排序：即当插入第</w:t>
      </w:r>
      <w:r w:rsidRPr="00C91120">
        <w:rPr>
          <w:rFonts w:hint="eastAsia"/>
        </w:rPr>
        <w:t>i</w:t>
      </w:r>
      <w:r w:rsidRPr="00C91120">
        <w:rPr>
          <w:rFonts w:hint="eastAsia"/>
        </w:rPr>
        <w:t>个记录时，</w:t>
      </w:r>
      <w:r w:rsidRPr="00C91120">
        <w:rPr>
          <w:rFonts w:hint="eastAsia"/>
        </w:rPr>
        <w:t>R1</w:t>
      </w:r>
      <w:r w:rsidRPr="00C91120">
        <w:rPr>
          <w:rFonts w:hint="eastAsia"/>
        </w:rPr>
        <w:t>，</w:t>
      </w:r>
      <w:r w:rsidRPr="00C91120">
        <w:rPr>
          <w:rFonts w:hint="eastAsia"/>
        </w:rPr>
        <w:t>R2</w:t>
      </w:r>
      <w:r w:rsidRPr="00C91120">
        <w:rPr>
          <w:rFonts w:hint="eastAsia"/>
        </w:rPr>
        <w:t>，…，</w:t>
      </w:r>
      <w:r w:rsidRPr="00C91120">
        <w:rPr>
          <w:rFonts w:hint="eastAsia"/>
        </w:rPr>
        <w:t>Ri-1</w:t>
      </w:r>
      <w:r w:rsidRPr="00C91120">
        <w:rPr>
          <w:rFonts w:hint="eastAsia"/>
        </w:rPr>
        <w:t>均已排好序，因此，将第</w:t>
      </w:r>
      <w:r w:rsidRPr="00C91120">
        <w:rPr>
          <w:rFonts w:hint="eastAsia"/>
        </w:rPr>
        <w:t>i</w:t>
      </w:r>
      <w:r w:rsidRPr="00C91120">
        <w:rPr>
          <w:rFonts w:hint="eastAsia"/>
        </w:rPr>
        <w:t>个记录</w:t>
      </w:r>
      <w:r w:rsidRPr="00C91120">
        <w:rPr>
          <w:rFonts w:hint="eastAsia"/>
        </w:rPr>
        <w:t>Ri</w:t>
      </w:r>
      <w:r w:rsidRPr="00C91120">
        <w:rPr>
          <w:rFonts w:hint="eastAsia"/>
        </w:rPr>
        <w:t>依次与</w:t>
      </w:r>
      <w:r w:rsidRPr="00C91120">
        <w:rPr>
          <w:rFonts w:hint="eastAsia"/>
        </w:rPr>
        <w:t>Ri-1</w:t>
      </w:r>
      <w:r w:rsidRPr="00C91120">
        <w:rPr>
          <w:rFonts w:hint="eastAsia"/>
        </w:rPr>
        <w:t>，…，</w:t>
      </w:r>
      <w:r w:rsidRPr="00C91120">
        <w:rPr>
          <w:rFonts w:hint="eastAsia"/>
        </w:rPr>
        <w:t>R2</w:t>
      </w:r>
      <w:r w:rsidRPr="00C91120">
        <w:rPr>
          <w:rFonts w:hint="eastAsia"/>
        </w:rPr>
        <w:t>，</w:t>
      </w:r>
      <w:r w:rsidRPr="00C91120">
        <w:rPr>
          <w:rFonts w:hint="eastAsia"/>
        </w:rPr>
        <w:t>R1</w:t>
      </w:r>
      <w:r w:rsidRPr="00C91120">
        <w:rPr>
          <w:rFonts w:hint="eastAsia"/>
        </w:rPr>
        <w:t>进行比较，找到合适的位置插入。它简单明了，但速度很慢。</w:t>
      </w:r>
    </w:p>
    <w:p w14:paraId="239E7E05" w14:textId="3A6C65ED" w:rsidR="00532B1C" w:rsidRPr="00C91120" w:rsidRDefault="00532B1C" w:rsidP="007F5CE8">
      <w:pPr>
        <w:ind w:firstLine="420"/>
      </w:pPr>
      <w:r w:rsidRPr="00C91120">
        <w:t>注：对于基本有序的序列，选择直接插入排序方法，时间复杂度近乎线性为：</w:t>
      </w:r>
      <w:r w:rsidRPr="00C91120">
        <w:rPr>
          <w:rFonts w:hint="eastAsia"/>
        </w:rPr>
        <w:t>O</w:t>
      </w:r>
      <w:r w:rsidRPr="00C91120">
        <w:t>(n)</w:t>
      </w:r>
      <w:r w:rsidRPr="00C91120">
        <w:t>。</w:t>
      </w:r>
    </w:p>
    <w:p w14:paraId="12555ACA" w14:textId="77777777" w:rsidR="00532B1C" w:rsidRPr="00C91120" w:rsidRDefault="00532B1C" w:rsidP="00C1578E">
      <w:pPr>
        <w:pStyle w:val="aa"/>
      </w:pPr>
      <w:r w:rsidRPr="00C91120">
        <w:rPr>
          <w:noProof/>
        </w:rPr>
        <w:drawing>
          <wp:inline distT="0" distB="0" distL="0" distR="0" wp14:anchorId="7441CDB1" wp14:editId="1B7D0799">
            <wp:extent cx="3600000" cy="1417289"/>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1417289"/>
                    </a:xfrm>
                    <a:prstGeom prst="rect">
                      <a:avLst/>
                    </a:prstGeom>
                  </pic:spPr>
                </pic:pic>
              </a:graphicData>
            </a:graphic>
          </wp:inline>
        </w:drawing>
      </w:r>
    </w:p>
    <w:p w14:paraId="6F88AA1B" w14:textId="701CC255" w:rsidR="00532B1C" w:rsidRPr="00C91120" w:rsidRDefault="00532B1C" w:rsidP="007F5CE8">
      <w:pPr>
        <w:ind w:firstLine="420"/>
      </w:pPr>
      <w:r w:rsidRPr="00C91120">
        <w:t>3</w:t>
      </w:r>
      <w:r w:rsidRPr="00C91120">
        <w:rPr>
          <w:rFonts w:hint="eastAsia"/>
        </w:rPr>
        <w:t>、希尔（</w:t>
      </w:r>
      <w:r w:rsidRPr="00C91120">
        <w:rPr>
          <w:rFonts w:hint="eastAsia"/>
        </w:rPr>
        <w:t>Shell</w:t>
      </w:r>
      <w:r w:rsidRPr="00C91120">
        <w:rPr>
          <w:rFonts w:hint="eastAsia"/>
        </w:rPr>
        <w:t>）排序：先取一个小于</w:t>
      </w:r>
      <w:r w:rsidRPr="00C91120">
        <w:rPr>
          <w:rFonts w:hint="eastAsia"/>
        </w:rPr>
        <w:t>n</w:t>
      </w:r>
      <w:r w:rsidRPr="00C91120">
        <w:rPr>
          <w:rFonts w:hint="eastAsia"/>
        </w:rPr>
        <w:t>的整数</w:t>
      </w:r>
      <w:r w:rsidRPr="00C91120">
        <w:rPr>
          <w:rFonts w:hint="eastAsia"/>
        </w:rPr>
        <w:t>d</w:t>
      </w:r>
      <w:r w:rsidRPr="001D769E">
        <w:rPr>
          <w:vertAlign w:val="subscript"/>
          <w:rPrChange w:id="590" w:author="Administrator" w:date="2021-06-16T08:48:00Z">
            <w:rPr/>
          </w:rPrChange>
        </w:rPr>
        <w:t>1</w:t>
      </w:r>
      <w:r w:rsidRPr="00C91120">
        <w:rPr>
          <w:rFonts w:hint="eastAsia"/>
        </w:rPr>
        <w:t>作为第一个增量，把文件的全部记录分成</w:t>
      </w:r>
      <w:r w:rsidRPr="00C91120">
        <w:rPr>
          <w:rFonts w:hint="eastAsia"/>
        </w:rPr>
        <w:t>d</w:t>
      </w:r>
      <w:r w:rsidRPr="001D769E">
        <w:rPr>
          <w:vertAlign w:val="subscript"/>
          <w:rPrChange w:id="591" w:author="Administrator" w:date="2021-06-16T08:48:00Z">
            <w:rPr/>
          </w:rPrChange>
        </w:rPr>
        <w:t>1</w:t>
      </w:r>
      <w:r w:rsidRPr="00C91120">
        <w:rPr>
          <w:rFonts w:hint="eastAsia"/>
        </w:rPr>
        <w:t>个组。所有距离为</w:t>
      </w:r>
      <w:del w:id="592" w:author="Administrator" w:date="2021-06-15T17:19:00Z">
        <w:r w:rsidRPr="00C91120" w:rsidDel="00A43627">
          <w:rPr>
            <w:rFonts w:hint="eastAsia"/>
          </w:rPr>
          <w:delText>dl</w:delText>
        </w:r>
      </w:del>
      <w:ins w:id="593" w:author="Administrator" w:date="2021-06-15T17:19:00Z">
        <w:r w:rsidR="00A43627" w:rsidRPr="00C91120">
          <w:rPr>
            <w:rFonts w:hint="eastAsia"/>
          </w:rPr>
          <w:t>d</w:t>
        </w:r>
        <w:r w:rsidR="00A43627" w:rsidRPr="001D769E">
          <w:rPr>
            <w:vertAlign w:val="subscript"/>
            <w:rPrChange w:id="594" w:author="Administrator" w:date="2021-06-16T08:48:00Z">
              <w:rPr/>
            </w:rPrChange>
          </w:rPr>
          <w:t>1</w:t>
        </w:r>
      </w:ins>
      <w:r w:rsidRPr="00C91120">
        <w:rPr>
          <w:rFonts w:hint="eastAsia"/>
        </w:rPr>
        <w:t>的倍数的记录放在同一个组中。先在各组内进行直接插入排序；然后，取第二个增量</w:t>
      </w:r>
      <w:r w:rsidRPr="00C91120">
        <w:rPr>
          <w:rFonts w:hint="eastAsia"/>
        </w:rPr>
        <w:t>d</w:t>
      </w:r>
      <w:r w:rsidRPr="001D769E">
        <w:rPr>
          <w:vertAlign w:val="subscript"/>
          <w:rPrChange w:id="595" w:author="Administrator" w:date="2021-06-16T08:48:00Z">
            <w:rPr/>
          </w:rPrChange>
        </w:rPr>
        <w:t>2</w:t>
      </w:r>
      <w:r w:rsidRPr="00C91120">
        <w:rPr>
          <w:rFonts w:hint="eastAsia"/>
        </w:rPr>
        <w:t>&lt;d</w:t>
      </w:r>
      <w:r w:rsidRPr="001D769E">
        <w:rPr>
          <w:vertAlign w:val="subscript"/>
          <w:rPrChange w:id="596" w:author="Administrator" w:date="2021-06-16T08:48:00Z">
            <w:rPr/>
          </w:rPrChange>
        </w:rPr>
        <w:t>1</w:t>
      </w:r>
      <w:r w:rsidRPr="00C91120">
        <w:rPr>
          <w:rFonts w:hint="eastAsia"/>
        </w:rPr>
        <w:t>重复上述的分组和排序，直至所取的增量</w:t>
      </w:r>
      <w:r w:rsidRPr="00C91120">
        <w:rPr>
          <w:rFonts w:hint="eastAsia"/>
        </w:rPr>
        <w:t>d</w:t>
      </w:r>
      <w:r w:rsidRPr="001D769E">
        <w:rPr>
          <w:vertAlign w:val="subscript"/>
          <w:rPrChange w:id="597" w:author="Administrator" w:date="2021-06-16T08:48:00Z">
            <w:rPr/>
          </w:rPrChange>
        </w:rPr>
        <w:t>t</w:t>
      </w:r>
      <w:r w:rsidRPr="00C91120">
        <w:rPr>
          <w:rFonts w:hint="eastAsia"/>
        </w:rPr>
        <w:t>=</w:t>
      </w:r>
      <w:r w:rsidRPr="001D769E">
        <w:rPr>
          <w:vertAlign w:val="subscript"/>
          <w:rPrChange w:id="598" w:author="Administrator" w:date="2021-06-16T08:48:00Z">
            <w:rPr/>
          </w:rPrChange>
        </w:rPr>
        <w:t>1</w:t>
      </w:r>
      <w:r w:rsidRPr="00C91120">
        <w:rPr>
          <w:rFonts w:hint="eastAsia"/>
        </w:rPr>
        <w:t>(d</w:t>
      </w:r>
      <w:r w:rsidRPr="001D769E">
        <w:rPr>
          <w:vertAlign w:val="subscript"/>
          <w:rPrChange w:id="599" w:author="Administrator" w:date="2021-06-16T08:48:00Z">
            <w:rPr/>
          </w:rPrChange>
        </w:rPr>
        <w:t>t</w:t>
      </w:r>
      <w:r w:rsidRPr="00C91120">
        <w:rPr>
          <w:rFonts w:hint="eastAsia"/>
        </w:rPr>
        <w:t>&lt;d</w:t>
      </w:r>
      <w:r w:rsidRPr="00A43627">
        <w:rPr>
          <w:vertAlign w:val="subscript"/>
          <w:rPrChange w:id="600" w:author="Administrator" w:date="2021-06-15T17:20:00Z">
            <w:rPr/>
          </w:rPrChange>
        </w:rPr>
        <w:t>t</w:t>
      </w:r>
      <w:r w:rsidRPr="00A43627">
        <w:rPr>
          <w:rFonts w:hint="eastAsia"/>
          <w:vertAlign w:val="subscript"/>
          <w:rPrChange w:id="601" w:author="Administrator" w:date="2021-06-15T17:20:00Z">
            <w:rPr>
              <w:rFonts w:hint="eastAsia"/>
            </w:rPr>
          </w:rPrChange>
        </w:rPr>
        <w:t>–</w:t>
      </w:r>
      <w:del w:id="602" w:author="Administrator" w:date="2021-06-15T17:20:00Z">
        <w:r w:rsidRPr="00A43627" w:rsidDel="00A43627">
          <w:rPr>
            <w:vertAlign w:val="subscript"/>
            <w:rPrChange w:id="603" w:author="Administrator" w:date="2021-06-15T17:20:00Z">
              <w:rPr/>
            </w:rPrChange>
          </w:rPr>
          <w:delText>l</w:delText>
        </w:r>
      </w:del>
      <w:ins w:id="604" w:author="Administrator" w:date="2021-06-15T17:20:00Z">
        <w:r w:rsidR="00A43627" w:rsidRPr="00A43627">
          <w:rPr>
            <w:vertAlign w:val="subscript"/>
            <w:rPrChange w:id="605" w:author="Administrator" w:date="2021-06-15T17:20:00Z">
              <w:rPr/>
            </w:rPrChange>
          </w:rPr>
          <w:t>1</w:t>
        </w:r>
      </w:ins>
      <w:r w:rsidRPr="00C91120">
        <w:rPr>
          <w:rFonts w:hint="eastAsia"/>
        </w:rPr>
        <w:t>&lt;O&lt;d</w:t>
      </w:r>
      <w:r w:rsidRPr="001D769E">
        <w:rPr>
          <w:vertAlign w:val="subscript"/>
          <w:rPrChange w:id="606" w:author="Administrator" w:date="2021-06-16T08:48:00Z">
            <w:rPr/>
          </w:rPrChange>
        </w:rPr>
        <w:t>2</w:t>
      </w:r>
      <w:r w:rsidRPr="00C91120">
        <w:rPr>
          <w:rFonts w:hint="eastAsia"/>
        </w:rPr>
        <w:t>&lt;d</w:t>
      </w:r>
      <w:r w:rsidRPr="001D769E">
        <w:rPr>
          <w:vertAlign w:val="subscript"/>
          <w:rPrChange w:id="607" w:author="Administrator" w:date="2021-06-16T08:48:00Z">
            <w:rPr/>
          </w:rPrChange>
        </w:rPr>
        <w:t>1</w:t>
      </w:r>
      <w:r w:rsidRPr="00C91120">
        <w:rPr>
          <w:rFonts w:hint="eastAsia"/>
        </w:rPr>
        <w:t>)</w:t>
      </w:r>
      <w:r w:rsidRPr="00C91120">
        <w:rPr>
          <w:rFonts w:hint="eastAsia"/>
        </w:rPr>
        <w:t>，即所有记录放在同一组中进行直接插入排序为止。该方法实质上是一种分组插入方法。</w:t>
      </w:r>
    </w:p>
    <w:p w14:paraId="68F2CCE3" w14:textId="12822CFA" w:rsidR="00532B1C" w:rsidRPr="00C91120" w:rsidRDefault="00383E64" w:rsidP="00A43627">
      <w:pPr>
        <w:pStyle w:val="aa"/>
      </w:pPr>
      <w:r w:rsidRPr="00A459A4">
        <w:object w:dxaOrig="6841" w:dyaOrig="3109" w14:anchorId="0E33F135">
          <v:shape id="_x0000_i1047" type="#_x0000_t75" style="width:295.5pt;height:136.5pt" o:ole="">
            <v:imagedata r:id="rId107" o:title="" blacklevel="-.5"/>
          </v:shape>
          <o:OLEObject Type="Embed" ProgID="Visio.Drawing.15" ShapeID="_x0000_i1047" DrawAspect="Content" ObjectID="_1685428984" r:id="rId108"/>
        </w:object>
      </w:r>
    </w:p>
    <w:p w14:paraId="45AAFCB4" w14:textId="77777777" w:rsidR="00532B1C" w:rsidRPr="00C91120" w:rsidRDefault="00532B1C" w:rsidP="007F5CE8">
      <w:pPr>
        <w:ind w:firstLine="420"/>
      </w:pPr>
      <w:r w:rsidRPr="00C91120">
        <w:t>4</w:t>
      </w:r>
      <w:r w:rsidRPr="00C91120">
        <w:rPr>
          <w:rFonts w:hint="eastAsia"/>
        </w:rPr>
        <w:t>、直接选择排序的过程是，首先在所有记录中选出排序码最小的记录，把它与第</w:t>
      </w:r>
      <w:r w:rsidRPr="00C91120">
        <w:rPr>
          <w:rFonts w:hint="eastAsia"/>
        </w:rPr>
        <w:t>1</w:t>
      </w:r>
      <w:r w:rsidRPr="00C91120">
        <w:rPr>
          <w:rFonts w:hint="eastAsia"/>
        </w:rPr>
        <w:t>个记录交换，然后在其余的记录内选出排序码最小的记录，与第</w:t>
      </w:r>
      <w:r w:rsidRPr="00C91120">
        <w:rPr>
          <w:rFonts w:hint="eastAsia"/>
        </w:rPr>
        <w:t>2</w:t>
      </w:r>
      <w:r w:rsidRPr="00C91120">
        <w:rPr>
          <w:rFonts w:hint="eastAsia"/>
        </w:rPr>
        <w:t>个记录交换……依次类推，直到所有记录排完为止。</w:t>
      </w:r>
    </w:p>
    <w:p w14:paraId="4BAD4FDE" w14:textId="42C20F58" w:rsidR="00532B1C" w:rsidRPr="00C91120" w:rsidRDefault="00A43627" w:rsidP="00A43627">
      <w:pPr>
        <w:pStyle w:val="aa"/>
      </w:pPr>
      <w:r w:rsidRPr="00A459A4">
        <w:object w:dxaOrig="6000" w:dyaOrig="2317" w14:anchorId="79B94821">
          <v:shape id="_x0000_i1048" type="#_x0000_t75" style="width:244.5pt;height:93.75pt" o:ole="">
            <v:imagedata r:id="rId109" o:title=""/>
          </v:shape>
          <o:OLEObject Type="Embed" ProgID="Visio.Drawing.15" ShapeID="_x0000_i1048" DrawAspect="Content" ObjectID="_1685428985" r:id="rId110"/>
        </w:object>
      </w:r>
    </w:p>
    <w:p w14:paraId="52DDE69E" w14:textId="77777777" w:rsidR="00532B1C" w:rsidRPr="00C91120" w:rsidRDefault="00532B1C" w:rsidP="007F5CE8">
      <w:pPr>
        <w:ind w:firstLine="420"/>
      </w:pPr>
      <w:r w:rsidRPr="00C91120">
        <w:t>5</w:t>
      </w:r>
      <w:r w:rsidRPr="00C91120">
        <w:rPr>
          <w:rFonts w:hint="eastAsia"/>
        </w:rPr>
        <w:t>、堆排序</w:t>
      </w:r>
    </w:p>
    <w:p w14:paraId="25E5159D" w14:textId="77777777" w:rsidR="00532B1C" w:rsidRPr="00C91120" w:rsidRDefault="00532B1C" w:rsidP="007F5CE8">
      <w:pPr>
        <w:ind w:firstLine="420"/>
      </w:pPr>
      <w:r w:rsidRPr="00C91120">
        <w:t>（</w:t>
      </w:r>
      <w:r w:rsidRPr="00C91120">
        <w:rPr>
          <w:rFonts w:hint="eastAsia"/>
        </w:rPr>
        <w:t>1</w:t>
      </w:r>
      <w:r w:rsidRPr="00C91120">
        <w:t>）堆的定义：</w:t>
      </w:r>
      <w:r w:rsidRPr="00C91120">
        <w:rPr>
          <w:rFonts w:hint="eastAsia"/>
        </w:rPr>
        <w:t>设有</w:t>
      </w:r>
      <w:r w:rsidRPr="00C91120">
        <w:rPr>
          <w:rFonts w:hint="eastAsia"/>
        </w:rPr>
        <w:t>n</w:t>
      </w:r>
      <w:r w:rsidRPr="00C91120">
        <w:rPr>
          <w:rFonts w:hint="eastAsia"/>
        </w:rPr>
        <w:t>个元素的序列</w:t>
      </w:r>
      <w:r w:rsidRPr="00C91120">
        <w:rPr>
          <w:rFonts w:hint="eastAsia"/>
        </w:rPr>
        <w:t>{K</w:t>
      </w:r>
      <w:r w:rsidRPr="00BF2BDF">
        <w:rPr>
          <w:rFonts w:hint="eastAsia"/>
          <w:vertAlign w:val="subscript"/>
        </w:rPr>
        <w:t>1</w:t>
      </w:r>
      <w:r w:rsidRPr="00C91120">
        <w:rPr>
          <w:rFonts w:hint="eastAsia"/>
        </w:rPr>
        <w:t>，</w:t>
      </w:r>
      <w:r w:rsidRPr="00C91120">
        <w:rPr>
          <w:rFonts w:hint="eastAsia"/>
        </w:rPr>
        <w:t>K</w:t>
      </w:r>
      <w:r w:rsidRPr="00BF2BDF">
        <w:rPr>
          <w:rFonts w:hint="eastAsia"/>
          <w:vertAlign w:val="subscript"/>
        </w:rPr>
        <w:t>2</w:t>
      </w:r>
      <w:r w:rsidRPr="00C91120">
        <w:rPr>
          <w:rFonts w:hint="eastAsia"/>
        </w:rPr>
        <w:t>，…，</w:t>
      </w:r>
      <w:r w:rsidRPr="00C91120">
        <w:rPr>
          <w:rFonts w:hint="eastAsia"/>
        </w:rPr>
        <w:t>K</w:t>
      </w:r>
      <w:r w:rsidRPr="00BF2BDF">
        <w:rPr>
          <w:rFonts w:hint="eastAsia"/>
          <w:vertAlign w:val="subscript"/>
        </w:rPr>
        <w:t>n</w:t>
      </w:r>
      <w:r w:rsidRPr="00C91120">
        <w:rPr>
          <w:rFonts w:hint="eastAsia"/>
        </w:rPr>
        <w:t>}</w:t>
      </w:r>
      <w:r w:rsidRPr="00C91120">
        <w:rPr>
          <w:rFonts w:hint="eastAsia"/>
        </w:rPr>
        <w:t>，当且仅当满足下述关系之一时，称之为堆。</w:t>
      </w:r>
    </w:p>
    <w:p w14:paraId="607AF62F" w14:textId="77777777" w:rsidR="00532B1C" w:rsidRPr="00C91120" w:rsidRDefault="00532B1C" w:rsidP="007F5CE8">
      <w:pPr>
        <w:ind w:firstLine="420"/>
      </w:pPr>
      <w:r w:rsidRPr="00C91120">
        <w:rPr>
          <w:rFonts w:hint="eastAsia"/>
        </w:rPr>
        <w:t>小顶堆：</w:t>
      </w:r>
      <w:r w:rsidRPr="00C91120">
        <w:rPr>
          <w:rFonts w:hint="eastAsia"/>
        </w:rPr>
        <w:t>K</w:t>
      </w:r>
      <w:r w:rsidRPr="00BF2BDF">
        <w:rPr>
          <w:rFonts w:hint="eastAsia"/>
          <w:vertAlign w:val="subscript"/>
        </w:rPr>
        <w:t>i</w:t>
      </w:r>
      <w:r w:rsidRPr="00C91120">
        <w:rPr>
          <w:rFonts w:hint="eastAsia"/>
        </w:rPr>
        <w:t>≤</w:t>
      </w:r>
      <w:r w:rsidRPr="00C91120">
        <w:rPr>
          <w:rFonts w:hint="eastAsia"/>
        </w:rPr>
        <w:t>K</w:t>
      </w:r>
      <w:r w:rsidRPr="00BF2BDF">
        <w:rPr>
          <w:rFonts w:hint="eastAsia"/>
          <w:vertAlign w:val="subscript"/>
        </w:rPr>
        <w:t>2i</w:t>
      </w:r>
      <w:r w:rsidRPr="00C91120">
        <w:rPr>
          <w:rFonts w:hint="eastAsia"/>
        </w:rPr>
        <w:t xml:space="preserve"> </w:t>
      </w:r>
      <w:r w:rsidRPr="00C91120">
        <w:rPr>
          <w:rFonts w:hint="eastAsia"/>
        </w:rPr>
        <w:t>且</w:t>
      </w:r>
      <w:r w:rsidRPr="00C91120">
        <w:rPr>
          <w:rFonts w:hint="eastAsia"/>
        </w:rPr>
        <w:t>K</w:t>
      </w:r>
      <w:r w:rsidRPr="00BF2BDF">
        <w:rPr>
          <w:rFonts w:hint="eastAsia"/>
          <w:vertAlign w:val="subscript"/>
        </w:rPr>
        <w:t>i</w:t>
      </w:r>
      <w:r w:rsidRPr="00C91120">
        <w:rPr>
          <w:rFonts w:hint="eastAsia"/>
        </w:rPr>
        <w:t>≤</w:t>
      </w:r>
      <w:r w:rsidRPr="00C91120">
        <w:rPr>
          <w:rFonts w:hint="eastAsia"/>
        </w:rPr>
        <w:t>K</w:t>
      </w:r>
      <w:r w:rsidRPr="00BF2BDF">
        <w:rPr>
          <w:rFonts w:hint="eastAsia"/>
          <w:vertAlign w:val="subscript"/>
        </w:rPr>
        <w:t>2i</w:t>
      </w:r>
      <w:r w:rsidRPr="00C91120">
        <w:rPr>
          <w:rFonts w:hint="eastAsia"/>
        </w:rPr>
        <w:t xml:space="preserve"> +1</w:t>
      </w:r>
      <w:r w:rsidRPr="00C91120">
        <w:rPr>
          <w:rFonts w:hint="eastAsia"/>
        </w:rPr>
        <w:t>；</w:t>
      </w:r>
    </w:p>
    <w:p w14:paraId="68435438" w14:textId="77777777" w:rsidR="00532B1C" w:rsidRPr="00C91120" w:rsidRDefault="00532B1C" w:rsidP="007F5CE8">
      <w:pPr>
        <w:ind w:firstLine="420"/>
      </w:pPr>
      <w:r w:rsidRPr="00C91120">
        <w:rPr>
          <w:rFonts w:hint="eastAsia"/>
        </w:rPr>
        <w:t>大顶堆：</w:t>
      </w:r>
      <w:r w:rsidRPr="00C91120">
        <w:rPr>
          <w:rFonts w:hint="eastAsia"/>
        </w:rPr>
        <w:t>K</w:t>
      </w:r>
      <w:r w:rsidRPr="00BF2BDF">
        <w:rPr>
          <w:rFonts w:hint="eastAsia"/>
          <w:vertAlign w:val="subscript"/>
        </w:rPr>
        <w:t>i</w:t>
      </w:r>
      <w:r w:rsidRPr="00C91120">
        <w:rPr>
          <w:rFonts w:hint="eastAsia"/>
        </w:rPr>
        <w:t>≥</w:t>
      </w:r>
      <w:r w:rsidRPr="00C91120">
        <w:rPr>
          <w:rFonts w:hint="eastAsia"/>
        </w:rPr>
        <w:t>K</w:t>
      </w:r>
      <w:r w:rsidRPr="00BF2BDF">
        <w:rPr>
          <w:rFonts w:hint="eastAsia"/>
          <w:vertAlign w:val="subscript"/>
        </w:rPr>
        <w:t>2i</w:t>
      </w:r>
      <w:r w:rsidRPr="00C91120">
        <w:rPr>
          <w:rFonts w:hint="eastAsia"/>
        </w:rPr>
        <w:t xml:space="preserve"> </w:t>
      </w:r>
      <w:r w:rsidRPr="00C91120">
        <w:rPr>
          <w:rFonts w:hint="eastAsia"/>
        </w:rPr>
        <w:t>且</w:t>
      </w:r>
      <w:r w:rsidRPr="00C91120">
        <w:rPr>
          <w:rFonts w:hint="eastAsia"/>
        </w:rPr>
        <w:t>K</w:t>
      </w:r>
      <w:r w:rsidRPr="00BF2BDF">
        <w:rPr>
          <w:rFonts w:hint="eastAsia"/>
          <w:vertAlign w:val="subscript"/>
        </w:rPr>
        <w:t>i</w:t>
      </w:r>
      <w:r w:rsidRPr="00C91120">
        <w:rPr>
          <w:rFonts w:hint="eastAsia"/>
        </w:rPr>
        <w:t>≥</w:t>
      </w:r>
      <w:r w:rsidRPr="00C91120">
        <w:rPr>
          <w:rFonts w:hint="eastAsia"/>
        </w:rPr>
        <w:t>K</w:t>
      </w:r>
      <w:r w:rsidRPr="00BF2BDF">
        <w:rPr>
          <w:rFonts w:hint="eastAsia"/>
          <w:vertAlign w:val="subscript"/>
        </w:rPr>
        <w:t>2i</w:t>
      </w:r>
      <w:r w:rsidRPr="00C91120">
        <w:rPr>
          <w:rFonts w:hint="eastAsia"/>
        </w:rPr>
        <w:t xml:space="preserve"> +1 </w:t>
      </w:r>
      <w:r w:rsidRPr="00C91120">
        <w:rPr>
          <w:rFonts w:hint="eastAsia"/>
        </w:rPr>
        <w:t>。</w:t>
      </w:r>
    </w:p>
    <w:p w14:paraId="7A02DECD" w14:textId="77777777" w:rsidR="00532B1C" w:rsidRPr="00C91120" w:rsidRDefault="00532B1C" w:rsidP="007F5CE8">
      <w:pPr>
        <w:ind w:firstLine="420"/>
      </w:pPr>
      <w:r w:rsidRPr="00C91120">
        <w:t>（</w:t>
      </w:r>
      <w:r w:rsidRPr="00C91120">
        <w:rPr>
          <w:rFonts w:hint="eastAsia"/>
        </w:rPr>
        <w:t>2</w:t>
      </w:r>
      <w:r w:rsidRPr="00C91120">
        <w:t>）</w:t>
      </w:r>
      <w:r w:rsidRPr="00C91120">
        <w:rPr>
          <w:rFonts w:hint="eastAsia"/>
        </w:rPr>
        <w:t>堆排序的基本思想为：先将序列建立堆，然后输出堆顶元素，再将剩下的序列建立堆，然后再输出堆顶元素，依此类推，直到所有元素均输出为止，此时元素输出的序列就是一个有序序列。</w:t>
      </w:r>
    </w:p>
    <w:p w14:paraId="5B2A6558" w14:textId="6222C65C" w:rsidR="00532B1C" w:rsidRPr="00C91120" w:rsidRDefault="00532B1C" w:rsidP="007F5CE8">
      <w:pPr>
        <w:ind w:firstLine="420"/>
      </w:pPr>
      <w:r w:rsidRPr="00C91120">
        <w:t>（</w:t>
      </w:r>
      <w:r w:rsidRPr="00C91120">
        <w:rPr>
          <w:rFonts w:hint="eastAsia"/>
        </w:rPr>
        <w:t>3</w:t>
      </w:r>
      <w:r w:rsidRPr="00C91120">
        <w:t>）</w:t>
      </w:r>
      <w:r w:rsidRPr="00C91120">
        <w:rPr>
          <w:rFonts w:hint="eastAsia"/>
        </w:rPr>
        <w:t>堆排序的算法步骤如下</w:t>
      </w:r>
      <w:del w:id="608" w:author="Administrator" w:date="2021-06-15T10:34:00Z">
        <w:r w:rsidRPr="00C91120" w:rsidDel="00D43D95">
          <w:rPr>
            <w:rFonts w:hint="eastAsia"/>
          </w:rPr>
          <w:delText>(</w:delText>
        </w:r>
      </w:del>
      <w:ins w:id="609" w:author="Administrator" w:date="2021-06-15T10:34:00Z">
        <w:r w:rsidR="00D43D95">
          <w:rPr>
            <w:rFonts w:hint="eastAsia"/>
          </w:rPr>
          <w:t>（</w:t>
        </w:r>
      </w:ins>
      <w:r w:rsidRPr="00C91120">
        <w:rPr>
          <w:rFonts w:hint="eastAsia"/>
        </w:rPr>
        <w:t>以大顶堆为例</w:t>
      </w:r>
      <w:del w:id="610" w:author="Administrator" w:date="2021-06-15T10:34:00Z">
        <w:r w:rsidRPr="00C91120" w:rsidDel="00D43D95">
          <w:rPr>
            <w:rFonts w:hint="eastAsia"/>
          </w:rPr>
          <w:delText>)</w:delText>
        </w:r>
      </w:del>
      <w:ins w:id="611" w:author="Administrator" w:date="2021-06-15T10:34:00Z">
        <w:r w:rsidR="00D43D95">
          <w:rPr>
            <w:rFonts w:hint="eastAsia"/>
          </w:rPr>
          <w:t>）</w:t>
        </w:r>
      </w:ins>
      <w:r w:rsidRPr="00C91120">
        <w:rPr>
          <w:rFonts w:hint="eastAsia"/>
        </w:rPr>
        <w:t>：</w:t>
      </w:r>
    </w:p>
    <w:p w14:paraId="047EB903" w14:textId="77777777" w:rsidR="00532B1C" w:rsidRPr="00C91120" w:rsidRDefault="00532B1C" w:rsidP="007F5CE8">
      <w:pPr>
        <w:ind w:firstLine="420"/>
      </w:pPr>
      <w:r w:rsidRPr="00C91120">
        <w:rPr>
          <w:rFonts w:hint="eastAsia"/>
        </w:rPr>
        <w:t>初始时将顺序表</w:t>
      </w:r>
      <w:r w:rsidRPr="00C91120">
        <w:rPr>
          <w:rFonts w:hint="eastAsia"/>
        </w:rPr>
        <w:t>R[1</w:t>
      </w:r>
      <w:r>
        <w:t>…</w:t>
      </w:r>
      <w:r w:rsidRPr="00C91120">
        <w:rPr>
          <w:rFonts w:hint="eastAsia"/>
        </w:rPr>
        <w:t>n]</w:t>
      </w:r>
      <w:r w:rsidRPr="00C91120">
        <w:rPr>
          <w:rFonts w:hint="eastAsia"/>
        </w:rPr>
        <w:t>中元素建立为一个大顶堆，堆顶位于</w:t>
      </w:r>
      <w:r w:rsidRPr="00C91120">
        <w:rPr>
          <w:rFonts w:hint="eastAsia"/>
        </w:rPr>
        <w:t>R[1]</w:t>
      </w:r>
      <w:r w:rsidRPr="00C91120">
        <w:rPr>
          <w:rFonts w:hint="eastAsia"/>
        </w:rPr>
        <w:t>，待序区为</w:t>
      </w:r>
      <w:r w:rsidRPr="00C91120">
        <w:rPr>
          <w:rFonts w:hint="eastAsia"/>
        </w:rPr>
        <w:t>R[1</w:t>
      </w:r>
      <w:r>
        <w:t>…</w:t>
      </w:r>
      <w:r w:rsidRPr="00C91120">
        <w:rPr>
          <w:rFonts w:hint="eastAsia"/>
        </w:rPr>
        <w:t>n]</w:t>
      </w:r>
      <w:r w:rsidRPr="00C91120">
        <w:rPr>
          <w:rFonts w:hint="eastAsia"/>
        </w:rPr>
        <w:t>。</w:t>
      </w:r>
    </w:p>
    <w:p w14:paraId="0C8C6BFA" w14:textId="77777777" w:rsidR="00532B1C" w:rsidRPr="00C91120" w:rsidRDefault="00532B1C" w:rsidP="007F5CE8">
      <w:pPr>
        <w:ind w:firstLine="420"/>
      </w:pPr>
      <w:r w:rsidRPr="00C91120">
        <w:rPr>
          <w:rFonts w:hint="eastAsia"/>
        </w:rPr>
        <w:t>循环执行步骤</w:t>
      </w:r>
      <w:r w:rsidRPr="00C91120">
        <w:rPr>
          <w:rFonts w:hint="eastAsia"/>
        </w:rPr>
        <w:t>3</w:t>
      </w:r>
      <w:r w:rsidRPr="00C91120">
        <w:rPr>
          <w:rFonts w:hint="eastAsia"/>
        </w:rPr>
        <w:t>～步骤</w:t>
      </w:r>
      <w:r w:rsidRPr="00C91120">
        <w:rPr>
          <w:rFonts w:hint="eastAsia"/>
        </w:rPr>
        <w:t>4</w:t>
      </w:r>
      <w:r w:rsidRPr="00C91120">
        <w:rPr>
          <w:rFonts w:hint="eastAsia"/>
        </w:rPr>
        <w:t>，共</w:t>
      </w:r>
      <w:r w:rsidRPr="00C91120">
        <w:rPr>
          <w:rFonts w:hint="eastAsia"/>
        </w:rPr>
        <w:t>n-1</w:t>
      </w:r>
      <w:r w:rsidRPr="00C91120">
        <w:rPr>
          <w:rFonts w:hint="eastAsia"/>
        </w:rPr>
        <w:t>次。</w:t>
      </w:r>
    </w:p>
    <w:p w14:paraId="02171F08" w14:textId="77777777" w:rsidR="00532B1C" w:rsidRPr="00C91120" w:rsidRDefault="00532B1C" w:rsidP="007F5CE8">
      <w:pPr>
        <w:ind w:firstLine="420"/>
      </w:pPr>
      <w:r w:rsidRPr="00C91120">
        <w:rPr>
          <w:rFonts w:hint="eastAsia"/>
        </w:rPr>
        <w:t>假设为第</w:t>
      </w:r>
      <w:r w:rsidRPr="00C91120">
        <w:rPr>
          <w:rFonts w:hint="eastAsia"/>
        </w:rPr>
        <w:t xml:space="preserve">i </w:t>
      </w:r>
      <w:r w:rsidRPr="00C91120">
        <w:rPr>
          <w:rFonts w:hint="eastAsia"/>
        </w:rPr>
        <w:t>运行，则待序区为</w:t>
      </w:r>
      <w:r w:rsidRPr="00C91120">
        <w:rPr>
          <w:rFonts w:hint="eastAsia"/>
        </w:rPr>
        <w:t>R[1</w:t>
      </w:r>
      <w:r>
        <w:t>…</w:t>
      </w:r>
      <w:r w:rsidRPr="00C91120">
        <w:rPr>
          <w:rFonts w:hint="eastAsia"/>
        </w:rPr>
        <w:t>n-i+1]</w:t>
      </w:r>
      <w:r w:rsidRPr="00C91120">
        <w:rPr>
          <w:rFonts w:hint="eastAsia"/>
        </w:rPr>
        <w:t>，将堆顶元素</w:t>
      </w:r>
      <w:r w:rsidRPr="00C91120">
        <w:rPr>
          <w:rFonts w:hint="eastAsia"/>
        </w:rPr>
        <w:t>R[1]</w:t>
      </w:r>
      <w:r w:rsidRPr="00C91120">
        <w:rPr>
          <w:rFonts w:hint="eastAsia"/>
        </w:rPr>
        <w:t>与待序区尾元素</w:t>
      </w:r>
      <w:r w:rsidRPr="00C91120">
        <w:rPr>
          <w:rFonts w:hint="eastAsia"/>
        </w:rPr>
        <w:t>R[n-i+1]</w:t>
      </w:r>
      <w:r w:rsidRPr="00C91120">
        <w:rPr>
          <w:rFonts w:hint="eastAsia"/>
        </w:rPr>
        <w:t>交换，此时顶点元素被输出，新的待序区为</w:t>
      </w:r>
      <w:r w:rsidRPr="00C91120">
        <w:rPr>
          <w:rFonts w:hint="eastAsia"/>
        </w:rPr>
        <w:t>R[1</w:t>
      </w:r>
      <w:r>
        <w:t>…</w:t>
      </w:r>
      <w:r w:rsidRPr="00C91120">
        <w:rPr>
          <w:rFonts w:hint="eastAsia"/>
        </w:rPr>
        <w:t>n-i ]</w:t>
      </w:r>
      <w:r w:rsidRPr="00C91120">
        <w:rPr>
          <w:rFonts w:hint="eastAsia"/>
        </w:rPr>
        <w:t>。</w:t>
      </w:r>
    </w:p>
    <w:p w14:paraId="4C0E14C7" w14:textId="77777777" w:rsidR="00532B1C" w:rsidRPr="00C91120" w:rsidRDefault="00532B1C" w:rsidP="007F5CE8">
      <w:pPr>
        <w:ind w:firstLine="420"/>
      </w:pPr>
      <w:r w:rsidRPr="00C91120">
        <w:rPr>
          <w:rFonts w:hint="eastAsia"/>
        </w:rPr>
        <w:t>待序区对应的堆已经被破坏，将之重新调整为大顶堆。</w:t>
      </w:r>
    </w:p>
    <w:p w14:paraId="533FE9D7" w14:textId="32BDF37B" w:rsidR="00532B1C" w:rsidRPr="00C91120" w:rsidRDefault="00532B1C" w:rsidP="007F5CE8">
      <w:pPr>
        <w:ind w:firstLine="420"/>
      </w:pPr>
      <w:r w:rsidRPr="00C91120">
        <w:rPr>
          <w:rFonts w:hint="eastAsia"/>
        </w:rPr>
        <w:t>（</w:t>
      </w:r>
      <w:r w:rsidRPr="00C91120">
        <w:rPr>
          <w:rFonts w:hint="eastAsia"/>
        </w:rPr>
        <w:t>4</w:t>
      </w:r>
      <w:r w:rsidRPr="00C91120">
        <w:rPr>
          <w:rFonts w:hint="eastAsia"/>
        </w:rPr>
        <w:t>）堆排序时间复杂度为：</w:t>
      </w:r>
      <w:r w:rsidRPr="00C91120">
        <w:rPr>
          <w:rFonts w:hint="eastAsia"/>
        </w:rPr>
        <w:t>O</w:t>
      </w:r>
      <w:r w:rsidRPr="00C91120">
        <w:t>(nlog</w:t>
      </w:r>
      <w:r w:rsidRPr="00C91120">
        <w:rPr>
          <w:vertAlign w:val="subscript"/>
        </w:rPr>
        <w:t>2</w:t>
      </w:r>
      <w:r w:rsidRPr="00C91120">
        <w:t>n)</w:t>
      </w:r>
      <w:r w:rsidRPr="00C91120">
        <w:t>，是不稳定的排序。</w:t>
      </w:r>
    </w:p>
    <w:p w14:paraId="55FABBE4" w14:textId="77777777" w:rsidR="00532B1C" w:rsidRPr="00C91120" w:rsidRDefault="00532B1C" w:rsidP="007F5CE8">
      <w:pPr>
        <w:ind w:firstLine="420"/>
      </w:pPr>
      <w:r w:rsidRPr="00C91120">
        <w:t>6</w:t>
      </w:r>
      <w:r w:rsidRPr="00C91120">
        <w:rPr>
          <w:rFonts w:hint="eastAsia"/>
        </w:rPr>
        <w:t>、冒泡排序的基本思想是，通过相邻元素之间的比较和交换，将排序码较小的元素逐渐从底部移向顶部。由于整个排序的过程就像水底下的气泡一样逐渐向上冒，因此称为冒泡算法。</w:t>
      </w:r>
    </w:p>
    <w:p w14:paraId="0F06EB0E" w14:textId="77777777" w:rsidR="00532B1C" w:rsidRPr="00C91120" w:rsidRDefault="00532B1C" w:rsidP="00A43627">
      <w:pPr>
        <w:pStyle w:val="aa"/>
      </w:pPr>
      <w:r w:rsidRPr="00A459A4">
        <w:object w:dxaOrig="5941" w:dyaOrig="3733" w14:anchorId="54111DF0">
          <v:shape id="_x0000_i1049" type="#_x0000_t75" style="width:251.25pt;height:158.25pt" o:ole="">
            <v:imagedata r:id="rId111" o:title=""/>
          </v:shape>
          <o:OLEObject Type="Embed" ProgID="Visio.Drawing.15" ShapeID="_x0000_i1049" DrawAspect="Content" ObjectID="_1685428986" r:id="rId112"/>
        </w:object>
      </w:r>
    </w:p>
    <w:p w14:paraId="177427AB" w14:textId="77777777" w:rsidR="00532B1C" w:rsidRPr="00C91120" w:rsidRDefault="00532B1C" w:rsidP="007F5CE8">
      <w:pPr>
        <w:ind w:firstLine="420"/>
      </w:pPr>
      <w:r w:rsidRPr="00C91120">
        <w:t>7</w:t>
      </w:r>
      <w:r w:rsidRPr="00C91120">
        <w:t>、</w:t>
      </w:r>
      <w:r w:rsidRPr="00C91120">
        <w:rPr>
          <w:rFonts w:hint="eastAsia"/>
        </w:rPr>
        <w:t>快速排序采用的是分治法，其基本思想是将原问题分解成若干个规模更小但结构与原问题相似的子问题。通过递归地解决这些子问题，然后再将这些子问题的解组合成原问题的解。</w:t>
      </w:r>
    </w:p>
    <w:p w14:paraId="5E228BB5" w14:textId="77777777" w:rsidR="00532B1C" w:rsidRPr="00C91120" w:rsidRDefault="00532B1C" w:rsidP="007F5CE8">
      <w:pPr>
        <w:ind w:firstLine="420"/>
      </w:pPr>
      <w:r w:rsidRPr="00C91120">
        <w:rPr>
          <w:rFonts w:hint="eastAsia"/>
        </w:rPr>
        <w:t>快速排序通常包括两个步骤：</w:t>
      </w:r>
    </w:p>
    <w:p w14:paraId="6E568E9F" w14:textId="77777777" w:rsidR="00532B1C" w:rsidRPr="00C91120" w:rsidRDefault="00532B1C" w:rsidP="007F5CE8">
      <w:pPr>
        <w:ind w:firstLine="420"/>
      </w:pPr>
      <w:r w:rsidRPr="00C91120">
        <w:rPr>
          <w:rFonts w:hint="eastAsia"/>
        </w:rPr>
        <w:t>第一步，在待排序的</w:t>
      </w:r>
      <w:r w:rsidRPr="00C91120">
        <w:rPr>
          <w:rFonts w:hint="eastAsia"/>
        </w:rPr>
        <w:t>n</w:t>
      </w:r>
      <w:r w:rsidRPr="00C91120">
        <w:rPr>
          <w:rFonts w:hint="eastAsia"/>
        </w:rPr>
        <w:t>个记录中任取一个记录，以该记录的排序码为准，将所有记录都分成两组，第</w:t>
      </w:r>
      <w:r w:rsidRPr="00C91120">
        <w:rPr>
          <w:rFonts w:hint="eastAsia"/>
        </w:rPr>
        <w:t>1</w:t>
      </w:r>
      <w:r w:rsidRPr="00C91120">
        <w:rPr>
          <w:rFonts w:hint="eastAsia"/>
        </w:rPr>
        <w:t>组都小于该数，第</w:t>
      </w:r>
      <w:r w:rsidRPr="00C91120">
        <w:rPr>
          <w:rFonts w:hint="eastAsia"/>
        </w:rPr>
        <w:t>2</w:t>
      </w:r>
      <w:r w:rsidRPr="00C91120">
        <w:rPr>
          <w:rFonts w:hint="eastAsia"/>
        </w:rPr>
        <w:t>组都大于该数，如图所示。</w:t>
      </w:r>
    </w:p>
    <w:p w14:paraId="09AA4ADF" w14:textId="77777777" w:rsidR="00532B1C" w:rsidRPr="00C91120" w:rsidRDefault="00532B1C" w:rsidP="007F5CE8">
      <w:pPr>
        <w:ind w:firstLine="420"/>
      </w:pPr>
      <w:r w:rsidRPr="00C91120">
        <w:rPr>
          <w:rFonts w:hint="eastAsia"/>
        </w:rPr>
        <w:t>第二步，采用相同的方法对左、右两组分别进行排序，直到所有记录都排到相应的位置为止。</w:t>
      </w:r>
    </w:p>
    <w:p w14:paraId="65071012" w14:textId="77777777" w:rsidR="00532B1C" w:rsidRPr="00C91120" w:rsidRDefault="00532B1C" w:rsidP="00A43627">
      <w:pPr>
        <w:pStyle w:val="aa"/>
      </w:pPr>
      <w:r w:rsidRPr="00A459A4">
        <w:object w:dxaOrig="5557" w:dyaOrig="7381" w14:anchorId="2FB65515">
          <v:shape id="_x0000_i1050" type="#_x0000_t75" style="width:201.75pt;height:266.25pt" o:ole="">
            <v:imagedata r:id="rId113" o:title=""/>
          </v:shape>
          <o:OLEObject Type="Embed" ProgID="Visio.Drawing.15" ShapeID="_x0000_i1050" DrawAspect="Content" ObjectID="_1685428987" r:id="rId114"/>
        </w:object>
      </w:r>
    </w:p>
    <w:p w14:paraId="5B00722E" w14:textId="7863EB97" w:rsidR="00532B1C" w:rsidRPr="00C91120" w:rsidRDefault="00532B1C" w:rsidP="007F5CE8">
      <w:pPr>
        <w:ind w:firstLine="420"/>
      </w:pPr>
      <w:r w:rsidRPr="00C91120">
        <w:t>8</w:t>
      </w:r>
      <w:r w:rsidRPr="00C91120">
        <w:t>、</w:t>
      </w:r>
      <w:r w:rsidRPr="00C91120">
        <w:rPr>
          <w:rFonts w:hint="eastAsia"/>
        </w:rPr>
        <w:t>归并也称为合并，是将两个或两个以上的有序子表合并成一个新的有序表。若将两个有序表合并成一个有序表，则称为二路合并。合并的过程是：比较</w:t>
      </w:r>
      <w:r w:rsidRPr="00C91120">
        <w:rPr>
          <w:rFonts w:hint="eastAsia"/>
        </w:rPr>
        <w:t>A[i]</w:t>
      </w:r>
      <w:r w:rsidRPr="00C91120">
        <w:rPr>
          <w:rFonts w:hint="eastAsia"/>
        </w:rPr>
        <w:t>和</w:t>
      </w:r>
      <w:r w:rsidRPr="00C91120">
        <w:rPr>
          <w:rFonts w:hint="eastAsia"/>
        </w:rPr>
        <w:t>A[j]</w:t>
      </w:r>
      <w:r w:rsidRPr="00C91120">
        <w:rPr>
          <w:rFonts w:hint="eastAsia"/>
        </w:rPr>
        <w:t>的排序码大小，若</w:t>
      </w:r>
      <w:r w:rsidRPr="00C91120">
        <w:rPr>
          <w:rFonts w:hint="eastAsia"/>
        </w:rPr>
        <w:t>A[i]</w:t>
      </w:r>
      <w:r w:rsidRPr="00C91120">
        <w:rPr>
          <w:rFonts w:hint="eastAsia"/>
        </w:rPr>
        <w:t>的排序码小于等于</w:t>
      </w:r>
      <w:r w:rsidRPr="00C91120">
        <w:rPr>
          <w:rFonts w:hint="eastAsia"/>
        </w:rPr>
        <w:t>A[j]</w:t>
      </w:r>
      <w:r w:rsidRPr="00C91120">
        <w:rPr>
          <w:rFonts w:hint="eastAsia"/>
        </w:rPr>
        <w:t>的排序码，则将第一个有序表中的元素</w:t>
      </w:r>
      <w:r w:rsidRPr="00C91120">
        <w:rPr>
          <w:rFonts w:hint="eastAsia"/>
        </w:rPr>
        <w:t>A[i]</w:t>
      </w:r>
      <w:r w:rsidRPr="00C91120">
        <w:rPr>
          <w:rFonts w:hint="eastAsia"/>
        </w:rPr>
        <w:t>复制到</w:t>
      </w:r>
      <w:r w:rsidRPr="00C91120">
        <w:rPr>
          <w:rFonts w:hint="eastAsia"/>
        </w:rPr>
        <w:t>R[k]</w:t>
      </w:r>
      <w:r w:rsidRPr="00C91120">
        <w:rPr>
          <w:rFonts w:hint="eastAsia"/>
        </w:rPr>
        <w:t>中，并令</w:t>
      </w:r>
      <w:r w:rsidRPr="00C91120">
        <w:rPr>
          <w:rFonts w:hint="eastAsia"/>
        </w:rPr>
        <w:t>i</w:t>
      </w:r>
      <w:r w:rsidRPr="00C91120">
        <w:rPr>
          <w:rFonts w:hint="eastAsia"/>
        </w:rPr>
        <w:t>和</w:t>
      </w:r>
      <w:r w:rsidRPr="00C91120">
        <w:rPr>
          <w:rFonts w:hint="eastAsia"/>
        </w:rPr>
        <w:t>k</w:t>
      </w:r>
      <w:r w:rsidRPr="00C91120">
        <w:rPr>
          <w:rFonts w:hint="eastAsia"/>
        </w:rPr>
        <w:t>分别加</w:t>
      </w:r>
      <w:r w:rsidRPr="00C91120">
        <w:rPr>
          <w:rFonts w:hint="eastAsia"/>
        </w:rPr>
        <w:t>1</w:t>
      </w:r>
      <w:r w:rsidRPr="00C91120">
        <w:rPr>
          <w:rFonts w:hint="eastAsia"/>
        </w:rPr>
        <w:t>；如此循环下去，直到其中一个有序表</w:t>
      </w:r>
      <w:ins w:id="612" w:author="Administrator" w:date="2021-06-15T17:24:00Z">
        <w:r w:rsidR="003478D0" w:rsidRPr="00C91120">
          <w:rPr>
            <w:rFonts w:hint="eastAsia"/>
          </w:rPr>
          <w:t>的元素</w:t>
        </w:r>
      </w:ins>
      <w:del w:id="613" w:author="Administrator" w:date="2021-06-15T17:24:00Z">
        <w:r w:rsidRPr="00C91120" w:rsidDel="003478D0">
          <w:rPr>
            <w:rFonts w:hint="eastAsia"/>
          </w:rPr>
          <w:delText>比较和</w:delText>
        </w:r>
      </w:del>
      <w:r w:rsidRPr="00C91120">
        <w:rPr>
          <w:rFonts w:hint="eastAsia"/>
        </w:rPr>
        <w:t>复制完，然后再将另一个有序表的剩余元素复制到</w:t>
      </w:r>
      <w:r w:rsidRPr="00C91120">
        <w:rPr>
          <w:rFonts w:hint="eastAsia"/>
        </w:rPr>
        <w:t>R</w:t>
      </w:r>
      <w:r w:rsidRPr="00C91120">
        <w:rPr>
          <w:rFonts w:hint="eastAsia"/>
        </w:rPr>
        <w:t>中。</w:t>
      </w:r>
    </w:p>
    <w:p w14:paraId="3B294147" w14:textId="77777777" w:rsidR="00532B1C" w:rsidRPr="00C91120" w:rsidRDefault="00532B1C" w:rsidP="003478D0">
      <w:pPr>
        <w:pStyle w:val="aa"/>
      </w:pPr>
      <w:r w:rsidRPr="00A459A4">
        <w:object w:dxaOrig="5545" w:dyaOrig="2545" w14:anchorId="00EAD8C1">
          <v:shape id="_x0000_i1051" type="#_x0000_t75" style="width:3in;height:100.5pt" o:ole="">
            <v:imagedata r:id="rId115" o:title=""/>
          </v:shape>
          <o:OLEObject Type="Embed" ProgID="Visio.Drawing.15" ShapeID="_x0000_i1051" DrawAspect="Content" ObjectID="_1685428988" r:id="rId116"/>
        </w:object>
      </w:r>
    </w:p>
    <w:p w14:paraId="38BA1038" w14:textId="77777777" w:rsidR="00532B1C" w:rsidRPr="00C91120" w:rsidRDefault="00532B1C" w:rsidP="007F5CE8">
      <w:pPr>
        <w:ind w:firstLine="420"/>
      </w:pPr>
      <w:r w:rsidRPr="00C91120">
        <w:t>9</w:t>
      </w:r>
      <w:r w:rsidRPr="00C91120">
        <w:t>、</w:t>
      </w:r>
      <w:r w:rsidRPr="00C91120">
        <w:rPr>
          <w:rFonts w:hint="eastAsia"/>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14:paraId="550CFC80" w14:textId="77777777" w:rsidR="00532B1C" w:rsidRPr="00C91120" w:rsidRDefault="00532B1C" w:rsidP="003478D0">
      <w:pPr>
        <w:pStyle w:val="aa"/>
      </w:pPr>
      <w:r w:rsidRPr="00A459A4">
        <w:object w:dxaOrig="11676" w:dyaOrig="10573" w14:anchorId="4C8A1A96">
          <v:shape id="_x0000_i1052" type="#_x0000_t75" style="width:330.75pt;height:302.25pt" o:ole="">
            <v:imagedata r:id="rId117" o:title=""/>
          </v:shape>
          <o:OLEObject Type="Embed" ProgID="Visio.Drawing.15" ShapeID="_x0000_i1052" DrawAspect="Content" ObjectID="_1685428989" r:id="rId118"/>
        </w:object>
      </w:r>
    </w:p>
    <w:p w14:paraId="6E3F9144" w14:textId="77777777" w:rsidR="00532B1C" w:rsidRPr="00C91120" w:rsidRDefault="00532B1C" w:rsidP="007F5CE8">
      <w:pPr>
        <w:ind w:firstLine="420"/>
      </w:pPr>
      <w:r w:rsidRPr="00C91120">
        <w:rPr>
          <w:rFonts w:hint="eastAsia"/>
        </w:rPr>
        <w:t>1</w:t>
      </w:r>
      <w:r w:rsidRPr="00C91120">
        <w:t>0</w:t>
      </w:r>
      <w:r w:rsidRPr="00C91120">
        <w:rPr>
          <w:rFonts w:hint="eastAsia"/>
        </w:rPr>
        <w:t>、各种排序算法应用情景对比：</w:t>
      </w:r>
    </w:p>
    <w:p w14:paraId="17B4C495" w14:textId="77777777" w:rsidR="00532B1C" w:rsidRPr="00C91120" w:rsidRDefault="00532B1C" w:rsidP="007F5CE8">
      <w:pPr>
        <w:ind w:firstLine="420"/>
      </w:pPr>
      <w:r w:rsidRPr="00C91120">
        <w:rPr>
          <w:rFonts w:hint="eastAsia"/>
        </w:rPr>
        <w:t>若待排序列的记录数目</w:t>
      </w:r>
      <w:r w:rsidRPr="00C91120">
        <w:rPr>
          <w:rFonts w:hint="eastAsia"/>
        </w:rPr>
        <w:t>n</w:t>
      </w:r>
      <w:r w:rsidRPr="00C91120">
        <w:rPr>
          <w:rFonts w:hint="eastAsia"/>
        </w:rPr>
        <w:t>较小，可采用直接插入排序和简单选择排序。由于直接插入排序所需的记录移动操作较简单选择排序多，因而当记录本身信息量大时，用简单选择排序方法较好。</w:t>
      </w:r>
    </w:p>
    <w:p w14:paraId="0CE64ABE" w14:textId="77777777" w:rsidR="00532B1C" w:rsidRPr="00C91120" w:rsidRDefault="00532B1C" w:rsidP="007F5CE8">
      <w:pPr>
        <w:ind w:firstLine="420"/>
      </w:pPr>
      <w:r w:rsidRPr="00C91120">
        <w:rPr>
          <w:rFonts w:hint="eastAsia"/>
        </w:rPr>
        <w:t>若待排记录按关键字基本有序，宜采用直接插入排序或冒泡排序。</w:t>
      </w:r>
    </w:p>
    <w:p w14:paraId="79CE20DA" w14:textId="77777777" w:rsidR="00532B1C" w:rsidRPr="00C91120" w:rsidRDefault="00532B1C" w:rsidP="007F5CE8">
      <w:pPr>
        <w:ind w:firstLine="420"/>
      </w:pPr>
      <w:r w:rsidRPr="00C91120">
        <w:rPr>
          <w:rFonts w:hint="eastAsia"/>
        </w:rPr>
        <w:t>当</w:t>
      </w:r>
      <w:r w:rsidRPr="00C91120">
        <w:rPr>
          <w:rFonts w:hint="eastAsia"/>
        </w:rPr>
        <w:t>n</w:t>
      </w:r>
      <w:r w:rsidRPr="00C91120">
        <w:rPr>
          <w:rFonts w:hint="eastAsia"/>
        </w:rPr>
        <w:t>很大且关键字位数较少时，采用基数排序较好。</w:t>
      </w:r>
    </w:p>
    <w:p w14:paraId="73CF567C" w14:textId="0EFF59E5" w:rsidR="00532B1C" w:rsidRPr="00C91120" w:rsidRDefault="00532B1C" w:rsidP="007F5CE8">
      <w:pPr>
        <w:ind w:firstLine="420"/>
      </w:pPr>
      <w:r w:rsidRPr="00C91120">
        <w:rPr>
          <w:rFonts w:hint="eastAsia"/>
        </w:rPr>
        <w:t>若</w:t>
      </w:r>
      <w:r w:rsidRPr="00C91120">
        <w:rPr>
          <w:rFonts w:hint="eastAsia"/>
        </w:rPr>
        <w:t>n</w:t>
      </w:r>
      <w:r w:rsidRPr="00C91120">
        <w:rPr>
          <w:rFonts w:hint="eastAsia"/>
        </w:rPr>
        <w:t>很大，则应采用时间复杂度为</w:t>
      </w:r>
      <w:r w:rsidRPr="00C91120">
        <w:rPr>
          <w:rFonts w:hint="eastAsia"/>
        </w:rPr>
        <w:t>O(nlog2n)</w:t>
      </w:r>
      <w:r w:rsidRPr="00C91120">
        <w:rPr>
          <w:rFonts w:hint="eastAsia"/>
        </w:rPr>
        <w:t>的排序方法，例如快速排序、堆排序或归并排序：</w:t>
      </w:r>
    </w:p>
    <w:p w14:paraId="7435C6A9" w14:textId="77777777" w:rsidR="00532B1C" w:rsidRPr="00C91120" w:rsidRDefault="00532B1C" w:rsidP="007F5CE8">
      <w:pPr>
        <w:ind w:firstLine="420"/>
      </w:pPr>
      <w:r w:rsidRPr="00C91120">
        <w:rPr>
          <w:rFonts w:hint="eastAsia"/>
        </w:rPr>
        <w:t>（</w:t>
      </w:r>
      <w:r w:rsidRPr="00C91120">
        <w:rPr>
          <w:rFonts w:hint="eastAsia"/>
        </w:rPr>
        <w:t>1</w:t>
      </w:r>
      <w:r w:rsidRPr="00C91120">
        <w:rPr>
          <w:rFonts w:hint="eastAsia"/>
        </w:rPr>
        <w:t>）快速排序目前被认为是内部排序中最好的方法，当待排序的关键字为随机分布时，快速排序的平均运行时间最短；</w:t>
      </w:r>
    </w:p>
    <w:p w14:paraId="4E1325B9" w14:textId="77777777" w:rsidR="00532B1C" w:rsidRPr="00C91120" w:rsidRDefault="00532B1C" w:rsidP="007F5CE8">
      <w:pPr>
        <w:ind w:firstLine="420"/>
      </w:pPr>
      <w:r w:rsidRPr="00C91120">
        <w:rPr>
          <w:rFonts w:hint="eastAsia"/>
        </w:rPr>
        <w:t>（</w:t>
      </w:r>
      <w:r w:rsidRPr="00C91120">
        <w:rPr>
          <w:rFonts w:hint="eastAsia"/>
        </w:rPr>
        <w:t>2</w:t>
      </w:r>
      <w:r w:rsidRPr="00C91120">
        <w:rPr>
          <w:rFonts w:hint="eastAsia"/>
        </w:rPr>
        <w:t>）堆排序只需要一个辅助空间，并且不会出现在快速排序中可能出现的最快情况。</w:t>
      </w:r>
    </w:p>
    <w:p w14:paraId="4F9B0C70" w14:textId="77777777" w:rsidR="00532B1C" w:rsidRPr="00C91120" w:rsidRDefault="00532B1C" w:rsidP="007F5CE8">
      <w:pPr>
        <w:ind w:firstLine="420"/>
      </w:pPr>
      <w:r w:rsidRPr="00C91120">
        <w:rPr>
          <w:rFonts w:hint="eastAsia"/>
        </w:rPr>
        <w:t>（</w:t>
      </w:r>
      <w:r w:rsidRPr="00C91120">
        <w:rPr>
          <w:rFonts w:hint="eastAsia"/>
        </w:rPr>
        <w:t>3</w:t>
      </w:r>
      <w:r w:rsidRPr="00C91120">
        <w:rPr>
          <w:rFonts w:hint="eastAsia"/>
        </w:rPr>
        <w:t>）快速排序和堆排序都是不稳定的排序方法，若要求排序稳定，可选择归并排序。</w:t>
      </w:r>
    </w:p>
    <w:p w14:paraId="0A39038D" w14:textId="77777777" w:rsidR="00532B1C" w:rsidRPr="00C91120" w:rsidRDefault="00532B1C" w:rsidP="007F5CE8">
      <w:pPr>
        <w:ind w:firstLine="420"/>
      </w:pPr>
      <w:r w:rsidRPr="00C91120">
        <w:t>【备考点拨】</w:t>
      </w:r>
    </w:p>
    <w:p w14:paraId="4849EA0D" w14:textId="77777777" w:rsidR="00532B1C" w:rsidRPr="00C91120" w:rsidRDefault="00532B1C" w:rsidP="007F5CE8">
      <w:pPr>
        <w:ind w:firstLine="420"/>
      </w:pPr>
      <w:r w:rsidRPr="00C91120">
        <w:rPr>
          <w:rFonts w:hint="eastAsia"/>
        </w:rPr>
        <w:t>1</w:t>
      </w:r>
      <w:r w:rsidRPr="00C91120">
        <w:rPr>
          <w:rFonts w:hint="eastAsia"/>
        </w:rPr>
        <w:t>、掌握顺序查找的相关概念；</w:t>
      </w:r>
    </w:p>
    <w:p w14:paraId="56A4C68B" w14:textId="77777777" w:rsidR="00532B1C" w:rsidRPr="00C91120" w:rsidRDefault="00532B1C" w:rsidP="007F5CE8">
      <w:pPr>
        <w:ind w:firstLine="420"/>
      </w:pPr>
      <w:r w:rsidRPr="00C91120">
        <w:rPr>
          <w:rFonts w:hint="eastAsia"/>
        </w:rPr>
        <w:t>2</w:t>
      </w:r>
      <w:r w:rsidRPr="00C91120">
        <w:rPr>
          <w:rFonts w:hint="eastAsia"/>
        </w:rPr>
        <w:t>、掌握二分查找的过程；</w:t>
      </w:r>
    </w:p>
    <w:p w14:paraId="0A61A9D3" w14:textId="77777777" w:rsidR="00532B1C" w:rsidRPr="00C91120" w:rsidRDefault="00532B1C" w:rsidP="007F5CE8">
      <w:pPr>
        <w:ind w:firstLine="420"/>
      </w:pPr>
      <w:r w:rsidRPr="00C91120">
        <w:rPr>
          <w:rFonts w:hint="eastAsia"/>
        </w:rPr>
        <w:t>3</w:t>
      </w:r>
      <w:r w:rsidRPr="00C91120">
        <w:rPr>
          <w:rFonts w:hint="eastAsia"/>
        </w:rPr>
        <w:t>、掌握散列表的位置分布和冲突相关的概念；</w:t>
      </w:r>
    </w:p>
    <w:p w14:paraId="5FBCC9A2" w14:textId="77777777" w:rsidR="00532B1C" w:rsidRPr="00C91120" w:rsidRDefault="00532B1C" w:rsidP="007F5CE8">
      <w:pPr>
        <w:ind w:firstLine="420"/>
      </w:pPr>
      <w:r w:rsidRPr="00C91120">
        <w:rPr>
          <w:rFonts w:hint="eastAsia"/>
        </w:rPr>
        <w:t>4</w:t>
      </w:r>
      <w:r w:rsidRPr="00C91120">
        <w:rPr>
          <w:rFonts w:hint="eastAsia"/>
        </w:rPr>
        <w:t>、掌握常见排序方法的分类、时间复杂度、空间复杂度、</w:t>
      </w:r>
      <w:r w:rsidRPr="00C91120">
        <w:t>稳定性等；</w:t>
      </w:r>
    </w:p>
    <w:p w14:paraId="47313E8A" w14:textId="75286341" w:rsidR="00532B1C" w:rsidRPr="00C91120" w:rsidRDefault="00532B1C" w:rsidP="00025EAF">
      <w:pPr>
        <w:ind w:firstLine="420"/>
      </w:pPr>
      <w:r w:rsidRPr="00C91120">
        <w:rPr>
          <w:rFonts w:hint="eastAsia"/>
        </w:rPr>
        <w:t>5</w:t>
      </w:r>
      <w:r w:rsidRPr="00C91120">
        <w:rPr>
          <w:rFonts w:hint="eastAsia"/>
        </w:rPr>
        <w:t>、掌握常见排序方法的排序过程（堆排序了解其排序过程）。</w:t>
      </w:r>
    </w:p>
    <w:p w14:paraId="38236DA3" w14:textId="77777777" w:rsidR="00025EAF" w:rsidRDefault="00025EAF" w:rsidP="0013443A">
      <w:pPr>
        <w:pStyle w:val="1"/>
      </w:pPr>
      <w:r>
        <w:br w:type="page"/>
      </w:r>
    </w:p>
    <w:p w14:paraId="16BDA26A" w14:textId="6F0A2B5F" w:rsidR="00AF5AFB" w:rsidRPr="00C91120" w:rsidRDefault="00AF5AFB" w:rsidP="0013443A">
      <w:pPr>
        <w:pStyle w:val="1"/>
      </w:pPr>
      <w:bookmarkStart w:id="614" w:name="_Toc74672646"/>
      <w:r w:rsidRPr="00C91120">
        <w:t>第</w:t>
      </w:r>
      <w:r w:rsidR="001B7ABF" w:rsidRPr="00C91120">
        <w:t>9</w:t>
      </w:r>
      <w:r w:rsidR="00FF5352">
        <w:rPr>
          <w:rFonts w:hint="eastAsia"/>
        </w:rPr>
        <w:t>章</w:t>
      </w:r>
      <w:r w:rsidR="00FF5352">
        <w:rPr>
          <w:rFonts w:hint="eastAsia"/>
        </w:rPr>
        <w:t xml:space="preserve"> </w:t>
      </w:r>
      <w:r w:rsidRPr="00C91120">
        <w:rPr>
          <w:rFonts w:hint="eastAsia"/>
        </w:rPr>
        <w:t>程序设计语言与语言处理程序基础</w:t>
      </w:r>
      <w:bookmarkEnd w:id="614"/>
    </w:p>
    <w:p w14:paraId="040C75FB" w14:textId="77777777" w:rsidR="00AF5AFB" w:rsidRPr="00C91120" w:rsidRDefault="00AF5AFB" w:rsidP="008D2842">
      <w:pPr>
        <w:pStyle w:val="2"/>
      </w:pPr>
      <w:bookmarkStart w:id="615" w:name="_Toc74672647"/>
      <w:r w:rsidRPr="00C91120">
        <w:rPr>
          <w:rFonts w:hint="eastAsia"/>
        </w:rPr>
        <w:t xml:space="preserve">1 </w:t>
      </w:r>
      <w:r w:rsidRPr="00C91120">
        <w:rPr>
          <w:rFonts w:hint="eastAsia"/>
        </w:rPr>
        <w:t>考情分析</w:t>
      </w:r>
      <w:bookmarkEnd w:id="615"/>
    </w:p>
    <w:p w14:paraId="6D16DDDF" w14:textId="4231D377" w:rsidR="00AF5AFB" w:rsidRPr="00C91120" w:rsidRDefault="00AF5AFB" w:rsidP="007F5CE8">
      <w:pPr>
        <w:ind w:firstLine="420"/>
      </w:pPr>
      <w:del w:id="616" w:author="Administrator" w:date="2021-06-15T17:26:00Z">
        <w:r w:rsidRPr="00C91120" w:rsidDel="00025EAF">
          <w:tab/>
        </w:r>
      </w:del>
      <w:r w:rsidRPr="00C91120">
        <w:rPr>
          <w:rFonts w:hint="eastAsia"/>
        </w:rPr>
        <w:t>根据对历年的考试真题进行分析，本章要求考生掌握以下几个方面的知识：</w:t>
      </w:r>
    </w:p>
    <w:p w14:paraId="214A9CFD" w14:textId="77777777" w:rsidR="00AF5AFB" w:rsidRPr="00C91120" w:rsidRDefault="00AF5AFB" w:rsidP="007F5CE8">
      <w:pPr>
        <w:ind w:firstLine="420"/>
      </w:pPr>
      <w:r w:rsidRPr="00C91120">
        <w:rPr>
          <w:rFonts w:hint="eastAsia"/>
        </w:rPr>
        <w:t>（</w:t>
      </w:r>
      <w:r w:rsidRPr="00C91120">
        <w:rPr>
          <w:rFonts w:hint="eastAsia"/>
        </w:rPr>
        <w:t>1</w:t>
      </w:r>
      <w:r w:rsidRPr="00C91120">
        <w:rPr>
          <w:rFonts w:hint="eastAsia"/>
        </w:rPr>
        <w:t>）了解编译与解释，区分二者过程和特点；</w:t>
      </w:r>
    </w:p>
    <w:p w14:paraId="46755BD1" w14:textId="77777777" w:rsidR="00AF5AFB" w:rsidRPr="00C91120" w:rsidRDefault="00AF5AFB" w:rsidP="007F5CE8">
      <w:pPr>
        <w:ind w:firstLine="420"/>
      </w:pPr>
      <w:r w:rsidRPr="00C91120">
        <w:rPr>
          <w:rFonts w:hint="eastAsia"/>
        </w:rPr>
        <w:t>（</w:t>
      </w:r>
      <w:r w:rsidRPr="00C91120">
        <w:rPr>
          <w:rFonts w:hint="eastAsia"/>
        </w:rPr>
        <w:t>2</w:t>
      </w:r>
      <w:r w:rsidRPr="00C91120">
        <w:rPr>
          <w:rFonts w:hint="eastAsia"/>
        </w:rPr>
        <w:t>）了解文法概念和分类（不要求掌握），了解不同类型文法与自动机的对应关系；</w:t>
      </w:r>
    </w:p>
    <w:p w14:paraId="1F504CD3" w14:textId="77777777" w:rsidR="00AF5AFB" w:rsidRPr="00C91120" w:rsidRDefault="00AF5AFB" w:rsidP="007F5CE8">
      <w:pPr>
        <w:ind w:firstLine="420"/>
      </w:pPr>
      <w:r w:rsidRPr="00C91120">
        <w:rPr>
          <w:rFonts w:hint="eastAsia"/>
        </w:rPr>
        <w:t>（</w:t>
      </w:r>
      <w:r w:rsidRPr="00C91120">
        <w:rPr>
          <w:rFonts w:hint="eastAsia"/>
        </w:rPr>
        <w:t>3</w:t>
      </w:r>
      <w:r w:rsidRPr="00C91120">
        <w:rPr>
          <w:rFonts w:hint="eastAsia"/>
        </w:rPr>
        <w:t>）了解文法推导树（根据字符串画树）；</w:t>
      </w:r>
    </w:p>
    <w:p w14:paraId="66A003B5" w14:textId="77777777" w:rsidR="00AF5AFB" w:rsidRPr="00C91120" w:rsidRDefault="00AF5AFB" w:rsidP="007F5CE8">
      <w:pPr>
        <w:ind w:firstLine="420"/>
      </w:pPr>
      <w:r w:rsidRPr="00C91120">
        <w:rPr>
          <w:rFonts w:hint="eastAsia"/>
        </w:rPr>
        <w:t>（</w:t>
      </w:r>
      <w:r w:rsidRPr="00C91120">
        <w:rPr>
          <w:rFonts w:hint="eastAsia"/>
        </w:rPr>
        <w:t>4</w:t>
      </w:r>
      <w:r w:rsidRPr="00C91120">
        <w:rPr>
          <w:rFonts w:hint="eastAsia"/>
        </w:rPr>
        <w:t>）了解有限自动机的概念；</w:t>
      </w:r>
    </w:p>
    <w:p w14:paraId="23BB146B" w14:textId="77777777" w:rsidR="00AF5AFB" w:rsidRPr="00C91120" w:rsidRDefault="00AF5AFB" w:rsidP="007F5CE8">
      <w:pPr>
        <w:ind w:firstLine="420"/>
      </w:pPr>
      <w:r w:rsidRPr="00C91120">
        <w:rPr>
          <w:rFonts w:hint="eastAsia"/>
        </w:rPr>
        <w:t>（</w:t>
      </w:r>
      <w:r w:rsidRPr="00C91120">
        <w:rPr>
          <w:rFonts w:hint="eastAsia"/>
        </w:rPr>
        <w:t>5</w:t>
      </w:r>
      <w:r w:rsidRPr="00C91120">
        <w:rPr>
          <w:rFonts w:hint="eastAsia"/>
        </w:rPr>
        <w:t>）了解正规式的概念，熟悉常见的正规集表示，掌握有限自动机与正规式的结合考查题型；</w:t>
      </w:r>
    </w:p>
    <w:p w14:paraId="5B0B024B" w14:textId="77777777" w:rsidR="00AF5AFB" w:rsidRPr="00C91120" w:rsidRDefault="00AF5AFB" w:rsidP="007F5CE8">
      <w:pPr>
        <w:ind w:firstLine="420"/>
      </w:pPr>
      <w:r w:rsidRPr="00C91120">
        <w:rPr>
          <w:rFonts w:hint="eastAsia"/>
        </w:rPr>
        <w:t>（</w:t>
      </w:r>
      <w:r w:rsidRPr="00C91120">
        <w:rPr>
          <w:rFonts w:hint="eastAsia"/>
        </w:rPr>
        <w:t>6</w:t>
      </w:r>
      <w:r w:rsidRPr="00C91120">
        <w:rPr>
          <w:rFonts w:hint="eastAsia"/>
        </w:rPr>
        <w:t>）了解数据类型和程序控制结构；</w:t>
      </w:r>
    </w:p>
    <w:p w14:paraId="5063E4A4" w14:textId="77777777" w:rsidR="00AF5AFB" w:rsidRPr="00C91120" w:rsidRDefault="00AF5AFB" w:rsidP="007F5CE8">
      <w:pPr>
        <w:ind w:firstLine="420"/>
      </w:pPr>
      <w:r w:rsidRPr="00C91120">
        <w:rPr>
          <w:rFonts w:hint="eastAsia"/>
        </w:rPr>
        <w:t>（</w:t>
      </w:r>
      <w:r w:rsidRPr="00C91120">
        <w:rPr>
          <w:rFonts w:hint="eastAsia"/>
        </w:rPr>
        <w:t>7</w:t>
      </w:r>
      <w:r w:rsidRPr="00C91120">
        <w:rPr>
          <w:rFonts w:hint="eastAsia"/>
        </w:rPr>
        <w:t>）掌握后缀表达式；</w:t>
      </w:r>
    </w:p>
    <w:p w14:paraId="234748E9" w14:textId="77777777" w:rsidR="00AF5AFB" w:rsidRPr="00C91120" w:rsidRDefault="00AF5AFB" w:rsidP="007F5CE8">
      <w:pPr>
        <w:ind w:firstLine="420"/>
      </w:pPr>
      <w:r w:rsidRPr="00C91120">
        <w:rPr>
          <w:rFonts w:hint="eastAsia"/>
        </w:rPr>
        <w:t>（</w:t>
      </w:r>
      <w:r w:rsidRPr="00C91120">
        <w:rPr>
          <w:rFonts w:hint="eastAsia"/>
        </w:rPr>
        <w:t>8</w:t>
      </w:r>
      <w:r w:rsidRPr="00C91120">
        <w:rPr>
          <w:rFonts w:hint="eastAsia"/>
        </w:rPr>
        <w:t>）掌握函数调用</w:t>
      </w:r>
      <w:r w:rsidRPr="00C91120">
        <w:rPr>
          <w:rFonts w:hint="eastAsia"/>
        </w:rPr>
        <w:t>-</w:t>
      </w:r>
      <w:r w:rsidRPr="00C91120">
        <w:rPr>
          <w:rFonts w:hint="eastAsia"/>
        </w:rPr>
        <w:t>传值与传址的应用和区别；</w:t>
      </w:r>
    </w:p>
    <w:p w14:paraId="00C4EA9D" w14:textId="77777777" w:rsidR="00AF5AFB" w:rsidRPr="00C91120" w:rsidRDefault="00AF5AFB" w:rsidP="007F5CE8">
      <w:pPr>
        <w:ind w:firstLine="420"/>
      </w:pPr>
      <w:r w:rsidRPr="00C91120">
        <w:rPr>
          <w:rFonts w:hint="eastAsia"/>
        </w:rPr>
        <w:t>（</w:t>
      </w:r>
      <w:r w:rsidRPr="00C91120">
        <w:rPr>
          <w:rFonts w:hint="eastAsia"/>
        </w:rPr>
        <w:t>9</w:t>
      </w:r>
      <w:r w:rsidRPr="00C91120">
        <w:rPr>
          <w:rFonts w:hint="eastAsia"/>
        </w:rPr>
        <w:t>）了解常见程序语言的特点。</w:t>
      </w:r>
      <w:r w:rsidRPr="00C91120">
        <w:rPr>
          <w:rFonts w:hint="eastAsia"/>
        </w:rPr>
        <w:tab/>
      </w:r>
    </w:p>
    <w:p w14:paraId="1D6945F4" w14:textId="77777777" w:rsidR="00AF5AFB" w:rsidRPr="00C91120" w:rsidRDefault="00AF5AFB" w:rsidP="008D2842">
      <w:pPr>
        <w:pStyle w:val="3"/>
      </w:pPr>
      <w:bookmarkStart w:id="617" w:name="_Toc74672648"/>
      <w:r w:rsidRPr="00C91120">
        <w:rPr>
          <w:rFonts w:hint="eastAsia"/>
        </w:rPr>
        <w:t xml:space="preserve">1.1 </w:t>
      </w:r>
      <w:r w:rsidRPr="00C91120">
        <w:rPr>
          <w:rFonts w:hint="eastAsia"/>
        </w:rPr>
        <w:t>本章重点</w:t>
      </w:r>
      <w:bookmarkEnd w:id="617"/>
    </w:p>
    <w:tbl>
      <w:tblPr>
        <w:tblStyle w:val="a7"/>
        <w:tblW w:w="5000" w:type="pct"/>
        <w:tblLook w:val="04A0" w:firstRow="1" w:lastRow="0" w:firstColumn="1" w:lastColumn="0" w:noHBand="0" w:noVBand="1"/>
      </w:tblPr>
      <w:tblGrid>
        <w:gridCol w:w="812"/>
        <w:gridCol w:w="4160"/>
        <w:gridCol w:w="2955"/>
      </w:tblGrid>
      <w:tr w:rsidR="00AF5AFB" w:rsidRPr="00C91120" w14:paraId="76DB594A" w14:textId="77777777" w:rsidTr="00025EAF">
        <w:trPr>
          <w:trHeight w:val="23"/>
        </w:trPr>
        <w:tc>
          <w:tcPr>
            <w:tcW w:w="512" w:type="pct"/>
            <w:vAlign w:val="center"/>
            <w:hideMark/>
          </w:tcPr>
          <w:p w14:paraId="6AAD6EF7" w14:textId="77777777" w:rsidR="00AF5AFB" w:rsidRPr="00C91120" w:rsidRDefault="00AF5AFB" w:rsidP="00025EAF">
            <w:pPr>
              <w:pStyle w:val="aa"/>
            </w:pPr>
            <w:r w:rsidRPr="00C91120">
              <w:rPr>
                <w:rFonts w:hint="eastAsia"/>
              </w:rPr>
              <w:t>序号</w:t>
            </w:r>
          </w:p>
        </w:tc>
        <w:tc>
          <w:tcPr>
            <w:tcW w:w="2624" w:type="pct"/>
            <w:vAlign w:val="center"/>
            <w:hideMark/>
          </w:tcPr>
          <w:p w14:paraId="1A86F075" w14:textId="77777777" w:rsidR="00AF5AFB" w:rsidRPr="00C91120" w:rsidRDefault="00AF5AFB" w:rsidP="00025EAF">
            <w:pPr>
              <w:pStyle w:val="aa"/>
            </w:pPr>
            <w:r w:rsidRPr="00C91120">
              <w:rPr>
                <w:rFonts w:hint="eastAsia"/>
              </w:rPr>
              <w:t>知识领域</w:t>
            </w:r>
          </w:p>
        </w:tc>
        <w:tc>
          <w:tcPr>
            <w:tcW w:w="1864" w:type="pct"/>
            <w:vAlign w:val="center"/>
            <w:hideMark/>
          </w:tcPr>
          <w:p w14:paraId="45C377E5" w14:textId="77777777" w:rsidR="00AF5AFB" w:rsidRPr="00C91120" w:rsidRDefault="00AF5AFB" w:rsidP="00025EAF">
            <w:pPr>
              <w:pStyle w:val="aa"/>
            </w:pPr>
            <w:r w:rsidRPr="00C91120">
              <w:rPr>
                <w:rFonts w:hint="eastAsia"/>
              </w:rPr>
              <w:t>知识点详情</w:t>
            </w:r>
          </w:p>
        </w:tc>
      </w:tr>
      <w:tr w:rsidR="0045757F" w:rsidRPr="00C91120" w14:paraId="0DB0CE81" w14:textId="77777777" w:rsidTr="00025EAF">
        <w:trPr>
          <w:trHeight w:val="23"/>
        </w:trPr>
        <w:tc>
          <w:tcPr>
            <w:tcW w:w="512" w:type="pct"/>
            <w:vAlign w:val="center"/>
            <w:hideMark/>
          </w:tcPr>
          <w:p w14:paraId="57FD6890" w14:textId="77777777" w:rsidR="0045757F" w:rsidRPr="00C91120" w:rsidRDefault="0045757F" w:rsidP="00025EAF">
            <w:pPr>
              <w:pStyle w:val="aa"/>
            </w:pPr>
            <w:r w:rsidRPr="00C91120">
              <w:rPr>
                <w:rFonts w:hint="eastAsia"/>
              </w:rPr>
              <w:t>1</w:t>
            </w:r>
          </w:p>
        </w:tc>
        <w:tc>
          <w:tcPr>
            <w:tcW w:w="2624" w:type="pct"/>
            <w:vAlign w:val="center"/>
            <w:hideMark/>
          </w:tcPr>
          <w:p w14:paraId="2FA13FBE" w14:textId="07864C6F" w:rsidR="0045757F" w:rsidRPr="00C91120" w:rsidRDefault="0045757F" w:rsidP="00025EAF">
            <w:pPr>
              <w:pStyle w:val="aa"/>
            </w:pPr>
            <w:r w:rsidRPr="00C91120">
              <w:rPr>
                <w:rFonts w:hint="eastAsia"/>
              </w:rPr>
              <w:t>编译与解释</w:t>
            </w:r>
            <w:r w:rsidRPr="00C91120">
              <w:t>（</w:t>
            </w:r>
            <w:r w:rsidRPr="00C91120">
              <w:rPr>
                <w:rFonts w:ascii="Segoe UI Symbol" w:hAnsi="Segoe UI Symbol" w:cs="Segoe UI Symbol"/>
              </w:rPr>
              <w:t>★★★</w:t>
            </w:r>
            <w:r w:rsidRPr="00C91120">
              <w:t>）</w:t>
            </w:r>
          </w:p>
        </w:tc>
        <w:tc>
          <w:tcPr>
            <w:tcW w:w="1864" w:type="pct"/>
            <w:vAlign w:val="center"/>
            <w:hideMark/>
          </w:tcPr>
          <w:p w14:paraId="58173749" w14:textId="429926C3" w:rsidR="0045757F" w:rsidRPr="00C91120" w:rsidRDefault="0045757F" w:rsidP="00025EAF">
            <w:pPr>
              <w:pStyle w:val="aa"/>
            </w:pPr>
            <w:r w:rsidRPr="00C91120">
              <w:rPr>
                <w:rFonts w:hint="eastAsia"/>
              </w:rPr>
              <w:t>编译与解释</w:t>
            </w:r>
          </w:p>
        </w:tc>
      </w:tr>
      <w:tr w:rsidR="0045757F" w:rsidRPr="00C91120" w14:paraId="0F3415D4" w14:textId="77777777" w:rsidTr="00025EAF">
        <w:trPr>
          <w:trHeight w:val="23"/>
        </w:trPr>
        <w:tc>
          <w:tcPr>
            <w:tcW w:w="512" w:type="pct"/>
            <w:vAlign w:val="center"/>
            <w:hideMark/>
          </w:tcPr>
          <w:p w14:paraId="52EEDC51" w14:textId="77777777" w:rsidR="0045757F" w:rsidRPr="00C91120" w:rsidRDefault="0045757F" w:rsidP="00025EAF">
            <w:pPr>
              <w:pStyle w:val="aa"/>
            </w:pPr>
            <w:r w:rsidRPr="00C91120">
              <w:rPr>
                <w:rFonts w:hint="eastAsia"/>
              </w:rPr>
              <w:t>1</w:t>
            </w:r>
          </w:p>
        </w:tc>
        <w:tc>
          <w:tcPr>
            <w:tcW w:w="2624" w:type="pct"/>
            <w:vAlign w:val="center"/>
            <w:hideMark/>
          </w:tcPr>
          <w:p w14:paraId="3086E4C5" w14:textId="079D6575" w:rsidR="0045757F" w:rsidRPr="00C91120" w:rsidRDefault="0045757F" w:rsidP="00025EAF">
            <w:pPr>
              <w:pStyle w:val="aa"/>
            </w:pPr>
            <w:r w:rsidRPr="00C91120">
              <w:rPr>
                <w:rFonts w:hint="eastAsia"/>
              </w:rPr>
              <w:t>文法</w:t>
            </w:r>
            <w:r w:rsidRPr="00C91120">
              <w:t>（</w:t>
            </w:r>
            <w:r w:rsidRPr="00C91120">
              <w:rPr>
                <w:rFonts w:hint="eastAsia"/>
              </w:rPr>
              <w:t>★★</w:t>
            </w:r>
            <w:r w:rsidRPr="00C91120">
              <w:t>）</w:t>
            </w:r>
          </w:p>
        </w:tc>
        <w:tc>
          <w:tcPr>
            <w:tcW w:w="1864" w:type="pct"/>
            <w:vAlign w:val="center"/>
            <w:hideMark/>
          </w:tcPr>
          <w:p w14:paraId="42032F22" w14:textId="0870F177" w:rsidR="0045757F" w:rsidRPr="00C91120" w:rsidRDefault="0045757F" w:rsidP="00025EAF">
            <w:pPr>
              <w:pStyle w:val="aa"/>
            </w:pPr>
            <w:r w:rsidRPr="00C91120">
              <w:rPr>
                <w:rFonts w:hint="eastAsia"/>
              </w:rPr>
              <w:t>文法</w:t>
            </w:r>
          </w:p>
        </w:tc>
      </w:tr>
      <w:tr w:rsidR="0045757F" w:rsidRPr="00C91120" w14:paraId="0DFE069F" w14:textId="77777777" w:rsidTr="00025EAF">
        <w:trPr>
          <w:trHeight w:val="23"/>
        </w:trPr>
        <w:tc>
          <w:tcPr>
            <w:tcW w:w="512" w:type="pct"/>
            <w:vAlign w:val="center"/>
          </w:tcPr>
          <w:p w14:paraId="5C361DC3" w14:textId="77777777" w:rsidR="0045757F" w:rsidRPr="00C91120" w:rsidRDefault="0045757F" w:rsidP="00025EAF">
            <w:pPr>
              <w:pStyle w:val="aa"/>
            </w:pPr>
            <w:r w:rsidRPr="00C91120">
              <w:rPr>
                <w:rFonts w:hint="eastAsia"/>
              </w:rPr>
              <w:t>1</w:t>
            </w:r>
          </w:p>
        </w:tc>
        <w:tc>
          <w:tcPr>
            <w:tcW w:w="2624" w:type="pct"/>
            <w:vAlign w:val="center"/>
          </w:tcPr>
          <w:p w14:paraId="2320A113" w14:textId="422795C5" w:rsidR="0045757F" w:rsidRPr="00C91120" w:rsidRDefault="0045757F" w:rsidP="00025EAF">
            <w:pPr>
              <w:pStyle w:val="aa"/>
            </w:pPr>
            <w:r w:rsidRPr="00C91120">
              <w:rPr>
                <w:rFonts w:hint="eastAsia"/>
              </w:rPr>
              <w:t>正规式</w:t>
            </w:r>
            <w:r w:rsidRPr="00C91120">
              <w:t>（</w:t>
            </w:r>
            <w:r w:rsidRPr="00C91120">
              <w:rPr>
                <w:rFonts w:ascii="Segoe UI Symbol" w:hAnsi="Segoe UI Symbol" w:cs="Segoe UI Symbol"/>
              </w:rPr>
              <w:t>★★★★</w:t>
            </w:r>
            <w:r w:rsidRPr="00C91120">
              <w:t>）</w:t>
            </w:r>
          </w:p>
        </w:tc>
        <w:tc>
          <w:tcPr>
            <w:tcW w:w="1864" w:type="pct"/>
            <w:vAlign w:val="center"/>
          </w:tcPr>
          <w:p w14:paraId="35D02A92" w14:textId="6FEC27E9" w:rsidR="0045757F" w:rsidRPr="00C91120" w:rsidRDefault="0045757F" w:rsidP="00025EAF">
            <w:pPr>
              <w:pStyle w:val="aa"/>
            </w:pPr>
            <w:r w:rsidRPr="00C91120">
              <w:rPr>
                <w:rFonts w:hint="eastAsia"/>
              </w:rPr>
              <w:t>正规式</w:t>
            </w:r>
          </w:p>
        </w:tc>
      </w:tr>
      <w:tr w:rsidR="0045757F" w:rsidRPr="00C91120" w14:paraId="3FBBA75C" w14:textId="77777777" w:rsidTr="00025EAF">
        <w:trPr>
          <w:trHeight w:val="23"/>
        </w:trPr>
        <w:tc>
          <w:tcPr>
            <w:tcW w:w="512" w:type="pct"/>
            <w:vAlign w:val="center"/>
            <w:hideMark/>
          </w:tcPr>
          <w:p w14:paraId="6550C499" w14:textId="77777777" w:rsidR="0045757F" w:rsidRPr="00C91120" w:rsidRDefault="0045757F" w:rsidP="00025EAF">
            <w:pPr>
              <w:pStyle w:val="aa"/>
            </w:pPr>
            <w:r w:rsidRPr="00C91120">
              <w:rPr>
                <w:rFonts w:hint="eastAsia"/>
              </w:rPr>
              <w:t>1</w:t>
            </w:r>
          </w:p>
        </w:tc>
        <w:tc>
          <w:tcPr>
            <w:tcW w:w="2624" w:type="pct"/>
            <w:vAlign w:val="center"/>
            <w:hideMark/>
          </w:tcPr>
          <w:p w14:paraId="6692FC51" w14:textId="224B66D0" w:rsidR="0045757F" w:rsidRPr="00C91120" w:rsidRDefault="0045757F" w:rsidP="00025EAF">
            <w:pPr>
              <w:pStyle w:val="aa"/>
            </w:pPr>
            <w:r w:rsidRPr="00C91120">
              <w:rPr>
                <w:rFonts w:hint="eastAsia"/>
              </w:rPr>
              <w:t>有限自动机</w:t>
            </w:r>
            <w:r w:rsidRPr="00C91120">
              <w:t>（</w:t>
            </w:r>
            <w:r w:rsidRPr="00C91120">
              <w:rPr>
                <w:rFonts w:hint="eastAsia"/>
              </w:rPr>
              <w:t>★</w:t>
            </w:r>
            <w:r w:rsidRPr="00C91120">
              <w:rPr>
                <w:rFonts w:ascii="Segoe UI Symbol" w:hAnsi="Segoe UI Symbol" w:cs="Segoe UI Symbol"/>
              </w:rPr>
              <w:t>★</w:t>
            </w:r>
            <w:r w:rsidRPr="00C91120">
              <w:t>）</w:t>
            </w:r>
          </w:p>
        </w:tc>
        <w:tc>
          <w:tcPr>
            <w:tcW w:w="1864" w:type="pct"/>
            <w:vAlign w:val="center"/>
            <w:hideMark/>
          </w:tcPr>
          <w:p w14:paraId="2FE6AE5B" w14:textId="51C41300" w:rsidR="0045757F" w:rsidRPr="00C91120" w:rsidRDefault="0045757F" w:rsidP="00025EAF">
            <w:pPr>
              <w:pStyle w:val="aa"/>
            </w:pPr>
            <w:r w:rsidRPr="00C91120">
              <w:rPr>
                <w:rFonts w:hint="eastAsia"/>
              </w:rPr>
              <w:t>有限自动机</w:t>
            </w:r>
          </w:p>
        </w:tc>
      </w:tr>
      <w:tr w:rsidR="0045757F" w:rsidRPr="00C91120" w14:paraId="108A57A6" w14:textId="77777777" w:rsidTr="00025EAF">
        <w:trPr>
          <w:trHeight w:val="23"/>
        </w:trPr>
        <w:tc>
          <w:tcPr>
            <w:tcW w:w="512" w:type="pct"/>
            <w:vAlign w:val="center"/>
          </w:tcPr>
          <w:p w14:paraId="1D104725" w14:textId="77777777" w:rsidR="0045757F" w:rsidRPr="00C91120" w:rsidRDefault="0045757F" w:rsidP="00025EAF">
            <w:pPr>
              <w:pStyle w:val="aa"/>
            </w:pPr>
            <w:r w:rsidRPr="00C91120">
              <w:rPr>
                <w:rFonts w:hint="eastAsia"/>
              </w:rPr>
              <w:t>1</w:t>
            </w:r>
          </w:p>
        </w:tc>
        <w:tc>
          <w:tcPr>
            <w:tcW w:w="2624" w:type="pct"/>
            <w:vAlign w:val="center"/>
          </w:tcPr>
          <w:p w14:paraId="14861E4D" w14:textId="50EB7135" w:rsidR="0045757F" w:rsidRPr="00C91120" w:rsidRDefault="0045757F" w:rsidP="00025EAF">
            <w:pPr>
              <w:pStyle w:val="aa"/>
            </w:pPr>
            <w:r w:rsidRPr="00C91120">
              <w:rPr>
                <w:rFonts w:hint="eastAsia"/>
              </w:rPr>
              <w:t>后缀表达式</w:t>
            </w:r>
            <w:r w:rsidRPr="00C91120">
              <w:t>（</w:t>
            </w:r>
            <w:r w:rsidRPr="00C91120">
              <w:rPr>
                <w:rFonts w:ascii="Segoe UI Symbol" w:hAnsi="Segoe UI Symbol" w:cs="Segoe UI Symbol"/>
              </w:rPr>
              <w:t>★★★</w:t>
            </w:r>
            <w:r w:rsidRPr="00C91120">
              <w:t>）</w:t>
            </w:r>
          </w:p>
        </w:tc>
        <w:tc>
          <w:tcPr>
            <w:tcW w:w="1864" w:type="pct"/>
            <w:vAlign w:val="center"/>
          </w:tcPr>
          <w:p w14:paraId="78452ADD" w14:textId="6A19BC7E" w:rsidR="0045757F" w:rsidRPr="00C91120" w:rsidRDefault="0045757F" w:rsidP="00025EAF">
            <w:pPr>
              <w:pStyle w:val="aa"/>
            </w:pPr>
            <w:r w:rsidRPr="00C91120">
              <w:rPr>
                <w:rFonts w:hint="eastAsia"/>
              </w:rPr>
              <w:t>后缀表达式</w:t>
            </w:r>
          </w:p>
        </w:tc>
      </w:tr>
      <w:tr w:rsidR="0045757F" w:rsidRPr="00C91120" w14:paraId="08182B8D" w14:textId="77777777" w:rsidTr="00025EAF">
        <w:trPr>
          <w:trHeight w:val="23"/>
        </w:trPr>
        <w:tc>
          <w:tcPr>
            <w:tcW w:w="512" w:type="pct"/>
            <w:vAlign w:val="center"/>
          </w:tcPr>
          <w:p w14:paraId="79018A00" w14:textId="2F406945" w:rsidR="0045757F" w:rsidRPr="00C91120" w:rsidRDefault="0045757F" w:rsidP="00025EAF">
            <w:pPr>
              <w:pStyle w:val="aa"/>
            </w:pPr>
            <w:r w:rsidRPr="00C91120">
              <w:rPr>
                <w:rFonts w:hint="eastAsia"/>
              </w:rPr>
              <w:t>1</w:t>
            </w:r>
          </w:p>
        </w:tc>
        <w:tc>
          <w:tcPr>
            <w:tcW w:w="2624" w:type="pct"/>
            <w:vAlign w:val="center"/>
          </w:tcPr>
          <w:p w14:paraId="4B182A72" w14:textId="5814C117" w:rsidR="0045757F" w:rsidRPr="00C91120" w:rsidRDefault="0045757F" w:rsidP="00025EAF">
            <w:pPr>
              <w:pStyle w:val="aa"/>
            </w:pPr>
            <w:r w:rsidRPr="00C91120">
              <w:rPr>
                <w:rFonts w:hint="eastAsia"/>
              </w:rPr>
              <w:t>传值与传址（</w:t>
            </w:r>
            <w:r w:rsidRPr="00C91120">
              <w:rPr>
                <w:rFonts w:ascii="Segoe UI Symbol" w:hAnsi="Segoe UI Symbol" w:cs="Segoe UI Symbol"/>
              </w:rPr>
              <w:t>★★★★</w:t>
            </w:r>
            <w:r w:rsidRPr="00C91120">
              <w:rPr>
                <w:rFonts w:hint="eastAsia"/>
              </w:rPr>
              <w:t>）</w:t>
            </w:r>
          </w:p>
        </w:tc>
        <w:tc>
          <w:tcPr>
            <w:tcW w:w="1864" w:type="pct"/>
            <w:vAlign w:val="center"/>
          </w:tcPr>
          <w:p w14:paraId="79212869" w14:textId="78611146" w:rsidR="0045757F" w:rsidRPr="00C91120" w:rsidRDefault="0045757F" w:rsidP="00025EAF">
            <w:pPr>
              <w:pStyle w:val="aa"/>
            </w:pPr>
            <w:r w:rsidRPr="00C91120">
              <w:rPr>
                <w:rFonts w:hint="eastAsia"/>
              </w:rPr>
              <w:t>传值与传址</w:t>
            </w:r>
          </w:p>
        </w:tc>
      </w:tr>
      <w:tr w:rsidR="0045757F" w:rsidRPr="00C91120" w14:paraId="00BEE96F" w14:textId="77777777" w:rsidTr="00025EAF">
        <w:trPr>
          <w:trHeight w:val="23"/>
        </w:trPr>
        <w:tc>
          <w:tcPr>
            <w:tcW w:w="512" w:type="pct"/>
            <w:vAlign w:val="center"/>
          </w:tcPr>
          <w:p w14:paraId="141E25E4" w14:textId="370E02AB" w:rsidR="0045757F" w:rsidRPr="00C91120" w:rsidRDefault="0045757F" w:rsidP="00025EAF">
            <w:pPr>
              <w:pStyle w:val="aa"/>
            </w:pPr>
            <w:r w:rsidRPr="00C91120">
              <w:rPr>
                <w:rFonts w:hint="eastAsia"/>
              </w:rPr>
              <w:t>1</w:t>
            </w:r>
          </w:p>
        </w:tc>
        <w:tc>
          <w:tcPr>
            <w:tcW w:w="2624" w:type="pct"/>
            <w:vAlign w:val="center"/>
          </w:tcPr>
          <w:p w14:paraId="63A05333" w14:textId="74216B38" w:rsidR="0045757F" w:rsidRPr="00C91120" w:rsidRDefault="0045757F" w:rsidP="00025EAF">
            <w:pPr>
              <w:pStyle w:val="aa"/>
            </w:pPr>
            <w:r w:rsidRPr="00C91120">
              <w:rPr>
                <w:rFonts w:hint="eastAsia"/>
              </w:rPr>
              <w:t>多种程序设计语言特点（</w:t>
            </w:r>
            <w:r w:rsidRPr="00C91120">
              <w:rPr>
                <w:rFonts w:ascii="Segoe UI Symbol" w:hAnsi="Segoe UI Symbol" w:cs="Segoe UI Symbol"/>
              </w:rPr>
              <w:t>★★★</w:t>
            </w:r>
            <w:r w:rsidRPr="00C91120">
              <w:rPr>
                <w:rFonts w:hint="eastAsia"/>
              </w:rPr>
              <w:t>）</w:t>
            </w:r>
          </w:p>
        </w:tc>
        <w:tc>
          <w:tcPr>
            <w:tcW w:w="1864" w:type="pct"/>
            <w:vAlign w:val="center"/>
          </w:tcPr>
          <w:p w14:paraId="18A4AE49" w14:textId="3EE0B306" w:rsidR="0045757F" w:rsidRPr="00C91120" w:rsidRDefault="0045757F" w:rsidP="00025EAF">
            <w:pPr>
              <w:pStyle w:val="aa"/>
            </w:pPr>
            <w:r w:rsidRPr="00C91120">
              <w:rPr>
                <w:rFonts w:hint="eastAsia"/>
              </w:rPr>
              <w:t>多种程序设计语言特点</w:t>
            </w:r>
          </w:p>
        </w:tc>
      </w:tr>
    </w:tbl>
    <w:p w14:paraId="26513C6B" w14:textId="77777777" w:rsidR="00AF5AFB" w:rsidRPr="00C91120" w:rsidRDefault="00AF5AFB" w:rsidP="007F5CE8">
      <w:pPr>
        <w:ind w:firstLine="420"/>
      </w:pPr>
    </w:p>
    <w:p w14:paraId="1587A8CB" w14:textId="77777777" w:rsidR="00AF5AFB" w:rsidRPr="00C91120" w:rsidRDefault="00AF5AFB" w:rsidP="008D2842">
      <w:pPr>
        <w:pStyle w:val="2"/>
      </w:pPr>
      <w:bookmarkStart w:id="618" w:name="_Toc74672649"/>
      <w:r w:rsidRPr="00C91120">
        <w:rPr>
          <w:rFonts w:hint="eastAsia"/>
        </w:rPr>
        <w:t xml:space="preserve">2 </w:t>
      </w:r>
      <w:r w:rsidRPr="00C91120">
        <w:rPr>
          <w:rFonts w:hint="eastAsia"/>
        </w:rPr>
        <w:t>知识点详情</w:t>
      </w:r>
      <w:bookmarkEnd w:id="618"/>
    </w:p>
    <w:p w14:paraId="10633802" w14:textId="77777777" w:rsidR="00AF5AFB" w:rsidRPr="00C91120" w:rsidRDefault="00AF5AFB" w:rsidP="008D2842">
      <w:pPr>
        <w:pStyle w:val="3"/>
      </w:pPr>
      <w:bookmarkStart w:id="619" w:name="_Toc74672650"/>
      <w:r w:rsidRPr="00C91120">
        <w:rPr>
          <w:rFonts w:hint="eastAsia"/>
        </w:rPr>
        <w:t>2</w:t>
      </w:r>
      <w:r w:rsidRPr="00C91120">
        <w:t xml:space="preserve">.1 </w:t>
      </w:r>
      <w:r w:rsidRPr="00C91120">
        <w:t>编译与解释（</w:t>
      </w:r>
      <w:r w:rsidRPr="00C91120">
        <w:rPr>
          <w:rFonts w:hint="eastAsia"/>
        </w:rPr>
        <w:t>★★★</w:t>
      </w:r>
      <w:r w:rsidRPr="00C91120">
        <w:t>）</w:t>
      </w:r>
      <w:bookmarkEnd w:id="619"/>
    </w:p>
    <w:p w14:paraId="49686A69" w14:textId="77777777" w:rsidR="00AF5AFB" w:rsidRPr="00C91120" w:rsidRDefault="00AF5AFB" w:rsidP="007F5CE8">
      <w:pPr>
        <w:ind w:firstLine="420"/>
      </w:pPr>
      <w:r w:rsidRPr="00C91120">
        <w:t>【考法分析】</w:t>
      </w:r>
    </w:p>
    <w:p w14:paraId="45C71523" w14:textId="77777777" w:rsidR="00AF5AFB" w:rsidRPr="00C91120" w:rsidRDefault="00AF5AFB" w:rsidP="007F5CE8">
      <w:pPr>
        <w:ind w:firstLine="420"/>
      </w:pPr>
      <w:r w:rsidRPr="00C91120">
        <w:rPr>
          <w:rFonts w:hint="eastAsia"/>
        </w:rPr>
        <w:t>1</w:t>
      </w:r>
      <w:r w:rsidRPr="00C91120">
        <w:rPr>
          <w:rFonts w:hint="eastAsia"/>
        </w:rPr>
        <w:t>、本知识点的考查形式主要有：给出编译与解释相关的描述，判断正误；给出编译各个阶段的描述，判断正误。</w:t>
      </w:r>
    </w:p>
    <w:p w14:paraId="0182B523" w14:textId="5A94FBFB" w:rsidR="00AF5AFB" w:rsidRPr="00C91120" w:rsidRDefault="00D80682" w:rsidP="007F5CE8">
      <w:pPr>
        <w:ind w:firstLine="420"/>
      </w:pPr>
      <w:r w:rsidRPr="00C91120">
        <w:t>【要点分析】</w:t>
      </w:r>
    </w:p>
    <w:p w14:paraId="0E6BB5E4" w14:textId="77777777" w:rsidR="00AF5AFB" w:rsidRPr="00C91120" w:rsidRDefault="00AF5AFB" w:rsidP="007F5CE8">
      <w:pPr>
        <w:ind w:firstLine="420"/>
      </w:pPr>
      <w:r w:rsidRPr="00C91120">
        <w:rPr>
          <w:rFonts w:hint="eastAsia"/>
        </w:rPr>
        <w:t>1</w:t>
      </w:r>
      <w:r w:rsidRPr="00C91120">
        <w:rPr>
          <w:rFonts w:hint="eastAsia"/>
        </w:rPr>
        <w:t>、</w:t>
      </w:r>
      <w:r w:rsidRPr="00C91120">
        <w:rPr>
          <w:rFonts w:hint="eastAsia"/>
          <w:b/>
          <w:bCs/>
        </w:rPr>
        <w:t>解释程序</w:t>
      </w:r>
      <w:r w:rsidRPr="00C91120">
        <w:t>，</w:t>
      </w:r>
      <w:r w:rsidRPr="00C91120">
        <w:rPr>
          <w:rFonts w:hint="eastAsia"/>
        </w:rPr>
        <w:t>也称解释器；直接解释执行源程序，或者将源程序翻译成某种中间代码后再加以执行。</w:t>
      </w:r>
    </w:p>
    <w:p w14:paraId="552DABD1" w14:textId="3E6A5F47" w:rsidR="00AF5AFB" w:rsidRPr="00C91120" w:rsidRDefault="00AF5AFB" w:rsidP="007F5CE8">
      <w:pPr>
        <w:ind w:firstLine="420"/>
      </w:pPr>
      <w:r w:rsidRPr="00C91120">
        <w:rPr>
          <w:rFonts w:hint="eastAsia"/>
        </w:rPr>
        <w:t>2</w:t>
      </w:r>
      <w:r w:rsidRPr="00C91120">
        <w:rPr>
          <w:rFonts w:hint="eastAsia"/>
        </w:rPr>
        <w:t>、</w:t>
      </w:r>
      <w:r w:rsidRPr="00C91120">
        <w:rPr>
          <w:rFonts w:hint="eastAsia"/>
          <w:b/>
          <w:bCs/>
        </w:rPr>
        <w:t>编译程序</w:t>
      </w:r>
      <w:r w:rsidRPr="00C91120">
        <w:t>，</w:t>
      </w:r>
      <w:r w:rsidRPr="00C91120">
        <w:rPr>
          <w:rFonts w:hint="eastAsia"/>
        </w:rPr>
        <w:t>也称编译器；将源程序翻译成目标语言程序，然后</w:t>
      </w:r>
      <w:del w:id="620" w:author="Administrator" w:date="2021-06-15T17:30:00Z">
        <w:r w:rsidRPr="00C91120" w:rsidDel="00B748CD">
          <w:rPr>
            <w:rFonts w:hint="eastAsia"/>
          </w:rPr>
          <w:delText>再</w:delText>
        </w:r>
      </w:del>
      <w:ins w:id="621" w:author="Administrator" w:date="2021-06-15T17:30:00Z">
        <w:r w:rsidR="00B748CD">
          <w:rPr>
            <w:rFonts w:hint="eastAsia"/>
          </w:rPr>
          <w:t>在</w:t>
        </w:r>
      </w:ins>
      <w:r w:rsidRPr="00C91120">
        <w:rPr>
          <w:rFonts w:hint="eastAsia"/>
        </w:rPr>
        <w:t>计算机上运行目标程序。</w:t>
      </w:r>
    </w:p>
    <w:p w14:paraId="54255AE9" w14:textId="77777777" w:rsidR="00AF5AFB" w:rsidRDefault="00AF5AFB" w:rsidP="007F5CE8">
      <w:pPr>
        <w:ind w:firstLine="420"/>
      </w:pPr>
      <w:r w:rsidRPr="00C91120">
        <w:rPr>
          <w:rFonts w:hint="eastAsia"/>
        </w:rPr>
        <w:t>3</w:t>
      </w:r>
      <w:r w:rsidRPr="00C91120">
        <w:rPr>
          <w:rFonts w:hint="eastAsia"/>
        </w:rPr>
        <w:t>、</w:t>
      </w:r>
      <w:r w:rsidRPr="00C91120">
        <w:rPr>
          <w:rFonts w:hint="eastAsia"/>
          <w:b/>
          <w:bCs/>
        </w:rPr>
        <w:t>两者的根本区别</w:t>
      </w:r>
      <w:r w:rsidRPr="00C91120">
        <w:t>：</w:t>
      </w:r>
      <w:r w:rsidRPr="00C91120">
        <w:rPr>
          <w:rFonts w:hint="eastAsia"/>
        </w:rPr>
        <w:t>编译方式下，机器上运行的是与源程序等价的目标程序，源程序和编译程序都不再参与目标程序的执行过程，因此执行时效率较高；解释方式下，解释程序和源程序（或某种等价表示）要参与到程序的运行过程中，运行程序的控制权在解释程序，边解释边执行，执行效率较低。即：解释方式，翻译程序不生成独立的目标程序，而编译方式则生成独立保持的目标程序。</w:t>
      </w:r>
    </w:p>
    <w:tbl>
      <w:tblPr>
        <w:tblStyle w:val="a7"/>
        <w:tblW w:w="5000" w:type="pct"/>
        <w:tblLook w:val="0420" w:firstRow="1" w:lastRow="0" w:firstColumn="0" w:lastColumn="0" w:noHBand="0" w:noVBand="1"/>
      </w:tblPr>
      <w:tblGrid>
        <w:gridCol w:w="562"/>
        <w:gridCol w:w="2457"/>
        <w:gridCol w:w="2359"/>
        <w:gridCol w:w="2549"/>
      </w:tblGrid>
      <w:tr w:rsidR="00532B1C" w:rsidRPr="00532B1C" w14:paraId="0FEEADB1" w14:textId="77777777" w:rsidTr="00B748CD">
        <w:trPr>
          <w:trHeight w:val="23"/>
        </w:trPr>
        <w:tc>
          <w:tcPr>
            <w:tcW w:w="1904" w:type="pct"/>
            <w:gridSpan w:val="2"/>
            <w:vAlign w:val="center"/>
            <w:hideMark/>
          </w:tcPr>
          <w:p w14:paraId="60328BCD" w14:textId="77777777" w:rsidR="00532B1C" w:rsidRPr="00532B1C" w:rsidRDefault="00532B1C" w:rsidP="00B748CD">
            <w:pPr>
              <w:pStyle w:val="aa"/>
            </w:pPr>
          </w:p>
        </w:tc>
        <w:tc>
          <w:tcPr>
            <w:tcW w:w="1488" w:type="pct"/>
            <w:vAlign w:val="center"/>
            <w:hideMark/>
          </w:tcPr>
          <w:p w14:paraId="0E2A161C" w14:textId="77777777" w:rsidR="00532B1C" w:rsidRPr="00532B1C" w:rsidRDefault="00532B1C" w:rsidP="00B748CD">
            <w:pPr>
              <w:pStyle w:val="aa"/>
            </w:pPr>
            <w:r w:rsidRPr="00532B1C">
              <w:rPr>
                <w:rFonts w:hint="eastAsia"/>
              </w:rPr>
              <w:t>编译型语言</w:t>
            </w:r>
          </w:p>
        </w:tc>
        <w:tc>
          <w:tcPr>
            <w:tcW w:w="1608" w:type="pct"/>
            <w:vAlign w:val="center"/>
            <w:hideMark/>
          </w:tcPr>
          <w:p w14:paraId="7F9EF374" w14:textId="77777777" w:rsidR="00532B1C" w:rsidRPr="00532B1C" w:rsidRDefault="00532B1C" w:rsidP="00B748CD">
            <w:pPr>
              <w:pStyle w:val="aa"/>
            </w:pPr>
            <w:r w:rsidRPr="00532B1C">
              <w:rPr>
                <w:rFonts w:hint="eastAsia"/>
              </w:rPr>
              <w:t>解释型语言</w:t>
            </w:r>
          </w:p>
        </w:tc>
      </w:tr>
      <w:tr w:rsidR="00532B1C" w:rsidRPr="00532B1C" w14:paraId="7B3BDFF7" w14:textId="77777777" w:rsidTr="00B748CD">
        <w:trPr>
          <w:trHeight w:val="23"/>
        </w:trPr>
        <w:tc>
          <w:tcPr>
            <w:tcW w:w="1904" w:type="pct"/>
            <w:gridSpan w:val="2"/>
            <w:vMerge w:val="restart"/>
            <w:vAlign w:val="center"/>
            <w:hideMark/>
          </w:tcPr>
          <w:p w14:paraId="528A1F37" w14:textId="77777777" w:rsidR="00532B1C" w:rsidRPr="00532B1C" w:rsidRDefault="00532B1C" w:rsidP="00B748CD">
            <w:pPr>
              <w:pStyle w:val="aa"/>
            </w:pPr>
            <w:r w:rsidRPr="00532B1C">
              <w:rPr>
                <w:rFonts w:hint="eastAsia"/>
              </w:rPr>
              <w:t>共同点</w:t>
            </w:r>
          </w:p>
        </w:tc>
        <w:tc>
          <w:tcPr>
            <w:tcW w:w="3096" w:type="pct"/>
            <w:gridSpan w:val="2"/>
            <w:vAlign w:val="center"/>
            <w:hideMark/>
          </w:tcPr>
          <w:p w14:paraId="17DC5880" w14:textId="77777777" w:rsidR="00532B1C" w:rsidRPr="00532B1C" w:rsidRDefault="00532B1C" w:rsidP="00B748CD">
            <w:pPr>
              <w:pStyle w:val="aa"/>
            </w:pPr>
            <w:r w:rsidRPr="00532B1C">
              <w:rPr>
                <w:rFonts w:hint="eastAsia"/>
              </w:rPr>
              <w:t>高级程序语言</w:t>
            </w:r>
          </w:p>
        </w:tc>
      </w:tr>
      <w:tr w:rsidR="00532B1C" w:rsidRPr="00532B1C" w14:paraId="69909D72" w14:textId="77777777" w:rsidTr="00B748CD">
        <w:trPr>
          <w:trHeight w:val="23"/>
        </w:trPr>
        <w:tc>
          <w:tcPr>
            <w:tcW w:w="1904" w:type="pct"/>
            <w:gridSpan w:val="2"/>
            <w:vMerge/>
            <w:vAlign w:val="center"/>
            <w:hideMark/>
          </w:tcPr>
          <w:p w14:paraId="430C1325" w14:textId="77777777" w:rsidR="00532B1C" w:rsidRPr="00532B1C" w:rsidRDefault="00532B1C" w:rsidP="00B748CD">
            <w:pPr>
              <w:pStyle w:val="aa"/>
            </w:pPr>
          </w:p>
        </w:tc>
        <w:tc>
          <w:tcPr>
            <w:tcW w:w="3096" w:type="pct"/>
            <w:gridSpan w:val="2"/>
            <w:vAlign w:val="center"/>
            <w:hideMark/>
          </w:tcPr>
          <w:p w14:paraId="41475B91" w14:textId="77777777" w:rsidR="00532B1C" w:rsidRPr="00532B1C" w:rsidRDefault="00532B1C" w:rsidP="00B748CD">
            <w:pPr>
              <w:pStyle w:val="aa"/>
            </w:pPr>
            <w:r w:rsidRPr="00532B1C">
              <w:rPr>
                <w:rFonts w:hint="eastAsia"/>
              </w:rPr>
              <w:t>有词法分析、语法分析、语义分析过程</w:t>
            </w:r>
          </w:p>
        </w:tc>
      </w:tr>
      <w:tr w:rsidR="00532B1C" w:rsidRPr="00532B1C" w14:paraId="0FB51ACA" w14:textId="77777777" w:rsidTr="00B748CD">
        <w:trPr>
          <w:trHeight w:val="23"/>
        </w:trPr>
        <w:tc>
          <w:tcPr>
            <w:tcW w:w="354" w:type="pct"/>
            <w:vMerge w:val="restart"/>
            <w:vAlign w:val="center"/>
            <w:hideMark/>
          </w:tcPr>
          <w:p w14:paraId="6BF4FB19" w14:textId="77777777" w:rsidR="00532B1C" w:rsidRPr="00532B1C" w:rsidRDefault="00532B1C" w:rsidP="00B748CD">
            <w:pPr>
              <w:pStyle w:val="aa"/>
            </w:pPr>
            <w:r w:rsidRPr="00532B1C">
              <w:rPr>
                <w:rFonts w:hint="eastAsia"/>
              </w:rPr>
              <w:t>不同点</w:t>
            </w:r>
          </w:p>
        </w:tc>
        <w:tc>
          <w:tcPr>
            <w:tcW w:w="1550" w:type="pct"/>
            <w:vAlign w:val="center"/>
            <w:hideMark/>
          </w:tcPr>
          <w:p w14:paraId="3051E25F" w14:textId="77777777" w:rsidR="00532B1C" w:rsidRPr="00532B1C" w:rsidRDefault="00532B1C" w:rsidP="00B748CD">
            <w:pPr>
              <w:pStyle w:val="aa"/>
            </w:pPr>
            <w:r w:rsidRPr="00532B1C">
              <w:rPr>
                <w:rFonts w:hint="eastAsia"/>
              </w:rPr>
              <w:t>翻译程序</w:t>
            </w:r>
          </w:p>
        </w:tc>
        <w:tc>
          <w:tcPr>
            <w:tcW w:w="1488" w:type="pct"/>
            <w:vAlign w:val="center"/>
            <w:hideMark/>
          </w:tcPr>
          <w:p w14:paraId="50662CC1" w14:textId="77777777" w:rsidR="00532B1C" w:rsidRPr="00532B1C" w:rsidRDefault="00532B1C" w:rsidP="00B748CD">
            <w:pPr>
              <w:pStyle w:val="aa"/>
            </w:pPr>
            <w:r w:rsidRPr="00532B1C">
              <w:rPr>
                <w:rFonts w:hint="eastAsia"/>
              </w:rPr>
              <w:t>编译器</w:t>
            </w:r>
          </w:p>
        </w:tc>
        <w:tc>
          <w:tcPr>
            <w:tcW w:w="1608" w:type="pct"/>
            <w:vAlign w:val="center"/>
            <w:hideMark/>
          </w:tcPr>
          <w:p w14:paraId="7ACFC492" w14:textId="77777777" w:rsidR="00532B1C" w:rsidRPr="00532B1C" w:rsidRDefault="00532B1C" w:rsidP="00B748CD">
            <w:pPr>
              <w:pStyle w:val="aa"/>
            </w:pPr>
            <w:r w:rsidRPr="00532B1C">
              <w:rPr>
                <w:rFonts w:hint="eastAsia"/>
              </w:rPr>
              <w:t>解释器</w:t>
            </w:r>
          </w:p>
        </w:tc>
      </w:tr>
      <w:tr w:rsidR="00532B1C" w:rsidRPr="00532B1C" w14:paraId="05EE55DA" w14:textId="77777777" w:rsidTr="00B748CD">
        <w:trPr>
          <w:trHeight w:val="23"/>
        </w:trPr>
        <w:tc>
          <w:tcPr>
            <w:tcW w:w="354" w:type="pct"/>
            <w:vMerge/>
            <w:vAlign w:val="center"/>
            <w:hideMark/>
          </w:tcPr>
          <w:p w14:paraId="31D173B4" w14:textId="77777777" w:rsidR="00532B1C" w:rsidRPr="00532B1C" w:rsidRDefault="00532B1C" w:rsidP="00B748CD">
            <w:pPr>
              <w:pStyle w:val="aa"/>
            </w:pPr>
          </w:p>
        </w:tc>
        <w:tc>
          <w:tcPr>
            <w:tcW w:w="1550" w:type="pct"/>
            <w:vAlign w:val="center"/>
            <w:hideMark/>
          </w:tcPr>
          <w:p w14:paraId="4B507C55" w14:textId="77777777" w:rsidR="00532B1C" w:rsidRPr="00532B1C" w:rsidRDefault="00532B1C" w:rsidP="00B748CD">
            <w:pPr>
              <w:pStyle w:val="aa"/>
            </w:pPr>
            <w:r w:rsidRPr="00532B1C">
              <w:rPr>
                <w:rFonts w:hint="eastAsia"/>
              </w:rPr>
              <w:t>是否生成目标代码</w:t>
            </w:r>
          </w:p>
        </w:tc>
        <w:tc>
          <w:tcPr>
            <w:tcW w:w="1488" w:type="pct"/>
            <w:vAlign w:val="center"/>
            <w:hideMark/>
          </w:tcPr>
          <w:p w14:paraId="69BEAEB4" w14:textId="77777777" w:rsidR="00532B1C" w:rsidRPr="00532B1C" w:rsidRDefault="00532B1C" w:rsidP="00B748CD">
            <w:pPr>
              <w:pStyle w:val="aa"/>
            </w:pPr>
            <w:r w:rsidRPr="00532B1C">
              <w:rPr>
                <w:rFonts w:hint="eastAsia"/>
              </w:rPr>
              <w:t>生成目标代码</w:t>
            </w:r>
          </w:p>
        </w:tc>
        <w:tc>
          <w:tcPr>
            <w:tcW w:w="1608" w:type="pct"/>
            <w:vAlign w:val="center"/>
            <w:hideMark/>
          </w:tcPr>
          <w:p w14:paraId="534129D3" w14:textId="77777777" w:rsidR="00532B1C" w:rsidRPr="00532B1C" w:rsidRDefault="00532B1C" w:rsidP="00B748CD">
            <w:pPr>
              <w:pStyle w:val="aa"/>
            </w:pPr>
            <w:r w:rsidRPr="00532B1C">
              <w:rPr>
                <w:rFonts w:hint="eastAsia"/>
              </w:rPr>
              <w:t>不会生成目标代码</w:t>
            </w:r>
          </w:p>
        </w:tc>
      </w:tr>
      <w:tr w:rsidR="00532B1C" w:rsidRPr="00532B1C" w14:paraId="18966233" w14:textId="77777777" w:rsidTr="00B748CD">
        <w:trPr>
          <w:trHeight w:val="23"/>
        </w:trPr>
        <w:tc>
          <w:tcPr>
            <w:tcW w:w="354" w:type="pct"/>
            <w:vMerge/>
            <w:vAlign w:val="center"/>
            <w:hideMark/>
          </w:tcPr>
          <w:p w14:paraId="236049A3" w14:textId="77777777" w:rsidR="00532B1C" w:rsidRPr="00532B1C" w:rsidRDefault="00532B1C" w:rsidP="00B748CD">
            <w:pPr>
              <w:pStyle w:val="aa"/>
            </w:pPr>
          </w:p>
        </w:tc>
        <w:tc>
          <w:tcPr>
            <w:tcW w:w="1550" w:type="pct"/>
            <w:vAlign w:val="center"/>
            <w:hideMark/>
          </w:tcPr>
          <w:p w14:paraId="3FF5C9F5" w14:textId="77777777" w:rsidR="00532B1C" w:rsidRPr="00532B1C" w:rsidRDefault="00532B1C" w:rsidP="00B748CD">
            <w:pPr>
              <w:pStyle w:val="aa"/>
            </w:pPr>
            <w:r w:rsidRPr="00532B1C">
              <w:rPr>
                <w:rFonts w:hint="eastAsia"/>
              </w:rPr>
              <w:t>目标程序能够直接执行</w:t>
            </w:r>
          </w:p>
        </w:tc>
        <w:tc>
          <w:tcPr>
            <w:tcW w:w="1488" w:type="pct"/>
            <w:vAlign w:val="center"/>
            <w:hideMark/>
          </w:tcPr>
          <w:p w14:paraId="53518A61" w14:textId="77777777" w:rsidR="00532B1C" w:rsidRPr="00532B1C" w:rsidRDefault="00532B1C" w:rsidP="00B748CD">
            <w:pPr>
              <w:pStyle w:val="aa"/>
            </w:pPr>
            <w:r w:rsidRPr="00532B1C">
              <w:rPr>
                <w:rFonts w:hint="eastAsia"/>
              </w:rPr>
              <w:t>目标程序直接执行</w:t>
            </w:r>
          </w:p>
        </w:tc>
        <w:tc>
          <w:tcPr>
            <w:tcW w:w="1608" w:type="pct"/>
            <w:vAlign w:val="center"/>
            <w:hideMark/>
          </w:tcPr>
          <w:p w14:paraId="7A3684ED" w14:textId="77777777" w:rsidR="00532B1C" w:rsidRPr="00532B1C" w:rsidRDefault="00532B1C" w:rsidP="00B748CD">
            <w:pPr>
              <w:pStyle w:val="aa"/>
            </w:pPr>
            <w:r w:rsidRPr="00532B1C">
              <w:rPr>
                <w:rFonts w:hint="eastAsia"/>
              </w:rPr>
              <w:t>边解释边执行</w:t>
            </w:r>
          </w:p>
        </w:tc>
      </w:tr>
      <w:tr w:rsidR="00532B1C" w:rsidRPr="00532B1C" w14:paraId="0480C6E5" w14:textId="77777777" w:rsidTr="00B748CD">
        <w:trPr>
          <w:trHeight w:val="23"/>
        </w:trPr>
        <w:tc>
          <w:tcPr>
            <w:tcW w:w="354" w:type="pct"/>
            <w:vMerge/>
            <w:vAlign w:val="center"/>
            <w:hideMark/>
          </w:tcPr>
          <w:p w14:paraId="5C41F9CB" w14:textId="77777777" w:rsidR="00532B1C" w:rsidRPr="00532B1C" w:rsidRDefault="00532B1C" w:rsidP="00B748CD">
            <w:pPr>
              <w:pStyle w:val="aa"/>
            </w:pPr>
          </w:p>
        </w:tc>
        <w:tc>
          <w:tcPr>
            <w:tcW w:w="1550" w:type="pct"/>
            <w:vAlign w:val="center"/>
            <w:hideMark/>
          </w:tcPr>
          <w:p w14:paraId="6A18D495" w14:textId="77777777" w:rsidR="00532B1C" w:rsidRPr="00532B1C" w:rsidRDefault="00532B1C" w:rsidP="00B748CD">
            <w:pPr>
              <w:pStyle w:val="aa"/>
            </w:pPr>
            <w:r w:rsidRPr="00532B1C">
              <w:rPr>
                <w:rFonts w:hint="eastAsia"/>
              </w:rPr>
              <w:t>翻译程序是否参与执行</w:t>
            </w:r>
          </w:p>
        </w:tc>
        <w:tc>
          <w:tcPr>
            <w:tcW w:w="1488" w:type="pct"/>
            <w:vAlign w:val="center"/>
            <w:hideMark/>
          </w:tcPr>
          <w:p w14:paraId="55A05149" w14:textId="77777777" w:rsidR="00532B1C" w:rsidRPr="00532B1C" w:rsidRDefault="00532B1C" w:rsidP="00B748CD">
            <w:pPr>
              <w:pStyle w:val="aa"/>
            </w:pPr>
            <w:r w:rsidRPr="00532B1C">
              <w:rPr>
                <w:rFonts w:hint="eastAsia"/>
              </w:rPr>
              <w:t>编译器不参与执行</w:t>
            </w:r>
          </w:p>
        </w:tc>
        <w:tc>
          <w:tcPr>
            <w:tcW w:w="1608" w:type="pct"/>
            <w:vAlign w:val="center"/>
            <w:hideMark/>
          </w:tcPr>
          <w:p w14:paraId="025B52B6" w14:textId="77777777" w:rsidR="00532B1C" w:rsidRPr="00532B1C" w:rsidRDefault="00532B1C" w:rsidP="00B748CD">
            <w:pPr>
              <w:pStyle w:val="aa"/>
            </w:pPr>
            <w:r w:rsidRPr="00532B1C">
              <w:rPr>
                <w:rFonts w:hint="eastAsia"/>
              </w:rPr>
              <w:t>解释器参与执行</w:t>
            </w:r>
          </w:p>
        </w:tc>
      </w:tr>
      <w:tr w:rsidR="00532B1C" w:rsidRPr="00532B1C" w14:paraId="0DD86546" w14:textId="77777777" w:rsidTr="00B748CD">
        <w:trPr>
          <w:trHeight w:val="23"/>
        </w:trPr>
        <w:tc>
          <w:tcPr>
            <w:tcW w:w="354" w:type="pct"/>
            <w:vMerge/>
            <w:vAlign w:val="center"/>
            <w:hideMark/>
          </w:tcPr>
          <w:p w14:paraId="5B5AEA34" w14:textId="77777777" w:rsidR="00532B1C" w:rsidRPr="00532B1C" w:rsidRDefault="00532B1C" w:rsidP="00B748CD">
            <w:pPr>
              <w:pStyle w:val="aa"/>
            </w:pPr>
          </w:p>
        </w:tc>
        <w:tc>
          <w:tcPr>
            <w:tcW w:w="1550" w:type="pct"/>
            <w:vAlign w:val="center"/>
            <w:hideMark/>
          </w:tcPr>
          <w:p w14:paraId="49D7A166" w14:textId="77777777" w:rsidR="00532B1C" w:rsidRPr="00532B1C" w:rsidRDefault="00532B1C" w:rsidP="00B748CD">
            <w:pPr>
              <w:pStyle w:val="aa"/>
            </w:pPr>
            <w:r w:rsidRPr="00532B1C">
              <w:rPr>
                <w:rFonts w:hint="eastAsia"/>
              </w:rPr>
              <w:t>执行效率</w:t>
            </w:r>
          </w:p>
        </w:tc>
        <w:tc>
          <w:tcPr>
            <w:tcW w:w="1488" w:type="pct"/>
            <w:vAlign w:val="center"/>
            <w:hideMark/>
          </w:tcPr>
          <w:p w14:paraId="7057B2C6" w14:textId="77777777" w:rsidR="00532B1C" w:rsidRPr="00532B1C" w:rsidRDefault="00532B1C" w:rsidP="00B748CD">
            <w:pPr>
              <w:pStyle w:val="aa"/>
            </w:pPr>
            <w:r w:rsidRPr="00532B1C">
              <w:rPr>
                <w:rFonts w:hint="eastAsia"/>
              </w:rPr>
              <w:t>执行效率高</w:t>
            </w:r>
          </w:p>
        </w:tc>
        <w:tc>
          <w:tcPr>
            <w:tcW w:w="1608" w:type="pct"/>
            <w:vAlign w:val="center"/>
            <w:hideMark/>
          </w:tcPr>
          <w:p w14:paraId="6F724545" w14:textId="77777777" w:rsidR="00532B1C" w:rsidRPr="00532B1C" w:rsidRDefault="00532B1C" w:rsidP="00B748CD">
            <w:pPr>
              <w:pStyle w:val="aa"/>
            </w:pPr>
            <w:r w:rsidRPr="00532B1C">
              <w:rPr>
                <w:rFonts w:hint="eastAsia"/>
              </w:rPr>
              <w:t>执行效率低</w:t>
            </w:r>
          </w:p>
        </w:tc>
      </w:tr>
      <w:tr w:rsidR="00532B1C" w:rsidRPr="00532B1C" w14:paraId="35D38BFF" w14:textId="77777777" w:rsidTr="00B748CD">
        <w:trPr>
          <w:trHeight w:val="23"/>
        </w:trPr>
        <w:tc>
          <w:tcPr>
            <w:tcW w:w="354" w:type="pct"/>
            <w:vMerge/>
            <w:vAlign w:val="center"/>
            <w:hideMark/>
          </w:tcPr>
          <w:p w14:paraId="41B1F5FD" w14:textId="77777777" w:rsidR="00532B1C" w:rsidRPr="00532B1C" w:rsidRDefault="00532B1C" w:rsidP="00B748CD">
            <w:pPr>
              <w:pStyle w:val="aa"/>
            </w:pPr>
          </w:p>
        </w:tc>
        <w:tc>
          <w:tcPr>
            <w:tcW w:w="1550" w:type="pct"/>
            <w:vAlign w:val="center"/>
            <w:hideMark/>
          </w:tcPr>
          <w:p w14:paraId="6336B04B" w14:textId="77777777" w:rsidR="00532B1C" w:rsidRPr="00532B1C" w:rsidRDefault="00532B1C" w:rsidP="00B748CD">
            <w:pPr>
              <w:pStyle w:val="aa"/>
            </w:pPr>
            <w:r w:rsidRPr="00532B1C">
              <w:rPr>
                <w:rFonts w:hint="eastAsia"/>
              </w:rPr>
              <w:t>灵活性与可移植性</w:t>
            </w:r>
          </w:p>
        </w:tc>
        <w:tc>
          <w:tcPr>
            <w:tcW w:w="1488" w:type="pct"/>
            <w:vAlign w:val="center"/>
            <w:hideMark/>
          </w:tcPr>
          <w:p w14:paraId="44160EBA" w14:textId="77777777" w:rsidR="00532B1C" w:rsidRPr="00532B1C" w:rsidRDefault="00532B1C" w:rsidP="00B748CD">
            <w:pPr>
              <w:pStyle w:val="aa"/>
            </w:pPr>
            <w:r w:rsidRPr="00532B1C">
              <w:rPr>
                <w:rFonts w:hint="eastAsia"/>
              </w:rPr>
              <w:t>灵活性差，可移植性差</w:t>
            </w:r>
          </w:p>
        </w:tc>
        <w:tc>
          <w:tcPr>
            <w:tcW w:w="1608" w:type="pct"/>
            <w:vAlign w:val="center"/>
            <w:hideMark/>
          </w:tcPr>
          <w:p w14:paraId="1D3FDB7A" w14:textId="77777777" w:rsidR="00532B1C" w:rsidRPr="00532B1C" w:rsidRDefault="00532B1C" w:rsidP="00B748CD">
            <w:pPr>
              <w:pStyle w:val="aa"/>
            </w:pPr>
            <w:r w:rsidRPr="00532B1C">
              <w:rPr>
                <w:rFonts w:hint="eastAsia"/>
              </w:rPr>
              <w:t>灵活性好，可移植性强</w:t>
            </w:r>
          </w:p>
        </w:tc>
      </w:tr>
    </w:tbl>
    <w:p w14:paraId="381D870B" w14:textId="77777777" w:rsidR="00AF5AFB" w:rsidRPr="00C91120" w:rsidRDefault="00AF5AFB" w:rsidP="007F5CE8">
      <w:pPr>
        <w:ind w:firstLine="420"/>
      </w:pPr>
      <w:r w:rsidRPr="00C91120">
        <w:rPr>
          <w:rFonts w:hint="eastAsia"/>
        </w:rPr>
        <w:t>4</w:t>
      </w:r>
      <w:r w:rsidRPr="00C91120">
        <w:rPr>
          <w:rFonts w:hint="eastAsia"/>
        </w:rPr>
        <w:t>、编译过程：</w:t>
      </w:r>
    </w:p>
    <w:p w14:paraId="5FD28823" w14:textId="77777777" w:rsidR="00AF5AFB" w:rsidRPr="00C91120" w:rsidRDefault="00AF5AFB" w:rsidP="007F5CE8">
      <w:pPr>
        <w:ind w:firstLine="420"/>
      </w:pPr>
      <w:r w:rsidRPr="00C91120">
        <w:rPr>
          <w:rFonts w:hint="eastAsia"/>
        </w:rPr>
        <w:t>（</w:t>
      </w:r>
      <w:r w:rsidRPr="00C91120">
        <w:rPr>
          <w:rFonts w:hint="eastAsia"/>
        </w:rPr>
        <w:t>1</w:t>
      </w:r>
      <w:r w:rsidRPr="00C91120">
        <w:rPr>
          <w:rFonts w:hint="eastAsia"/>
        </w:rPr>
        <w:t>）</w:t>
      </w:r>
      <w:r w:rsidRPr="00C91120">
        <w:rPr>
          <w:rFonts w:hint="eastAsia"/>
          <w:b/>
          <w:bCs/>
        </w:rPr>
        <w:t>词法分析阶段</w:t>
      </w:r>
      <w:r w:rsidRPr="00C91120">
        <w:t>：</w:t>
      </w:r>
      <w:r w:rsidRPr="00C91120">
        <w:rPr>
          <w:rFonts w:hint="eastAsia"/>
        </w:rPr>
        <w:t>是编译过程的第一阶段，其任务是对源程序从前到后（从左到右）逐个字符扫描，从中识别出一个个“单词”符号。词法分析过程的依据是语言的词法规则，即描述“单词”结构的规则。</w:t>
      </w:r>
    </w:p>
    <w:p w14:paraId="2ABD8A12" w14:textId="77777777" w:rsidR="00AF5AFB" w:rsidRPr="00C91120" w:rsidRDefault="00AF5AFB" w:rsidP="007F5CE8">
      <w:pPr>
        <w:ind w:firstLine="420"/>
      </w:pPr>
      <w:r w:rsidRPr="00C91120">
        <w:rPr>
          <w:rFonts w:hint="eastAsia"/>
        </w:rPr>
        <w:t>（</w:t>
      </w:r>
      <w:r w:rsidRPr="00C91120">
        <w:rPr>
          <w:rFonts w:hint="eastAsia"/>
        </w:rPr>
        <w:t>2</w:t>
      </w:r>
      <w:r w:rsidRPr="00C91120">
        <w:rPr>
          <w:rFonts w:hint="eastAsia"/>
        </w:rPr>
        <w:t>）</w:t>
      </w:r>
      <w:r w:rsidRPr="00C91120">
        <w:rPr>
          <w:rFonts w:hint="eastAsia"/>
          <w:b/>
          <w:bCs/>
        </w:rPr>
        <w:t>语法分析阶段</w:t>
      </w:r>
      <w:r w:rsidRPr="00C91120">
        <w:t>：</w:t>
      </w:r>
      <w:r w:rsidRPr="00C91120">
        <w:rPr>
          <w:rFonts w:hint="eastAsia"/>
        </w:rPr>
        <w:t>其任务是在词法分析的基础上，根据语言的语法规则将单词符号序列分解成各类语法单位。通常语法分析是确定整个输入串是否构成一个语法上正确的程序。一般来说，通过编译的程序，不存在语法上的错误。</w:t>
      </w:r>
    </w:p>
    <w:p w14:paraId="4466A8D5" w14:textId="77777777" w:rsidR="00AF5AFB" w:rsidRPr="00C91120" w:rsidRDefault="00AF5AFB" w:rsidP="007F5CE8">
      <w:pPr>
        <w:ind w:firstLine="420"/>
      </w:pPr>
      <w:r w:rsidRPr="00C91120">
        <w:rPr>
          <w:rFonts w:hint="eastAsia"/>
        </w:rPr>
        <w:t>（</w:t>
      </w:r>
      <w:r w:rsidRPr="00C91120">
        <w:rPr>
          <w:rFonts w:hint="eastAsia"/>
        </w:rPr>
        <w:t>3</w:t>
      </w:r>
      <w:r w:rsidRPr="00C91120">
        <w:rPr>
          <w:rFonts w:hint="eastAsia"/>
        </w:rPr>
        <w:t>）</w:t>
      </w:r>
      <w:r w:rsidRPr="00C91120">
        <w:rPr>
          <w:rFonts w:hint="eastAsia"/>
          <w:b/>
          <w:bCs/>
        </w:rPr>
        <w:t>语义分析阶段</w:t>
      </w:r>
      <w:r w:rsidRPr="00C91120">
        <w:t>：</w:t>
      </w:r>
      <w:r w:rsidRPr="00C91120">
        <w:rPr>
          <w:rFonts w:hint="eastAsia"/>
        </w:rPr>
        <w:t>其任务主要检查源程序是否包含静态语义错误（动态语义错误在执行过程中才能发现），并收集类型信息供后面的代码生成阶段使用。语义分析的一个主要工作是进行类型分析和检查。</w:t>
      </w:r>
    </w:p>
    <w:p w14:paraId="3167DA7B" w14:textId="77777777" w:rsidR="00AF5AFB" w:rsidRPr="00C91120" w:rsidRDefault="00AF5AFB" w:rsidP="007F5CE8">
      <w:pPr>
        <w:ind w:firstLine="420"/>
      </w:pPr>
      <w:r w:rsidRPr="00C91120">
        <w:rPr>
          <w:rFonts w:hint="eastAsia"/>
        </w:rPr>
        <w:t>（</w:t>
      </w:r>
      <w:r w:rsidRPr="00C91120">
        <w:rPr>
          <w:rFonts w:hint="eastAsia"/>
        </w:rPr>
        <w:t>4</w:t>
      </w:r>
      <w:r w:rsidRPr="00C91120">
        <w:rPr>
          <w:rFonts w:hint="eastAsia"/>
        </w:rPr>
        <w:t>）</w:t>
      </w:r>
      <w:r w:rsidRPr="00C91120">
        <w:rPr>
          <w:rFonts w:hint="eastAsia"/>
          <w:b/>
          <w:bCs/>
        </w:rPr>
        <w:t>中间代码生成</w:t>
      </w:r>
      <w:r w:rsidRPr="00C91120">
        <w:t>：</w:t>
      </w:r>
      <w:r w:rsidRPr="00C91120">
        <w:rPr>
          <w:rFonts w:hint="eastAsia"/>
        </w:rPr>
        <w:t>其任务是根据语义分析的输出生成中间代码。</w:t>
      </w:r>
      <w:r w:rsidRPr="00C91120">
        <w:rPr>
          <w:rFonts w:hint="eastAsia"/>
          <w:b/>
          <w:bCs/>
        </w:rPr>
        <w:t>此阶段不是必须的</w:t>
      </w:r>
      <w:r w:rsidRPr="00C91120">
        <w:rPr>
          <w:rFonts w:hint="eastAsia"/>
        </w:rPr>
        <w:t>。常见的中间代码有：树、后缀式、三地址码（四元式）。</w:t>
      </w:r>
    </w:p>
    <w:p w14:paraId="7835781F" w14:textId="77777777" w:rsidR="00AF5AFB" w:rsidRPr="00C91120" w:rsidRDefault="00AF5AFB" w:rsidP="007F5CE8">
      <w:pPr>
        <w:ind w:firstLine="420"/>
      </w:pPr>
      <w:r w:rsidRPr="00C91120">
        <w:t>（</w:t>
      </w:r>
      <w:r w:rsidRPr="00C91120">
        <w:rPr>
          <w:rFonts w:hint="eastAsia"/>
        </w:rPr>
        <w:t>5</w:t>
      </w:r>
      <w:r w:rsidRPr="00C91120">
        <w:t>）</w:t>
      </w:r>
      <w:r w:rsidRPr="00C91120">
        <w:rPr>
          <w:b/>
          <w:bCs/>
        </w:rPr>
        <w:t>代码优化</w:t>
      </w:r>
      <w:r w:rsidRPr="00C91120">
        <w:t>：其任务是优化中间代码。</w:t>
      </w:r>
      <w:r w:rsidRPr="00C91120">
        <w:rPr>
          <w:b/>
          <w:bCs/>
        </w:rPr>
        <w:t>此阶段不是必须的</w:t>
      </w:r>
      <w:r w:rsidRPr="00C91120">
        <w:t>。</w:t>
      </w:r>
    </w:p>
    <w:p w14:paraId="364E3C7E" w14:textId="77777777" w:rsidR="00AF5AFB" w:rsidRPr="00C91120" w:rsidRDefault="00AF5AFB" w:rsidP="007F5CE8">
      <w:pPr>
        <w:ind w:firstLine="420"/>
      </w:pPr>
      <w:r w:rsidRPr="00C91120">
        <w:rPr>
          <w:rFonts w:hint="eastAsia"/>
        </w:rPr>
        <w:t>（</w:t>
      </w:r>
      <w:r w:rsidRPr="00C91120">
        <w:rPr>
          <w:rFonts w:hint="eastAsia"/>
        </w:rPr>
        <w:t>6</w:t>
      </w:r>
      <w:r w:rsidRPr="00C91120">
        <w:rPr>
          <w:rFonts w:hint="eastAsia"/>
        </w:rPr>
        <w:t>）</w:t>
      </w:r>
      <w:r w:rsidRPr="00C91120">
        <w:rPr>
          <w:rFonts w:hint="eastAsia"/>
          <w:b/>
          <w:bCs/>
        </w:rPr>
        <w:t>目标代码生成</w:t>
      </w:r>
      <w:r w:rsidRPr="00C91120">
        <w:t>：</w:t>
      </w:r>
      <w:r w:rsidRPr="00C91120">
        <w:rPr>
          <w:rFonts w:hint="eastAsia"/>
        </w:rPr>
        <w:t>是编译器工作的最后一个阶段。其任务是把中间代码变换成特定机器上的绝对指令代码、可重定位的指令代码或汇编指令代码。本阶段与具体机器密切相关。</w:t>
      </w:r>
    </w:p>
    <w:p w14:paraId="727371BB" w14:textId="38AE913E" w:rsidR="00AF5AFB" w:rsidRPr="00C91120" w:rsidRDefault="00532B1C" w:rsidP="00B748CD">
      <w:pPr>
        <w:pStyle w:val="aa"/>
      </w:pPr>
      <w:r>
        <w:rPr>
          <w:noProof/>
        </w:rPr>
        <w:drawing>
          <wp:inline distT="0" distB="0" distL="0" distR="0" wp14:anchorId="6B44B278" wp14:editId="6768CA52">
            <wp:extent cx="4320000" cy="2562318"/>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BEBA8EAE-BF5A-486C-A8C5-ECC9F3942E4B}">
                          <a14:imgProps xmlns:a14="http://schemas.microsoft.com/office/drawing/2010/main">
                            <a14:imgLayer r:embed="rId120">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2562318"/>
                    </a:xfrm>
                    <a:prstGeom prst="rect">
                      <a:avLst/>
                    </a:prstGeom>
                    <a:noFill/>
                  </pic:spPr>
                </pic:pic>
              </a:graphicData>
            </a:graphic>
          </wp:inline>
        </w:drawing>
      </w:r>
    </w:p>
    <w:p w14:paraId="51DF0978" w14:textId="77777777" w:rsidR="00AF5AFB" w:rsidRPr="00C91120" w:rsidRDefault="00AF5AFB" w:rsidP="007F5CE8">
      <w:pPr>
        <w:ind w:firstLine="420"/>
      </w:pPr>
      <w:r w:rsidRPr="00C91120">
        <w:t>（</w:t>
      </w:r>
      <w:r w:rsidRPr="00C91120">
        <w:rPr>
          <w:rFonts w:hint="eastAsia"/>
        </w:rPr>
        <w:t>7</w:t>
      </w:r>
      <w:r w:rsidRPr="00C91120">
        <w:t>）</w:t>
      </w:r>
      <w:r w:rsidRPr="00C91120">
        <w:rPr>
          <w:rFonts w:hint="eastAsia"/>
          <w:b/>
          <w:bCs/>
        </w:rPr>
        <w:t>符号表</w:t>
      </w:r>
      <w:r w:rsidRPr="00C91120">
        <w:rPr>
          <w:rFonts w:hint="eastAsia"/>
        </w:rPr>
        <w:t>的作用是记录源程序中各个符号的必要信息，以辅助语义的正确性检查和代码生成，在编译过程中需要对符号表进行快速有效地查找、插入、修改和删除等操作。符号表的存在可以贯穿编译所有阶段。</w:t>
      </w:r>
    </w:p>
    <w:p w14:paraId="747B2837" w14:textId="77777777" w:rsidR="00AF5AFB" w:rsidRPr="00C91120" w:rsidRDefault="00AF5AFB" w:rsidP="007F5CE8">
      <w:pPr>
        <w:ind w:firstLine="420"/>
      </w:pPr>
      <w:r w:rsidRPr="00C91120">
        <w:rPr>
          <w:rFonts w:hint="eastAsia"/>
        </w:rPr>
        <w:t>（</w:t>
      </w:r>
      <w:r w:rsidRPr="00C91120">
        <w:rPr>
          <w:rFonts w:hint="eastAsia"/>
        </w:rPr>
        <w:t>8</w:t>
      </w:r>
      <w:r w:rsidRPr="00C91120">
        <w:rPr>
          <w:rFonts w:hint="eastAsia"/>
        </w:rPr>
        <w:t>）错误管理</w:t>
      </w:r>
    </w:p>
    <w:p w14:paraId="33C2CE34" w14:textId="77777777" w:rsidR="00AF5AFB" w:rsidRPr="00C91120" w:rsidRDefault="00AF5AFB" w:rsidP="007F5CE8">
      <w:pPr>
        <w:ind w:firstLine="420"/>
      </w:pPr>
      <w:r w:rsidRPr="00C91120">
        <w:rPr>
          <w:rFonts w:hint="eastAsia"/>
        </w:rPr>
        <w:t>静态错误：编译时所发现的程序错误，分为语法错误和静态语义错误。</w:t>
      </w:r>
    </w:p>
    <w:p w14:paraId="536D5D0F" w14:textId="77777777" w:rsidR="00AF5AFB" w:rsidRPr="00C91120" w:rsidRDefault="00AF5AFB" w:rsidP="007F5CE8">
      <w:pPr>
        <w:ind w:firstLine="422"/>
      </w:pPr>
      <w:r w:rsidRPr="00C91120">
        <w:rPr>
          <w:rFonts w:hint="eastAsia"/>
          <w:b/>
          <w:bCs/>
        </w:rPr>
        <w:t>语法错误包含</w:t>
      </w:r>
      <w:r w:rsidRPr="00C91120">
        <w:rPr>
          <w:rFonts w:hint="eastAsia"/>
        </w:rPr>
        <w:t>：单词拼写错误、标点符号错误、表达式中缺少操作数、括号不匹配等有关语言结构上的错误。</w:t>
      </w:r>
    </w:p>
    <w:p w14:paraId="2597DCD2" w14:textId="77777777" w:rsidR="00AF5AFB" w:rsidRPr="00C91120" w:rsidRDefault="00AF5AFB" w:rsidP="007F5CE8">
      <w:pPr>
        <w:ind w:firstLine="422"/>
      </w:pPr>
      <w:r w:rsidRPr="00C91120">
        <w:rPr>
          <w:rFonts w:hint="eastAsia"/>
          <w:b/>
          <w:bCs/>
        </w:rPr>
        <w:t>静态语义分析</w:t>
      </w:r>
      <w:r w:rsidRPr="00C91120">
        <w:rPr>
          <w:rFonts w:hint="eastAsia"/>
        </w:rPr>
        <w:t>：运算符与运算对象类型不合法等错误。</w:t>
      </w:r>
    </w:p>
    <w:p w14:paraId="4DFF2BFF" w14:textId="77777777" w:rsidR="00AF5AFB" w:rsidRPr="00C91120" w:rsidRDefault="00AF5AFB" w:rsidP="007F5CE8">
      <w:pPr>
        <w:ind w:firstLine="422"/>
      </w:pPr>
      <w:r w:rsidRPr="00C91120">
        <w:rPr>
          <w:rFonts w:hint="eastAsia"/>
          <w:b/>
          <w:bCs/>
        </w:rPr>
        <w:t>动态错误</w:t>
      </w:r>
      <w:r w:rsidRPr="00C91120">
        <w:rPr>
          <w:rFonts w:hint="eastAsia"/>
        </w:rPr>
        <w:t>：发生程序运行时，也叫动态语义错误。包括死循环、变量取零时做除数、引用数组元素下标越界等错误。</w:t>
      </w:r>
    </w:p>
    <w:p w14:paraId="5147A8F5" w14:textId="145F9D99" w:rsidR="00AF5AFB" w:rsidRPr="00C91120" w:rsidRDefault="00D80682" w:rsidP="007F5CE8">
      <w:pPr>
        <w:ind w:firstLine="420"/>
      </w:pPr>
      <w:r w:rsidRPr="00C91120">
        <w:t>【备考点拨】</w:t>
      </w:r>
    </w:p>
    <w:p w14:paraId="4529983E" w14:textId="77777777" w:rsidR="00AF5AFB" w:rsidRPr="00C91120" w:rsidRDefault="00AF5AFB" w:rsidP="007F5CE8">
      <w:pPr>
        <w:ind w:firstLine="420"/>
      </w:pPr>
      <w:r w:rsidRPr="00C91120">
        <w:rPr>
          <w:rFonts w:hint="eastAsia"/>
        </w:rPr>
        <w:t>1</w:t>
      </w:r>
      <w:r w:rsidRPr="00C91120">
        <w:rPr>
          <w:rFonts w:hint="eastAsia"/>
        </w:rPr>
        <w:t>、掌握编译与解释的区别；</w:t>
      </w:r>
    </w:p>
    <w:p w14:paraId="67C2692C" w14:textId="77777777" w:rsidR="00AF5AFB" w:rsidRPr="00C91120" w:rsidRDefault="00AF5AFB" w:rsidP="007F5CE8">
      <w:pPr>
        <w:ind w:firstLine="420"/>
      </w:pPr>
      <w:r w:rsidRPr="00C91120">
        <w:rPr>
          <w:rFonts w:hint="eastAsia"/>
        </w:rPr>
        <w:t>2</w:t>
      </w:r>
      <w:r w:rsidRPr="00C91120">
        <w:rPr>
          <w:rFonts w:hint="eastAsia"/>
        </w:rPr>
        <w:t>、掌握编译器的工作过程。</w:t>
      </w:r>
    </w:p>
    <w:p w14:paraId="2849B758" w14:textId="77777777" w:rsidR="00AF5AFB" w:rsidRPr="00C91120" w:rsidRDefault="00AF5AFB" w:rsidP="007F5CE8">
      <w:pPr>
        <w:ind w:firstLine="420"/>
      </w:pPr>
      <w:r w:rsidRPr="00C91120">
        <w:rPr>
          <w:rFonts w:hint="eastAsia"/>
        </w:rPr>
        <w:t>3</w:t>
      </w:r>
      <w:r w:rsidRPr="00C91120">
        <w:t>、了解错误的分类以及常见错误。</w:t>
      </w:r>
    </w:p>
    <w:p w14:paraId="2F0B7633" w14:textId="77777777" w:rsidR="00AF5AFB" w:rsidRPr="00C91120" w:rsidRDefault="00AF5AFB" w:rsidP="008D2842">
      <w:pPr>
        <w:pStyle w:val="3"/>
      </w:pPr>
      <w:bookmarkStart w:id="622" w:name="_Toc74672651"/>
      <w:r w:rsidRPr="00C91120">
        <w:t>2</w:t>
      </w:r>
      <w:r w:rsidRPr="00C91120">
        <w:rPr>
          <w:rFonts w:hint="eastAsia"/>
        </w:rPr>
        <w:t>.</w:t>
      </w:r>
      <w:r w:rsidRPr="00C91120">
        <w:t xml:space="preserve">2 </w:t>
      </w:r>
      <w:r w:rsidRPr="00C91120">
        <w:t>文法（</w:t>
      </w:r>
      <w:r w:rsidRPr="00C91120">
        <w:rPr>
          <w:rFonts w:hint="eastAsia"/>
        </w:rPr>
        <w:t>★★</w:t>
      </w:r>
      <w:r w:rsidRPr="00C91120">
        <w:t>）</w:t>
      </w:r>
      <w:bookmarkEnd w:id="622"/>
    </w:p>
    <w:p w14:paraId="65C24416" w14:textId="77777777" w:rsidR="00AF5AFB" w:rsidRPr="00C91120" w:rsidRDefault="00AF5AFB" w:rsidP="007F5CE8">
      <w:pPr>
        <w:ind w:firstLine="420"/>
      </w:pPr>
      <w:r w:rsidRPr="00C91120">
        <w:t>【考法分析】</w:t>
      </w:r>
    </w:p>
    <w:p w14:paraId="68BAFDB8" w14:textId="77777777" w:rsidR="00AF5AFB" w:rsidRPr="00C91120" w:rsidRDefault="00AF5AFB" w:rsidP="007F5CE8">
      <w:pPr>
        <w:ind w:firstLine="420"/>
      </w:pPr>
      <w:r w:rsidRPr="00C91120">
        <w:rPr>
          <w:rFonts w:hint="eastAsia"/>
        </w:rPr>
        <w:t>1</w:t>
      </w:r>
      <w:r w:rsidRPr="00C91120">
        <w:rPr>
          <w:rFonts w:hint="eastAsia"/>
        </w:rPr>
        <w:t>、本知识点的主要考查方式有：给出一些概念的描述判断正误；给出一个文法的描述，判断能够识别的字符串。</w:t>
      </w:r>
    </w:p>
    <w:p w14:paraId="68A4741A" w14:textId="5AD96B69" w:rsidR="00AF5AFB" w:rsidRPr="00C91120" w:rsidRDefault="00D80682" w:rsidP="007F5CE8">
      <w:pPr>
        <w:ind w:firstLine="420"/>
      </w:pPr>
      <w:r w:rsidRPr="00C91120">
        <w:t>【要点分析】</w:t>
      </w:r>
    </w:p>
    <w:p w14:paraId="0806F7BE" w14:textId="51402640" w:rsidR="00AF5AFB" w:rsidRPr="00C91120" w:rsidRDefault="00AF5AFB" w:rsidP="007F5CE8">
      <w:pPr>
        <w:ind w:firstLine="420"/>
      </w:pPr>
      <w:r w:rsidRPr="00C91120">
        <w:rPr>
          <w:rFonts w:hint="eastAsia"/>
        </w:rPr>
        <w:t>1</w:t>
      </w:r>
      <w:r w:rsidRPr="00C91120">
        <w:rPr>
          <w:rFonts w:hint="eastAsia"/>
        </w:rPr>
        <w:t>、文法相关的概念：一个形式文法是一个有序四元组</w:t>
      </w:r>
      <w:r w:rsidRPr="00C91120">
        <w:rPr>
          <w:rFonts w:hint="eastAsia"/>
        </w:rPr>
        <w:t>G=(V</w:t>
      </w:r>
      <w:r w:rsidRPr="00C91120">
        <w:rPr>
          <w:rFonts w:hint="eastAsia"/>
        </w:rPr>
        <w:t>，</w:t>
      </w:r>
      <w:r w:rsidRPr="00C91120">
        <w:rPr>
          <w:rFonts w:hint="eastAsia"/>
        </w:rPr>
        <w:t>T</w:t>
      </w:r>
      <w:r w:rsidRPr="00C91120">
        <w:rPr>
          <w:rFonts w:hint="eastAsia"/>
        </w:rPr>
        <w:t>，</w:t>
      </w:r>
      <w:r w:rsidRPr="00C91120">
        <w:rPr>
          <w:rFonts w:hint="eastAsia"/>
        </w:rPr>
        <w:t>S</w:t>
      </w:r>
      <w:r w:rsidRPr="00C91120">
        <w:rPr>
          <w:rFonts w:hint="eastAsia"/>
        </w:rPr>
        <w:t>，</w:t>
      </w:r>
      <w:r w:rsidRPr="00C91120">
        <w:rPr>
          <w:rFonts w:hint="eastAsia"/>
        </w:rPr>
        <w:t>P)</w:t>
      </w:r>
      <w:r w:rsidRPr="00C91120">
        <w:rPr>
          <w:rFonts w:hint="eastAsia"/>
        </w:rPr>
        <w:t>，其中：</w:t>
      </w:r>
    </w:p>
    <w:p w14:paraId="0E5AF5E4" w14:textId="5B69D5F4" w:rsidR="00AF5AFB" w:rsidRPr="00C91120" w:rsidRDefault="00AF5AFB" w:rsidP="007F5CE8">
      <w:pPr>
        <w:ind w:firstLine="420"/>
      </w:pPr>
      <w:r w:rsidRPr="00C91120">
        <w:rPr>
          <w:rFonts w:hint="eastAsia"/>
        </w:rPr>
        <w:t>V</w:t>
      </w:r>
      <w:r w:rsidRPr="00C91120">
        <w:rPr>
          <w:rFonts w:hint="eastAsia"/>
        </w:rPr>
        <w:t>：</w:t>
      </w:r>
      <w:r w:rsidRPr="00C91120">
        <w:rPr>
          <w:rFonts w:hint="eastAsia"/>
          <w:b/>
          <w:bCs/>
        </w:rPr>
        <w:t>非终结符</w:t>
      </w:r>
      <w:r w:rsidRPr="00C91120">
        <w:rPr>
          <w:rFonts w:hint="eastAsia"/>
        </w:rPr>
        <w:t>。不是语言组成部分，不是最终结果，可理解为占位符。</w:t>
      </w:r>
    </w:p>
    <w:p w14:paraId="5297D257" w14:textId="33A3E17F" w:rsidR="00AF5AFB" w:rsidRPr="00C91120" w:rsidRDefault="00AF5AFB" w:rsidP="007F5CE8">
      <w:pPr>
        <w:ind w:firstLine="420"/>
      </w:pPr>
      <w:r w:rsidRPr="00C91120">
        <w:t>T</w:t>
      </w:r>
      <w:r w:rsidRPr="00C91120">
        <w:rPr>
          <w:rFonts w:hint="eastAsia"/>
        </w:rPr>
        <w:t>：</w:t>
      </w:r>
      <w:r w:rsidRPr="00C91120">
        <w:rPr>
          <w:rFonts w:hint="eastAsia"/>
          <w:b/>
          <w:bCs/>
        </w:rPr>
        <w:t>终结符</w:t>
      </w:r>
      <w:r w:rsidRPr="00C91120">
        <w:rPr>
          <w:rFonts w:hint="eastAsia"/>
        </w:rPr>
        <w:t>。是语言的组成部分，是最终结果。</w:t>
      </w:r>
      <w:r w:rsidRPr="00C91120">
        <w:t xml:space="preserve"> V</w:t>
      </w:r>
      <w:r w:rsidR="00BF2BDF">
        <w:rPr>
          <w:rFonts w:hint="eastAsia"/>
        </w:rPr>
        <w:t>∩</w:t>
      </w:r>
      <w:r w:rsidRPr="00C91120">
        <w:t>T=</w:t>
      </w:r>
      <w:r w:rsidR="00BF2BDF">
        <w:rPr>
          <w:rFonts w:ascii="MS Gothic" w:eastAsia="MS Gothic" w:hAnsi="MS Gothic" w:cs="MS Gothic" w:hint="eastAsia"/>
        </w:rPr>
        <w:t>∅</w:t>
      </w:r>
    </w:p>
    <w:p w14:paraId="256D3B62" w14:textId="265B9185" w:rsidR="00AF5AFB" w:rsidRPr="00C91120" w:rsidRDefault="00AF5AFB" w:rsidP="007F5CE8">
      <w:pPr>
        <w:ind w:firstLine="420"/>
      </w:pPr>
      <w:r w:rsidRPr="00C91120">
        <w:rPr>
          <w:rFonts w:hint="eastAsia"/>
        </w:rPr>
        <w:t>S</w:t>
      </w:r>
      <w:r w:rsidRPr="00C91120">
        <w:rPr>
          <w:rFonts w:hint="eastAsia"/>
        </w:rPr>
        <w:t>：</w:t>
      </w:r>
      <w:r w:rsidRPr="00C91120">
        <w:rPr>
          <w:rFonts w:hint="eastAsia"/>
          <w:b/>
          <w:bCs/>
        </w:rPr>
        <w:t>起始符</w:t>
      </w:r>
      <w:r w:rsidRPr="00C91120">
        <w:rPr>
          <w:rFonts w:hint="eastAsia"/>
        </w:rPr>
        <w:t>。是语言的开始符号。</w:t>
      </w:r>
    </w:p>
    <w:p w14:paraId="6A8BE807" w14:textId="21EA61C0" w:rsidR="00AF5AFB" w:rsidRPr="00C91120" w:rsidRDefault="00AF5AFB" w:rsidP="007F5CE8">
      <w:pPr>
        <w:ind w:firstLine="420"/>
      </w:pPr>
      <w:r w:rsidRPr="00C91120">
        <w:rPr>
          <w:rFonts w:hint="eastAsia"/>
        </w:rPr>
        <w:t>P</w:t>
      </w:r>
      <w:r w:rsidRPr="00C91120">
        <w:rPr>
          <w:rFonts w:hint="eastAsia"/>
        </w:rPr>
        <w:t>：</w:t>
      </w:r>
      <w:r w:rsidRPr="00C91120">
        <w:rPr>
          <w:rFonts w:hint="eastAsia"/>
          <w:b/>
          <w:bCs/>
        </w:rPr>
        <w:t>产生式</w:t>
      </w:r>
      <w:r w:rsidRPr="00C91120">
        <w:rPr>
          <w:rFonts w:hint="eastAsia"/>
        </w:rPr>
        <w:t>。用终结符替代非终结符的规则。形如α→β</w:t>
      </w:r>
    </w:p>
    <w:p w14:paraId="1451550C" w14:textId="77777777" w:rsidR="00AF5AFB" w:rsidRPr="00C91120" w:rsidRDefault="00AF5AFB" w:rsidP="007F5CE8">
      <w:pPr>
        <w:ind w:firstLine="420"/>
      </w:pPr>
      <w:r w:rsidRPr="00C91120">
        <w:rPr>
          <w:rFonts w:hint="eastAsia"/>
        </w:rPr>
        <w:t>2</w:t>
      </w:r>
      <w:r w:rsidRPr="00C91120">
        <w:rPr>
          <w:rFonts w:hint="eastAsia"/>
        </w:rPr>
        <w:t>、文法的分类：</w:t>
      </w:r>
    </w:p>
    <w:tbl>
      <w:tblPr>
        <w:tblStyle w:val="a7"/>
        <w:tblW w:w="5000" w:type="pct"/>
        <w:tblLook w:val="0600" w:firstRow="0" w:lastRow="0" w:firstColumn="0" w:lastColumn="0" w:noHBand="1" w:noVBand="1"/>
      </w:tblPr>
      <w:tblGrid>
        <w:gridCol w:w="704"/>
        <w:gridCol w:w="1134"/>
        <w:gridCol w:w="4821"/>
        <w:gridCol w:w="1268"/>
      </w:tblGrid>
      <w:tr w:rsidR="00EE4F29" w:rsidRPr="008F5AC3" w14:paraId="7FAF81FB" w14:textId="77777777" w:rsidTr="00EE4F29">
        <w:trPr>
          <w:trHeight w:val="23"/>
        </w:trPr>
        <w:tc>
          <w:tcPr>
            <w:tcW w:w="444" w:type="pct"/>
            <w:vAlign w:val="center"/>
            <w:hideMark/>
          </w:tcPr>
          <w:p w14:paraId="1F5F8246" w14:textId="0EDD1A5C" w:rsidR="008F5AC3" w:rsidRPr="008F5AC3" w:rsidRDefault="008F5AC3" w:rsidP="00EE4F29">
            <w:pPr>
              <w:pStyle w:val="aa"/>
            </w:pPr>
            <w:r w:rsidRPr="008F5AC3">
              <w:rPr>
                <w:rFonts w:hint="eastAsia"/>
              </w:rPr>
              <w:t>类</w:t>
            </w:r>
            <w:del w:id="623" w:author="Administrator" w:date="2021-06-15T17:37:00Z">
              <w:r w:rsidRPr="008F5AC3" w:rsidDel="00EE4F29">
                <w:rPr>
                  <w:rFonts w:hint="eastAsia"/>
                </w:rPr>
                <w:delText xml:space="preserve">  </w:delText>
              </w:r>
            </w:del>
            <w:r w:rsidRPr="008F5AC3">
              <w:rPr>
                <w:rFonts w:hint="eastAsia"/>
              </w:rPr>
              <w:t>型</w:t>
            </w:r>
          </w:p>
        </w:tc>
        <w:tc>
          <w:tcPr>
            <w:tcW w:w="715" w:type="pct"/>
            <w:vAlign w:val="center"/>
            <w:hideMark/>
          </w:tcPr>
          <w:p w14:paraId="2E157C97" w14:textId="5348F0EB" w:rsidR="008F5AC3" w:rsidRPr="008F5AC3" w:rsidRDefault="008F5AC3" w:rsidP="00EE4F29">
            <w:pPr>
              <w:pStyle w:val="aa"/>
            </w:pPr>
            <w:r w:rsidRPr="008F5AC3">
              <w:rPr>
                <w:rFonts w:hint="eastAsia"/>
              </w:rPr>
              <w:t>别</w:t>
            </w:r>
            <w:del w:id="624" w:author="Administrator" w:date="2021-06-15T17:37:00Z">
              <w:r w:rsidRPr="008F5AC3" w:rsidDel="00EE4F29">
                <w:rPr>
                  <w:rFonts w:hint="eastAsia"/>
                </w:rPr>
                <w:delText xml:space="preserve">    </w:delText>
              </w:r>
            </w:del>
            <w:r w:rsidRPr="008F5AC3">
              <w:rPr>
                <w:rFonts w:hint="eastAsia"/>
              </w:rPr>
              <w:t>称</w:t>
            </w:r>
          </w:p>
        </w:tc>
        <w:tc>
          <w:tcPr>
            <w:tcW w:w="3041" w:type="pct"/>
            <w:vAlign w:val="center"/>
            <w:hideMark/>
          </w:tcPr>
          <w:p w14:paraId="09597970" w14:textId="304F5BBC" w:rsidR="008F5AC3" w:rsidRPr="008F5AC3" w:rsidRDefault="008F5AC3" w:rsidP="00EE4F29">
            <w:pPr>
              <w:pStyle w:val="aa"/>
            </w:pPr>
            <w:r w:rsidRPr="008F5AC3">
              <w:rPr>
                <w:rFonts w:hint="eastAsia"/>
              </w:rPr>
              <w:t>说</w:t>
            </w:r>
            <w:del w:id="625" w:author="Administrator" w:date="2021-06-15T17:37:00Z">
              <w:r w:rsidRPr="008F5AC3" w:rsidDel="00EE4F29">
                <w:rPr>
                  <w:rFonts w:hint="eastAsia"/>
                </w:rPr>
                <w:delText xml:space="preserve">    </w:delText>
              </w:r>
            </w:del>
            <w:r w:rsidRPr="008F5AC3">
              <w:rPr>
                <w:rFonts w:hint="eastAsia"/>
              </w:rPr>
              <w:t>明</w:t>
            </w:r>
          </w:p>
        </w:tc>
        <w:tc>
          <w:tcPr>
            <w:tcW w:w="800" w:type="pct"/>
            <w:vAlign w:val="center"/>
            <w:hideMark/>
          </w:tcPr>
          <w:p w14:paraId="4894633A" w14:textId="77777777" w:rsidR="008F5AC3" w:rsidRPr="008F5AC3" w:rsidRDefault="008F5AC3" w:rsidP="00EE4F29">
            <w:pPr>
              <w:pStyle w:val="aa"/>
            </w:pPr>
            <w:r w:rsidRPr="008F5AC3">
              <w:rPr>
                <w:rFonts w:hint="eastAsia"/>
              </w:rPr>
              <w:t>对应自动机</w:t>
            </w:r>
          </w:p>
        </w:tc>
      </w:tr>
      <w:tr w:rsidR="00EE4F29" w:rsidRPr="008F5AC3" w14:paraId="374EE8E6" w14:textId="77777777" w:rsidTr="00EE4F29">
        <w:trPr>
          <w:trHeight w:val="23"/>
        </w:trPr>
        <w:tc>
          <w:tcPr>
            <w:tcW w:w="444" w:type="pct"/>
            <w:vAlign w:val="center"/>
            <w:hideMark/>
          </w:tcPr>
          <w:p w14:paraId="0B1A7931" w14:textId="77777777" w:rsidR="008F5AC3" w:rsidRPr="008F5AC3" w:rsidRDefault="008F5AC3" w:rsidP="00EE4F29">
            <w:pPr>
              <w:pStyle w:val="aa"/>
            </w:pPr>
            <w:r w:rsidRPr="008F5AC3">
              <w:rPr>
                <w:rFonts w:hint="eastAsia"/>
              </w:rPr>
              <w:t>0</w:t>
            </w:r>
            <w:r w:rsidRPr="008F5AC3">
              <w:rPr>
                <w:rFonts w:hint="eastAsia"/>
              </w:rPr>
              <w:t>型</w:t>
            </w:r>
          </w:p>
        </w:tc>
        <w:tc>
          <w:tcPr>
            <w:tcW w:w="715" w:type="pct"/>
            <w:vAlign w:val="center"/>
            <w:hideMark/>
          </w:tcPr>
          <w:p w14:paraId="11A7FBC9" w14:textId="77777777" w:rsidR="008F5AC3" w:rsidRPr="008F5AC3" w:rsidRDefault="008F5AC3" w:rsidP="00EE4F29">
            <w:pPr>
              <w:pStyle w:val="aa"/>
            </w:pPr>
            <w:r w:rsidRPr="008F5AC3">
              <w:rPr>
                <w:rFonts w:hint="eastAsia"/>
              </w:rPr>
              <w:t>短语文法</w:t>
            </w:r>
          </w:p>
        </w:tc>
        <w:tc>
          <w:tcPr>
            <w:tcW w:w="3041" w:type="pct"/>
            <w:vAlign w:val="center"/>
            <w:hideMark/>
          </w:tcPr>
          <w:p w14:paraId="7472FD39" w14:textId="77777777" w:rsidR="008F5AC3" w:rsidRPr="008F5AC3" w:rsidRDefault="008F5AC3" w:rsidP="00EE4F29">
            <w:pPr>
              <w:pStyle w:val="aa"/>
              <w:jc w:val="both"/>
            </w:pPr>
            <w:r w:rsidRPr="008F5AC3">
              <w:rPr>
                <w:rFonts w:hint="eastAsia"/>
              </w:rPr>
              <w:t>G</w:t>
            </w:r>
            <w:r w:rsidRPr="008F5AC3">
              <w:rPr>
                <w:rFonts w:hint="eastAsia"/>
              </w:rPr>
              <w:t>的每条产生式</w:t>
            </w:r>
            <w:r w:rsidRPr="008F5AC3">
              <w:rPr>
                <w:rFonts w:hint="eastAsia"/>
              </w:rPr>
              <w:sym w:font="Symbol" w:char="F061"/>
            </w:r>
            <w:r w:rsidRPr="008F5AC3">
              <w:rPr>
                <w:rFonts w:hint="eastAsia"/>
              </w:rPr>
              <w:t>→</w:t>
            </w:r>
            <w:r w:rsidRPr="008F5AC3">
              <w:rPr>
                <w:rFonts w:hint="eastAsia"/>
              </w:rPr>
              <w:sym w:font="Symbol" w:char="F062"/>
            </w:r>
            <w:r w:rsidRPr="008F5AC3">
              <w:rPr>
                <w:rFonts w:hint="eastAsia"/>
              </w:rPr>
              <w:t>满足</w:t>
            </w:r>
            <w:r w:rsidRPr="008F5AC3">
              <w:rPr>
                <w:rFonts w:hint="eastAsia"/>
              </w:rPr>
              <w:t>a</w:t>
            </w:r>
            <w:r w:rsidRPr="008F5AC3">
              <w:rPr>
                <w:rFonts w:hint="eastAsia"/>
              </w:rPr>
              <w:t>属于</w:t>
            </w:r>
            <w:r w:rsidRPr="008F5AC3">
              <w:rPr>
                <w:rFonts w:hint="eastAsia"/>
              </w:rPr>
              <w:t>V</w:t>
            </w:r>
            <w:r w:rsidRPr="008F5AC3">
              <w:rPr>
                <w:rFonts w:hint="eastAsia"/>
              </w:rPr>
              <w:t>’的正则闭包，且至少含有一个非终结符，而</w:t>
            </w:r>
            <w:r w:rsidRPr="008F5AC3">
              <w:rPr>
                <w:rFonts w:hint="eastAsia"/>
              </w:rPr>
              <w:sym w:font="Symbol" w:char="F062"/>
            </w:r>
            <w:r w:rsidRPr="008F5AC3">
              <w:rPr>
                <w:rFonts w:hint="eastAsia"/>
              </w:rPr>
              <w:t>属于</w:t>
            </w:r>
            <w:r w:rsidRPr="008F5AC3">
              <w:rPr>
                <w:rFonts w:hint="eastAsia"/>
              </w:rPr>
              <w:t>V</w:t>
            </w:r>
            <w:r w:rsidRPr="008F5AC3">
              <w:rPr>
                <w:rFonts w:hint="eastAsia"/>
              </w:rPr>
              <w:t>’的闭包</w:t>
            </w:r>
          </w:p>
        </w:tc>
        <w:tc>
          <w:tcPr>
            <w:tcW w:w="800" w:type="pct"/>
            <w:vAlign w:val="center"/>
            <w:hideMark/>
          </w:tcPr>
          <w:p w14:paraId="7A695E2D" w14:textId="77777777" w:rsidR="008F5AC3" w:rsidRPr="008F5AC3" w:rsidRDefault="008F5AC3" w:rsidP="00EE4F29">
            <w:pPr>
              <w:pStyle w:val="aa"/>
            </w:pPr>
            <w:r w:rsidRPr="008F5AC3">
              <w:rPr>
                <w:rFonts w:hint="eastAsia"/>
              </w:rPr>
              <w:t>图灵机</w:t>
            </w:r>
          </w:p>
        </w:tc>
      </w:tr>
      <w:tr w:rsidR="00EE4F29" w:rsidRPr="008F5AC3" w14:paraId="13DF177C" w14:textId="77777777" w:rsidTr="00EE4F29">
        <w:trPr>
          <w:trHeight w:val="23"/>
        </w:trPr>
        <w:tc>
          <w:tcPr>
            <w:tcW w:w="444" w:type="pct"/>
            <w:vAlign w:val="center"/>
            <w:hideMark/>
          </w:tcPr>
          <w:p w14:paraId="69497F77" w14:textId="77777777" w:rsidR="008F5AC3" w:rsidRPr="008F5AC3" w:rsidRDefault="008F5AC3" w:rsidP="00EE4F29">
            <w:pPr>
              <w:pStyle w:val="aa"/>
            </w:pPr>
            <w:r w:rsidRPr="008F5AC3">
              <w:rPr>
                <w:rFonts w:hint="eastAsia"/>
              </w:rPr>
              <w:t>1</w:t>
            </w:r>
            <w:r w:rsidRPr="008F5AC3">
              <w:rPr>
                <w:rFonts w:hint="eastAsia"/>
              </w:rPr>
              <w:t>型</w:t>
            </w:r>
          </w:p>
        </w:tc>
        <w:tc>
          <w:tcPr>
            <w:tcW w:w="715" w:type="pct"/>
            <w:vAlign w:val="center"/>
            <w:hideMark/>
          </w:tcPr>
          <w:p w14:paraId="43ABF61C" w14:textId="77777777" w:rsidR="008F5AC3" w:rsidRPr="008F5AC3" w:rsidRDefault="008F5AC3" w:rsidP="00EE4F29">
            <w:pPr>
              <w:pStyle w:val="aa"/>
            </w:pPr>
            <w:r w:rsidRPr="008F5AC3">
              <w:rPr>
                <w:rFonts w:hint="eastAsia"/>
              </w:rPr>
              <w:t>上下文有关文法</w:t>
            </w:r>
          </w:p>
        </w:tc>
        <w:tc>
          <w:tcPr>
            <w:tcW w:w="3041" w:type="pct"/>
            <w:vAlign w:val="center"/>
            <w:hideMark/>
          </w:tcPr>
          <w:p w14:paraId="370D7002" w14:textId="77777777" w:rsidR="008F5AC3" w:rsidRPr="008F5AC3" w:rsidRDefault="008F5AC3" w:rsidP="00EE4F29">
            <w:pPr>
              <w:pStyle w:val="aa"/>
              <w:jc w:val="both"/>
            </w:pPr>
            <w:r w:rsidRPr="008F5AC3">
              <w:rPr>
                <w:rFonts w:hint="eastAsia"/>
              </w:rPr>
              <w:t>G</w:t>
            </w:r>
            <w:r w:rsidRPr="008F5AC3">
              <w:rPr>
                <w:rFonts w:hint="eastAsia"/>
              </w:rPr>
              <w:t>的任何产生式</w:t>
            </w:r>
            <w:r w:rsidRPr="008F5AC3">
              <w:rPr>
                <w:rFonts w:hint="eastAsia"/>
              </w:rPr>
              <w:sym w:font="Symbol" w:char="F061"/>
            </w:r>
            <w:r w:rsidRPr="008F5AC3">
              <w:rPr>
                <w:rFonts w:hint="eastAsia"/>
              </w:rPr>
              <w:t>→</w:t>
            </w:r>
            <w:r w:rsidRPr="008F5AC3">
              <w:rPr>
                <w:rFonts w:hint="eastAsia"/>
              </w:rPr>
              <w:sym w:font="Symbol" w:char="F062"/>
            </w:r>
            <w:r w:rsidRPr="008F5AC3">
              <w:rPr>
                <w:rFonts w:hint="eastAsia"/>
              </w:rPr>
              <w:t>满足</w:t>
            </w:r>
            <w:r w:rsidRPr="008F5AC3">
              <w:rPr>
                <w:rFonts w:hint="eastAsia"/>
              </w:rPr>
              <w:t>|</w:t>
            </w:r>
            <w:r w:rsidRPr="008F5AC3">
              <w:rPr>
                <w:rFonts w:hint="eastAsia"/>
              </w:rPr>
              <w:sym w:font="Symbol" w:char="F061"/>
            </w:r>
            <w:r w:rsidRPr="008F5AC3">
              <w:rPr>
                <w:rFonts w:hint="eastAsia"/>
              </w:rPr>
              <w:t>|&lt;=|</w:t>
            </w:r>
            <w:r w:rsidRPr="008F5AC3">
              <w:rPr>
                <w:rFonts w:hint="eastAsia"/>
              </w:rPr>
              <w:sym w:font="Symbol" w:char="F062"/>
            </w:r>
            <w:r w:rsidRPr="008F5AC3">
              <w:rPr>
                <w:rFonts w:hint="eastAsia"/>
              </w:rPr>
              <w:t>|</w:t>
            </w:r>
            <w:r w:rsidRPr="008F5AC3">
              <w:rPr>
                <w:rFonts w:hint="eastAsia"/>
              </w:rPr>
              <w:t>，仅仅</w:t>
            </w:r>
            <w:r w:rsidRPr="008F5AC3">
              <w:rPr>
                <w:rFonts w:hint="eastAsia"/>
              </w:rPr>
              <w:t>S</w:t>
            </w:r>
            <w:r w:rsidRPr="008F5AC3">
              <w:rPr>
                <w:rFonts w:hint="eastAsia"/>
              </w:rPr>
              <w:t>→</w:t>
            </w:r>
            <w:r w:rsidRPr="008F5AC3">
              <w:rPr>
                <w:rFonts w:hint="eastAsia"/>
              </w:rPr>
              <w:sym w:font="Symbol" w:char="F065"/>
            </w:r>
            <w:r w:rsidRPr="008F5AC3">
              <w:rPr>
                <w:rFonts w:hint="eastAsia"/>
              </w:rPr>
              <w:t>例外，但</w:t>
            </w:r>
            <w:r w:rsidRPr="008F5AC3">
              <w:rPr>
                <w:rFonts w:hint="eastAsia"/>
              </w:rPr>
              <w:t>S</w:t>
            </w:r>
            <w:r w:rsidRPr="008F5AC3">
              <w:rPr>
                <w:rFonts w:hint="eastAsia"/>
              </w:rPr>
              <w:t>不得出现在任何产生式右部</w:t>
            </w:r>
          </w:p>
        </w:tc>
        <w:tc>
          <w:tcPr>
            <w:tcW w:w="800" w:type="pct"/>
            <w:vAlign w:val="center"/>
            <w:hideMark/>
          </w:tcPr>
          <w:p w14:paraId="198EBC6B" w14:textId="77777777" w:rsidR="008F5AC3" w:rsidRPr="008F5AC3" w:rsidRDefault="008F5AC3" w:rsidP="00EE4F29">
            <w:pPr>
              <w:pStyle w:val="aa"/>
            </w:pPr>
            <w:r w:rsidRPr="008F5AC3">
              <w:rPr>
                <w:rFonts w:hint="eastAsia"/>
              </w:rPr>
              <w:t>线性界限自动机</w:t>
            </w:r>
          </w:p>
        </w:tc>
      </w:tr>
      <w:tr w:rsidR="00EE4F29" w:rsidRPr="008F5AC3" w14:paraId="616D4064" w14:textId="77777777" w:rsidTr="00EE4F29">
        <w:trPr>
          <w:trHeight w:val="23"/>
        </w:trPr>
        <w:tc>
          <w:tcPr>
            <w:tcW w:w="444" w:type="pct"/>
            <w:vAlign w:val="center"/>
            <w:hideMark/>
          </w:tcPr>
          <w:p w14:paraId="7094B5E1" w14:textId="77777777" w:rsidR="008F5AC3" w:rsidRPr="008F5AC3" w:rsidRDefault="008F5AC3" w:rsidP="00EE4F29">
            <w:pPr>
              <w:pStyle w:val="aa"/>
            </w:pPr>
            <w:r w:rsidRPr="008F5AC3">
              <w:rPr>
                <w:rFonts w:hint="eastAsia"/>
              </w:rPr>
              <w:t>2</w:t>
            </w:r>
            <w:r w:rsidRPr="008F5AC3">
              <w:rPr>
                <w:rFonts w:hint="eastAsia"/>
              </w:rPr>
              <w:t>型</w:t>
            </w:r>
          </w:p>
        </w:tc>
        <w:tc>
          <w:tcPr>
            <w:tcW w:w="715" w:type="pct"/>
            <w:vAlign w:val="center"/>
            <w:hideMark/>
          </w:tcPr>
          <w:p w14:paraId="14125DAB" w14:textId="77777777" w:rsidR="008F5AC3" w:rsidRPr="008F5AC3" w:rsidRDefault="008F5AC3" w:rsidP="00EE4F29">
            <w:pPr>
              <w:pStyle w:val="aa"/>
            </w:pPr>
            <w:r w:rsidRPr="008F5AC3">
              <w:rPr>
                <w:rFonts w:hint="eastAsia"/>
              </w:rPr>
              <w:t>上下文无关文法</w:t>
            </w:r>
          </w:p>
        </w:tc>
        <w:tc>
          <w:tcPr>
            <w:tcW w:w="3041" w:type="pct"/>
            <w:vAlign w:val="center"/>
            <w:hideMark/>
          </w:tcPr>
          <w:p w14:paraId="1FA03660" w14:textId="4D0689A8" w:rsidR="008F5AC3" w:rsidRPr="008F5AC3" w:rsidRDefault="008F5AC3" w:rsidP="00EE4F29">
            <w:pPr>
              <w:pStyle w:val="aa"/>
              <w:jc w:val="both"/>
            </w:pPr>
            <w:r w:rsidRPr="008F5AC3">
              <w:rPr>
                <w:rFonts w:hint="eastAsia"/>
              </w:rPr>
              <w:t>G</w:t>
            </w:r>
            <w:r w:rsidRPr="008F5AC3">
              <w:rPr>
                <w:rFonts w:hint="eastAsia"/>
              </w:rPr>
              <w:t>的任何产生式为</w:t>
            </w:r>
            <w:r w:rsidRPr="008F5AC3">
              <w:rPr>
                <w:rFonts w:hint="eastAsia"/>
              </w:rPr>
              <w:t>A</w:t>
            </w:r>
            <w:r w:rsidRPr="008F5AC3">
              <w:rPr>
                <w:rFonts w:hint="eastAsia"/>
              </w:rPr>
              <w:t>→</w:t>
            </w:r>
            <w:r w:rsidRPr="008F5AC3">
              <w:rPr>
                <w:rFonts w:hint="eastAsia"/>
              </w:rPr>
              <w:sym w:font="Symbol" w:char="F062"/>
            </w:r>
            <w:r w:rsidRPr="008F5AC3">
              <w:rPr>
                <w:rFonts w:hint="eastAsia"/>
              </w:rPr>
              <w:t>，</w:t>
            </w:r>
            <w:r w:rsidRPr="008F5AC3">
              <w:rPr>
                <w:rFonts w:hint="eastAsia"/>
              </w:rPr>
              <w:t>A</w:t>
            </w:r>
            <w:r w:rsidRPr="008F5AC3">
              <w:rPr>
                <w:rFonts w:hint="eastAsia"/>
              </w:rPr>
              <w:t>为非终结符，</w:t>
            </w:r>
            <w:r w:rsidRPr="008F5AC3">
              <w:rPr>
                <w:rFonts w:hint="eastAsia"/>
              </w:rPr>
              <w:sym w:font="Symbol" w:char="F062"/>
            </w:r>
            <w:r w:rsidRPr="008F5AC3">
              <w:rPr>
                <w:rFonts w:hint="eastAsia"/>
              </w:rPr>
              <w:t>为</w:t>
            </w:r>
            <w:r w:rsidRPr="008F5AC3">
              <w:rPr>
                <w:rFonts w:hint="eastAsia"/>
              </w:rPr>
              <w:t>V</w:t>
            </w:r>
            <w:r w:rsidR="00BF2BDF">
              <w:t>’</w:t>
            </w:r>
            <w:r w:rsidRPr="008F5AC3">
              <w:rPr>
                <w:rFonts w:hint="eastAsia"/>
              </w:rPr>
              <w:t>的闭包</w:t>
            </w:r>
          </w:p>
        </w:tc>
        <w:tc>
          <w:tcPr>
            <w:tcW w:w="800" w:type="pct"/>
            <w:vAlign w:val="center"/>
            <w:hideMark/>
          </w:tcPr>
          <w:p w14:paraId="6052BEC4" w14:textId="77777777" w:rsidR="008F5AC3" w:rsidRPr="008F5AC3" w:rsidRDefault="008F5AC3" w:rsidP="00EE4F29">
            <w:pPr>
              <w:pStyle w:val="aa"/>
            </w:pPr>
            <w:r w:rsidRPr="008F5AC3">
              <w:rPr>
                <w:rFonts w:hint="eastAsia"/>
              </w:rPr>
              <w:t>非确定的下推自动机</w:t>
            </w:r>
          </w:p>
        </w:tc>
      </w:tr>
      <w:tr w:rsidR="00EE4F29" w:rsidRPr="008F5AC3" w14:paraId="057BDA40" w14:textId="77777777" w:rsidTr="00EE4F29">
        <w:trPr>
          <w:trHeight w:val="23"/>
        </w:trPr>
        <w:tc>
          <w:tcPr>
            <w:tcW w:w="444" w:type="pct"/>
            <w:vAlign w:val="center"/>
            <w:hideMark/>
          </w:tcPr>
          <w:p w14:paraId="374C1857" w14:textId="77777777" w:rsidR="008F5AC3" w:rsidRPr="008F5AC3" w:rsidRDefault="008F5AC3" w:rsidP="00EE4F29">
            <w:pPr>
              <w:pStyle w:val="aa"/>
            </w:pPr>
            <w:r w:rsidRPr="008F5AC3">
              <w:rPr>
                <w:rFonts w:hint="eastAsia"/>
              </w:rPr>
              <w:t>3</w:t>
            </w:r>
            <w:r w:rsidRPr="008F5AC3">
              <w:rPr>
                <w:rFonts w:hint="eastAsia"/>
              </w:rPr>
              <w:t>型</w:t>
            </w:r>
          </w:p>
        </w:tc>
        <w:tc>
          <w:tcPr>
            <w:tcW w:w="715" w:type="pct"/>
            <w:vAlign w:val="center"/>
            <w:hideMark/>
          </w:tcPr>
          <w:p w14:paraId="7D4E9D8A" w14:textId="77777777" w:rsidR="008F5AC3" w:rsidRPr="008F5AC3" w:rsidRDefault="008F5AC3" w:rsidP="00EE4F29">
            <w:pPr>
              <w:pStyle w:val="aa"/>
            </w:pPr>
            <w:r w:rsidRPr="008F5AC3">
              <w:rPr>
                <w:rFonts w:hint="eastAsia"/>
              </w:rPr>
              <w:t>正规文法</w:t>
            </w:r>
          </w:p>
        </w:tc>
        <w:tc>
          <w:tcPr>
            <w:tcW w:w="3041" w:type="pct"/>
            <w:vAlign w:val="center"/>
            <w:hideMark/>
          </w:tcPr>
          <w:p w14:paraId="4BFEB277" w14:textId="77777777" w:rsidR="008F5AC3" w:rsidRPr="008F5AC3" w:rsidRDefault="008F5AC3" w:rsidP="00EE4F29">
            <w:pPr>
              <w:pStyle w:val="aa"/>
              <w:jc w:val="both"/>
            </w:pPr>
            <w:r w:rsidRPr="008F5AC3">
              <w:rPr>
                <w:rFonts w:hint="eastAsia"/>
              </w:rPr>
              <w:t>G</w:t>
            </w:r>
            <w:r w:rsidRPr="008F5AC3">
              <w:rPr>
                <w:rFonts w:hint="eastAsia"/>
              </w:rPr>
              <w:t>的任何产生式为</w:t>
            </w:r>
            <w:r w:rsidRPr="008F5AC3">
              <w:rPr>
                <w:rFonts w:hint="eastAsia"/>
              </w:rPr>
              <w:t>A</w:t>
            </w:r>
            <w:r w:rsidRPr="008F5AC3">
              <w:rPr>
                <w:rFonts w:hint="eastAsia"/>
              </w:rPr>
              <w:t>→</w:t>
            </w:r>
            <w:r w:rsidRPr="008F5AC3">
              <w:rPr>
                <w:rFonts w:hint="eastAsia"/>
              </w:rPr>
              <w:sym w:font="Symbol" w:char="F061"/>
            </w:r>
            <w:r w:rsidRPr="008F5AC3">
              <w:rPr>
                <w:rFonts w:hint="eastAsia"/>
              </w:rPr>
              <w:t>B</w:t>
            </w:r>
            <w:r w:rsidRPr="008F5AC3">
              <w:rPr>
                <w:rFonts w:hint="eastAsia"/>
              </w:rPr>
              <w:t>或</w:t>
            </w:r>
            <w:r w:rsidRPr="008F5AC3">
              <w:rPr>
                <w:rFonts w:hint="eastAsia"/>
              </w:rPr>
              <w:t>A</w:t>
            </w:r>
            <w:r w:rsidRPr="008F5AC3">
              <w:rPr>
                <w:rFonts w:hint="eastAsia"/>
              </w:rPr>
              <w:t>→</w:t>
            </w:r>
            <w:r w:rsidRPr="008F5AC3">
              <w:rPr>
                <w:rFonts w:hint="eastAsia"/>
              </w:rPr>
              <w:sym w:font="Symbol" w:char="F061"/>
            </w:r>
            <w:r w:rsidRPr="008F5AC3">
              <w:rPr>
                <w:rFonts w:hint="eastAsia"/>
              </w:rPr>
              <w:t>，</w:t>
            </w:r>
            <w:r w:rsidRPr="008F5AC3">
              <w:rPr>
                <w:rFonts w:hint="eastAsia"/>
              </w:rPr>
              <w:sym w:font="Symbol" w:char="F061"/>
            </w:r>
            <w:r w:rsidRPr="008F5AC3">
              <w:rPr>
                <w:rFonts w:hint="eastAsia"/>
              </w:rPr>
              <w:t>属于非终结符的闭包，</w:t>
            </w:r>
            <w:r w:rsidRPr="008F5AC3">
              <w:rPr>
                <w:rFonts w:hint="eastAsia"/>
              </w:rPr>
              <w:t>A</w:t>
            </w:r>
            <w:r w:rsidRPr="008F5AC3">
              <w:rPr>
                <w:rFonts w:hint="eastAsia"/>
              </w:rPr>
              <w:t>、</w:t>
            </w:r>
            <w:r w:rsidRPr="008F5AC3">
              <w:rPr>
                <w:rFonts w:hint="eastAsia"/>
              </w:rPr>
              <w:t>B</w:t>
            </w:r>
            <w:r w:rsidRPr="008F5AC3">
              <w:rPr>
                <w:rFonts w:hint="eastAsia"/>
              </w:rPr>
              <w:t>都属于非终结符</w:t>
            </w:r>
          </w:p>
        </w:tc>
        <w:tc>
          <w:tcPr>
            <w:tcW w:w="800" w:type="pct"/>
            <w:vAlign w:val="center"/>
            <w:hideMark/>
          </w:tcPr>
          <w:p w14:paraId="05115879" w14:textId="77777777" w:rsidR="008F5AC3" w:rsidRPr="008F5AC3" w:rsidRDefault="008F5AC3" w:rsidP="00EE4F29">
            <w:pPr>
              <w:pStyle w:val="aa"/>
            </w:pPr>
            <w:r w:rsidRPr="008F5AC3">
              <w:rPr>
                <w:rFonts w:hint="eastAsia"/>
              </w:rPr>
              <w:t>有限自动机</w:t>
            </w:r>
          </w:p>
        </w:tc>
      </w:tr>
    </w:tbl>
    <w:p w14:paraId="03DBC168" w14:textId="77777777" w:rsidR="00AF5AFB" w:rsidRPr="00C91120" w:rsidRDefault="00AF5AFB" w:rsidP="007F5CE8">
      <w:pPr>
        <w:ind w:firstLine="420"/>
      </w:pPr>
      <w:r w:rsidRPr="00C91120">
        <w:t>注：常见的程序设计语言一般是上下文无关文法。</w:t>
      </w:r>
    </w:p>
    <w:p w14:paraId="20975C25" w14:textId="77777777" w:rsidR="00AF5AFB" w:rsidRPr="00C91120" w:rsidRDefault="00AF5AFB" w:rsidP="007F5CE8">
      <w:pPr>
        <w:ind w:firstLine="420"/>
      </w:pPr>
      <w:r w:rsidRPr="00C91120">
        <w:rPr>
          <w:rFonts w:hint="eastAsia"/>
        </w:rPr>
        <w:t>3</w:t>
      </w:r>
      <w:r w:rsidRPr="00C91120">
        <w:rPr>
          <w:rFonts w:hint="eastAsia"/>
        </w:rPr>
        <w:t>、文法与语法树的推导：</w:t>
      </w:r>
    </w:p>
    <w:p w14:paraId="69B6B51B" w14:textId="77777777" w:rsidR="00AF5AFB" w:rsidRPr="00C91120" w:rsidRDefault="00AF5AFB" w:rsidP="007F5CE8">
      <w:pPr>
        <w:ind w:firstLine="420"/>
      </w:pPr>
      <w:r w:rsidRPr="00C91120">
        <w:rPr>
          <w:rFonts w:hint="eastAsia"/>
        </w:rPr>
        <w:t>例：文法</w:t>
      </w:r>
      <w:r w:rsidRPr="00C91120">
        <w:t>G=</w:t>
      </w:r>
      <w:r w:rsidRPr="00C91120">
        <w:rPr>
          <w:rFonts w:hint="eastAsia"/>
        </w:rPr>
        <w:t>（</w:t>
      </w:r>
      <w:r w:rsidRPr="00C91120">
        <w:t>{a, b}, {S, A}, S, P</w:t>
      </w:r>
      <w:r w:rsidRPr="00C91120">
        <w:rPr>
          <w:rFonts w:hint="eastAsia"/>
        </w:rPr>
        <w:t>），其中：</w:t>
      </w:r>
      <w:r w:rsidRPr="00C91120">
        <w:rPr>
          <w:rFonts w:hint="eastAsia"/>
        </w:rPr>
        <w:t>S</w:t>
      </w:r>
      <w:r w:rsidRPr="00C91120">
        <w:rPr>
          <w:rFonts w:hint="eastAsia"/>
        </w:rPr>
        <w:t>→</w:t>
      </w:r>
      <w:r w:rsidRPr="00C91120">
        <w:rPr>
          <w:rFonts w:hint="eastAsia"/>
        </w:rPr>
        <w:t>aAS|a</w:t>
      </w:r>
      <w:r w:rsidRPr="00C91120">
        <w:rPr>
          <w:rFonts w:hint="eastAsia"/>
        </w:rPr>
        <w:t>；</w:t>
      </w:r>
      <w:r w:rsidRPr="00C91120">
        <w:rPr>
          <w:rFonts w:hint="eastAsia"/>
        </w:rPr>
        <w:t>A</w:t>
      </w:r>
      <w:r w:rsidRPr="00C91120">
        <w:rPr>
          <w:rFonts w:hint="eastAsia"/>
        </w:rPr>
        <w:t>→</w:t>
      </w:r>
      <w:r w:rsidRPr="00C91120">
        <w:rPr>
          <w:rFonts w:hint="eastAsia"/>
        </w:rPr>
        <w:t>SbA|SS|ba</w:t>
      </w:r>
      <w:r w:rsidRPr="00C91120">
        <w:rPr>
          <w:rFonts w:hint="eastAsia"/>
        </w:rPr>
        <w:t>。请构造句型</w:t>
      </w:r>
      <w:r w:rsidRPr="00C91120">
        <w:rPr>
          <w:rFonts w:hint="eastAsia"/>
        </w:rPr>
        <w:t>aabAa</w:t>
      </w:r>
      <w:r w:rsidRPr="00C91120">
        <w:rPr>
          <w:rFonts w:hint="eastAsia"/>
        </w:rPr>
        <w:t>的推导树。</w:t>
      </w:r>
    </w:p>
    <w:p w14:paraId="214EB975" w14:textId="77777777" w:rsidR="00AF5AFB" w:rsidRPr="00C91120" w:rsidRDefault="00AF5AFB" w:rsidP="007F5CE8">
      <w:pPr>
        <w:ind w:firstLine="420"/>
      </w:pPr>
      <w:r w:rsidRPr="00C91120">
        <w:rPr>
          <w:rFonts w:hint="eastAsia"/>
        </w:rPr>
        <w:t xml:space="preserve">S </w:t>
      </w:r>
      <w:r w:rsidRPr="00C91120">
        <w:rPr>
          <w:rFonts w:hint="eastAsia"/>
        </w:rPr>
        <w:t>→</w:t>
      </w:r>
      <w:r w:rsidRPr="00C91120">
        <w:rPr>
          <w:rFonts w:hint="eastAsia"/>
        </w:rPr>
        <w:t xml:space="preserve"> aAS</w:t>
      </w:r>
      <w:r w:rsidRPr="00C91120">
        <w:rPr>
          <w:rFonts w:hint="eastAsia"/>
        </w:rPr>
        <w:t>；</w:t>
      </w:r>
      <w:r w:rsidRPr="00C91120">
        <w:rPr>
          <w:rFonts w:hint="eastAsia"/>
        </w:rPr>
        <w:t xml:space="preserve"> S </w:t>
      </w:r>
      <w:r w:rsidRPr="00C91120">
        <w:rPr>
          <w:rFonts w:hint="eastAsia"/>
        </w:rPr>
        <w:t>→</w:t>
      </w:r>
      <w:r w:rsidRPr="00C91120">
        <w:rPr>
          <w:rFonts w:hint="eastAsia"/>
        </w:rPr>
        <w:t xml:space="preserve"> a</w:t>
      </w:r>
      <w:r w:rsidRPr="00C91120">
        <w:rPr>
          <w:rFonts w:hint="eastAsia"/>
        </w:rPr>
        <w:t>；</w:t>
      </w:r>
      <w:r w:rsidRPr="00C91120">
        <w:rPr>
          <w:rFonts w:hint="eastAsia"/>
        </w:rPr>
        <w:t xml:space="preserve"> A </w:t>
      </w:r>
      <w:r w:rsidRPr="00C91120">
        <w:rPr>
          <w:rFonts w:hint="eastAsia"/>
        </w:rPr>
        <w:t>→</w:t>
      </w:r>
      <w:r w:rsidRPr="00C91120">
        <w:rPr>
          <w:rFonts w:hint="eastAsia"/>
        </w:rPr>
        <w:t xml:space="preserve"> SbA</w:t>
      </w:r>
      <w:r w:rsidRPr="00C91120">
        <w:rPr>
          <w:rFonts w:hint="eastAsia"/>
        </w:rPr>
        <w:t>；</w:t>
      </w:r>
      <w:r w:rsidRPr="00C91120">
        <w:rPr>
          <w:rFonts w:hint="eastAsia"/>
        </w:rPr>
        <w:t xml:space="preserve">A </w:t>
      </w:r>
      <w:r w:rsidRPr="00C91120">
        <w:rPr>
          <w:rFonts w:hint="eastAsia"/>
        </w:rPr>
        <w:t>→</w:t>
      </w:r>
      <w:r w:rsidRPr="00C91120">
        <w:rPr>
          <w:rFonts w:hint="eastAsia"/>
        </w:rPr>
        <w:t xml:space="preserve"> SS</w:t>
      </w:r>
      <w:r w:rsidRPr="00C91120">
        <w:rPr>
          <w:rFonts w:hint="eastAsia"/>
        </w:rPr>
        <w:t>；</w:t>
      </w:r>
      <w:r w:rsidRPr="00C91120">
        <w:rPr>
          <w:rFonts w:hint="eastAsia"/>
        </w:rPr>
        <w:t xml:space="preserve"> A </w:t>
      </w:r>
      <w:r w:rsidRPr="00C91120">
        <w:rPr>
          <w:rFonts w:hint="eastAsia"/>
        </w:rPr>
        <w:t>→</w:t>
      </w:r>
      <w:r w:rsidRPr="00C91120">
        <w:rPr>
          <w:rFonts w:hint="eastAsia"/>
        </w:rPr>
        <w:t xml:space="preserve"> ba</w:t>
      </w:r>
      <w:r w:rsidRPr="00C91120">
        <w:rPr>
          <w:rFonts w:hint="eastAsia"/>
        </w:rPr>
        <w:t>。</w:t>
      </w:r>
    </w:p>
    <w:p w14:paraId="642D7F84" w14:textId="2CFD4FE1" w:rsidR="00AF5AFB" w:rsidRPr="00C91120" w:rsidRDefault="00532B1C" w:rsidP="00EE4F29">
      <w:pPr>
        <w:pStyle w:val="aa"/>
      </w:pPr>
      <w:r>
        <w:rPr>
          <w:noProof/>
        </w:rPr>
        <w:drawing>
          <wp:inline distT="0" distB="0" distL="0" distR="0" wp14:anchorId="26E72366" wp14:editId="7459D237">
            <wp:extent cx="4320000" cy="185180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BEBA8EAE-BF5A-486C-A8C5-ECC9F3942E4B}">
                          <a14:imgProps xmlns:a14="http://schemas.microsoft.com/office/drawing/2010/main">
                            <a14:imgLayer r:embed="rId122">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1851800"/>
                    </a:xfrm>
                    <a:prstGeom prst="rect">
                      <a:avLst/>
                    </a:prstGeom>
                    <a:noFill/>
                  </pic:spPr>
                </pic:pic>
              </a:graphicData>
            </a:graphic>
          </wp:inline>
        </w:drawing>
      </w:r>
    </w:p>
    <w:p w14:paraId="4081C5C4" w14:textId="7A4C2E55" w:rsidR="00AF5AFB" w:rsidRPr="00C91120" w:rsidRDefault="00D80682" w:rsidP="007F5CE8">
      <w:pPr>
        <w:ind w:firstLine="420"/>
      </w:pPr>
      <w:r w:rsidRPr="00C91120">
        <w:t>【备考点拨】</w:t>
      </w:r>
    </w:p>
    <w:p w14:paraId="4D8CCFBC" w14:textId="77777777" w:rsidR="00AF5AFB" w:rsidRPr="00C91120" w:rsidRDefault="00AF5AFB" w:rsidP="007F5CE8">
      <w:pPr>
        <w:ind w:firstLine="420"/>
      </w:pPr>
      <w:r w:rsidRPr="00C91120">
        <w:rPr>
          <w:rFonts w:hint="eastAsia"/>
        </w:rPr>
        <w:t>1</w:t>
      </w:r>
      <w:r w:rsidRPr="00C91120">
        <w:rPr>
          <w:rFonts w:hint="eastAsia"/>
        </w:rPr>
        <w:t>、掌握文法相关的概念和分类、对应的自动机；</w:t>
      </w:r>
    </w:p>
    <w:p w14:paraId="2E0A4FD7" w14:textId="77777777" w:rsidR="00AF5AFB" w:rsidRPr="00C91120" w:rsidRDefault="00AF5AFB" w:rsidP="007F5CE8">
      <w:pPr>
        <w:ind w:firstLine="420"/>
      </w:pPr>
      <w:r w:rsidRPr="00C91120">
        <w:rPr>
          <w:rFonts w:hint="eastAsia"/>
        </w:rPr>
        <w:t>2</w:t>
      </w:r>
      <w:r w:rsidRPr="00C91120">
        <w:rPr>
          <w:rFonts w:hint="eastAsia"/>
        </w:rPr>
        <w:t>、掌握语法推导树。</w:t>
      </w:r>
    </w:p>
    <w:p w14:paraId="5CA5BE33" w14:textId="77777777" w:rsidR="00AF5AFB" w:rsidRPr="00C91120" w:rsidRDefault="00AF5AFB" w:rsidP="008D2842">
      <w:pPr>
        <w:pStyle w:val="3"/>
      </w:pPr>
      <w:bookmarkStart w:id="626" w:name="_Toc74672652"/>
      <w:r w:rsidRPr="00C91120">
        <w:rPr>
          <w:rFonts w:hint="eastAsia"/>
        </w:rPr>
        <w:t>2.</w:t>
      </w:r>
      <w:r w:rsidRPr="00C91120">
        <w:t xml:space="preserve">3 </w:t>
      </w:r>
      <w:r w:rsidRPr="00C91120">
        <w:t>正规式（</w:t>
      </w:r>
      <w:r w:rsidRPr="00C91120">
        <w:rPr>
          <w:rFonts w:hint="eastAsia"/>
        </w:rPr>
        <w:t>★★★★</w:t>
      </w:r>
      <w:r w:rsidRPr="00C91120">
        <w:t>）</w:t>
      </w:r>
      <w:bookmarkEnd w:id="626"/>
    </w:p>
    <w:p w14:paraId="5D7E9539" w14:textId="77777777" w:rsidR="00AF5AFB" w:rsidRPr="00C91120" w:rsidRDefault="00AF5AFB" w:rsidP="007F5CE8">
      <w:pPr>
        <w:ind w:firstLine="420"/>
      </w:pPr>
      <w:r w:rsidRPr="00C91120">
        <w:t>【考法分析】</w:t>
      </w:r>
    </w:p>
    <w:p w14:paraId="5C2F9EB8" w14:textId="77777777" w:rsidR="00AF5AFB" w:rsidRPr="00C91120" w:rsidRDefault="00AF5AFB" w:rsidP="007F5CE8">
      <w:pPr>
        <w:ind w:firstLine="420"/>
      </w:pPr>
      <w:r w:rsidRPr="00C91120">
        <w:rPr>
          <w:rFonts w:hint="eastAsia"/>
        </w:rPr>
        <w:t>1</w:t>
      </w:r>
      <w:r w:rsidRPr="00C91120">
        <w:rPr>
          <w:rFonts w:hint="eastAsia"/>
        </w:rPr>
        <w:t>、本知识点的主要考查形式有：给出正规式指出符合要求的字符串；或给出一些相关的描述判断其正误；或结合有限自动机考查。</w:t>
      </w:r>
    </w:p>
    <w:p w14:paraId="29E8F214" w14:textId="63E4B0FF" w:rsidR="00AF5AFB" w:rsidRPr="00C91120" w:rsidRDefault="00D80682" w:rsidP="007F5CE8">
      <w:pPr>
        <w:ind w:firstLine="420"/>
      </w:pPr>
      <w:r w:rsidRPr="00C91120">
        <w:t>【要点分析】</w:t>
      </w:r>
    </w:p>
    <w:p w14:paraId="689BBF0E" w14:textId="77777777" w:rsidR="00AF5AFB" w:rsidRPr="00C91120" w:rsidRDefault="00AF5AFB" w:rsidP="007F5CE8">
      <w:pPr>
        <w:ind w:firstLine="420"/>
      </w:pPr>
      <w:r w:rsidRPr="00C91120">
        <w:rPr>
          <w:rFonts w:hint="eastAsia"/>
        </w:rPr>
        <w:t>1</w:t>
      </w:r>
      <w:r w:rsidRPr="00C91120">
        <w:rPr>
          <w:rFonts w:hint="eastAsia"/>
        </w:rPr>
        <w:t>、正规式是描述程序语言单词的表达式，对于字母∑，其上的正规式及其表示的正规集可以递归定义如下。</w:t>
      </w:r>
      <w:r w:rsidRPr="00C91120">
        <w:rPr>
          <w:rFonts w:hint="eastAsia"/>
        </w:rPr>
        <w:t xml:space="preserve"> </w:t>
      </w:r>
    </w:p>
    <w:p w14:paraId="39FD7B77" w14:textId="1A79637B" w:rsidR="00AF5AFB" w:rsidRPr="00C91120" w:rsidRDefault="00AF5AFB" w:rsidP="007F5CE8">
      <w:pPr>
        <w:ind w:firstLine="420"/>
      </w:pPr>
      <w:r w:rsidRPr="00C91120">
        <w:rPr>
          <w:rFonts w:hint="eastAsia"/>
        </w:rPr>
        <w:t>①</w:t>
      </w:r>
      <w:r w:rsidRPr="00C91120">
        <w:rPr>
          <w:rFonts w:hint="eastAsia"/>
        </w:rPr>
        <w:t xml:space="preserve"> </w:t>
      </w:r>
      <w:r w:rsidRPr="00C91120">
        <w:rPr>
          <w:rFonts w:hint="eastAsia"/>
        </w:rPr>
        <w:t>ε是一个正规式，它表示集合</w:t>
      </w:r>
      <w:r w:rsidRPr="00C91120">
        <w:rPr>
          <w:rFonts w:hint="eastAsia"/>
        </w:rPr>
        <w:t>L(</w:t>
      </w:r>
      <w:r w:rsidRPr="00C91120">
        <w:rPr>
          <w:rFonts w:hint="eastAsia"/>
        </w:rPr>
        <w:t>ε</w:t>
      </w:r>
      <w:r w:rsidRPr="00C91120">
        <w:rPr>
          <w:rFonts w:hint="eastAsia"/>
        </w:rPr>
        <w:t>)={</w:t>
      </w:r>
      <w:r w:rsidRPr="00C91120">
        <w:rPr>
          <w:rFonts w:hint="eastAsia"/>
        </w:rPr>
        <w:t>ε</w:t>
      </w:r>
      <w:r w:rsidRPr="00C91120">
        <w:rPr>
          <w:rFonts w:hint="eastAsia"/>
        </w:rPr>
        <w:t>}</w:t>
      </w:r>
      <w:r w:rsidRPr="00C91120">
        <w:rPr>
          <w:rFonts w:hint="eastAsia"/>
        </w:rPr>
        <w:t>。</w:t>
      </w:r>
      <w:r w:rsidRPr="00C91120">
        <w:rPr>
          <w:rFonts w:hint="eastAsia"/>
        </w:rPr>
        <w:t xml:space="preserve"> </w:t>
      </w:r>
    </w:p>
    <w:p w14:paraId="4C7655FA" w14:textId="61682352" w:rsidR="00AF5AFB" w:rsidRPr="00C91120" w:rsidRDefault="00AF5AFB" w:rsidP="007F5CE8">
      <w:pPr>
        <w:ind w:firstLine="420"/>
      </w:pPr>
      <w:r w:rsidRPr="00C91120">
        <w:rPr>
          <w:rFonts w:hint="eastAsia"/>
        </w:rPr>
        <w:t>②</w:t>
      </w:r>
      <w:r w:rsidRPr="00C91120">
        <w:rPr>
          <w:rFonts w:hint="eastAsia"/>
        </w:rPr>
        <w:t xml:space="preserve"> </w:t>
      </w:r>
      <w:r w:rsidRPr="00C91120">
        <w:rPr>
          <w:rFonts w:hint="eastAsia"/>
        </w:rPr>
        <w:t>若</w:t>
      </w:r>
      <w:r w:rsidRPr="00C91120">
        <w:rPr>
          <w:rFonts w:hint="eastAsia"/>
        </w:rPr>
        <w:t>a</w:t>
      </w:r>
      <w:r w:rsidRPr="00C91120">
        <w:rPr>
          <w:rFonts w:hint="eastAsia"/>
        </w:rPr>
        <w:t>是∑上的字符，则</w:t>
      </w:r>
      <w:r w:rsidRPr="00C91120">
        <w:rPr>
          <w:rFonts w:hint="eastAsia"/>
        </w:rPr>
        <w:t>a</w:t>
      </w:r>
      <w:r w:rsidRPr="00C91120">
        <w:rPr>
          <w:rFonts w:hint="eastAsia"/>
        </w:rPr>
        <w:t>是一个正则式，它所表示的正规</w:t>
      </w:r>
      <w:r w:rsidRPr="00C91120">
        <w:rPr>
          <w:rFonts w:hint="eastAsia"/>
        </w:rPr>
        <w:t>L(a)={a}</w:t>
      </w:r>
      <w:r w:rsidRPr="00C91120">
        <w:rPr>
          <w:rFonts w:hint="eastAsia"/>
        </w:rPr>
        <w:t>。</w:t>
      </w:r>
      <w:r w:rsidRPr="00C91120">
        <w:rPr>
          <w:rFonts w:hint="eastAsia"/>
        </w:rPr>
        <w:t xml:space="preserve"> </w:t>
      </w:r>
    </w:p>
    <w:p w14:paraId="72CD382D" w14:textId="55F2FE90" w:rsidR="00AF5AFB" w:rsidRPr="00C91120" w:rsidRDefault="00AF5AFB" w:rsidP="007F5CE8">
      <w:pPr>
        <w:ind w:firstLine="420"/>
      </w:pPr>
      <w:r w:rsidRPr="00C91120">
        <w:rPr>
          <w:rFonts w:hint="eastAsia"/>
        </w:rPr>
        <w:t>③</w:t>
      </w:r>
      <w:r w:rsidRPr="00C91120">
        <w:rPr>
          <w:rFonts w:hint="eastAsia"/>
        </w:rPr>
        <w:t xml:space="preserve"> </w:t>
      </w:r>
      <w:r w:rsidRPr="00C91120">
        <w:rPr>
          <w:rFonts w:hint="eastAsia"/>
        </w:rPr>
        <w:t>若正规式</w:t>
      </w:r>
      <w:r w:rsidRPr="00C91120">
        <w:rPr>
          <w:rFonts w:hint="eastAsia"/>
        </w:rPr>
        <w:t>r</w:t>
      </w:r>
      <w:r w:rsidRPr="00C91120">
        <w:rPr>
          <w:rFonts w:hint="eastAsia"/>
        </w:rPr>
        <w:t>和</w:t>
      </w:r>
      <w:r w:rsidRPr="00C91120">
        <w:rPr>
          <w:rFonts w:hint="eastAsia"/>
        </w:rPr>
        <w:t>s</w:t>
      </w:r>
      <w:r w:rsidRPr="00C91120">
        <w:rPr>
          <w:rFonts w:hint="eastAsia"/>
        </w:rPr>
        <w:t>分别表示正规集</w:t>
      </w:r>
      <w:r w:rsidRPr="00C91120">
        <w:rPr>
          <w:rFonts w:hint="eastAsia"/>
        </w:rPr>
        <w:t>L(r)=L(s)</w:t>
      </w:r>
      <w:r w:rsidRPr="00C91120">
        <w:rPr>
          <w:rFonts w:hint="eastAsia"/>
        </w:rPr>
        <w:t>，则</w:t>
      </w:r>
      <w:r w:rsidRPr="00C91120">
        <w:rPr>
          <w:rFonts w:hint="eastAsia"/>
        </w:rPr>
        <w:t xml:space="preserve"> </w:t>
      </w:r>
    </w:p>
    <w:p w14:paraId="45F106D1" w14:textId="514DC24C" w:rsidR="00AF5AFB" w:rsidRPr="00C91120" w:rsidRDefault="00AF5AFB" w:rsidP="007F5CE8">
      <w:pPr>
        <w:ind w:firstLine="420"/>
      </w:pPr>
      <w:r w:rsidRPr="00C91120">
        <w:rPr>
          <w:rFonts w:hint="eastAsia"/>
        </w:rPr>
        <w:t>（</w:t>
      </w:r>
      <w:r w:rsidRPr="00C91120">
        <w:rPr>
          <w:rFonts w:hint="eastAsia"/>
        </w:rPr>
        <w:t>a</w:t>
      </w:r>
      <w:r w:rsidRPr="00C91120">
        <w:rPr>
          <w:rFonts w:hint="eastAsia"/>
        </w:rPr>
        <w:t>）</w:t>
      </w:r>
      <w:r w:rsidRPr="00C91120">
        <w:rPr>
          <w:rFonts w:hint="eastAsia"/>
        </w:rPr>
        <w:t>r|s</w:t>
      </w:r>
      <w:r w:rsidRPr="00C91120">
        <w:rPr>
          <w:rFonts w:hint="eastAsia"/>
        </w:rPr>
        <w:t>是正规式，表示集合</w:t>
      </w:r>
      <w:r w:rsidRPr="00C91120">
        <w:rPr>
          <w:rFonts w:hint="eastAsia"/>
        </w:rPr>
        <w:t>L(r)</w:t>
      </w:r>
      <w:r w:rsidRPr="00C91120">
        <w:rPr>
          <w:rFonts w:hint="eastAsia"/>
        </w:rPr>
        <w:t>∪</w:t>
      </w:r>
      <w:r w:rsidRPr="00C91120">
        <w:rPr>
          <w:rFonts w:hint="eastAsia"/>
        </w:rPr>
        <w:t>L(s)</w:t>
      </w:r>
      <w:r w:rsidRPr="00C91120">
        <w:rPr>
          <w:rFonts w:hint="eastAsia"/>
        </w:rPr>
        <w:t>；</w:t>
      </w:r>
      <w:r w:rsidRPr="00C91120">
        <w:rPr>
          <w:rFonts w:hint="eastAsia"/>
        </w:rPr>
        <w:t xml:space="preserve"> </w:t>
      </w:r>
    </w:p>
    <w:p w14:paraId="4A9F4C21" w14:textId="3CD46F1E" w:rsidR="00AF5AFB" w:rsidRPr="00C91120" w:rsidRDefault="00AF5AFB" w:rsidP="007F5CE8">
      <w:pPr>
        <w:ind w:firstLine="420"/>
      </w:pPr>
      <w:r w:rsidRPr="00C91120">
        <w:rPr>
          <w:rFonts w:hint="eastAsia"/>
        </w:rPr>
        <w:t>（</w:t>
      </w:r>
      <w:r w:rsidRPr="00C91120">
        <w:rPr>
          <w:rFonts w:hint="eastAsia"/>
        </w:rPr>
        <w:t>b</w:t>
      </w:r>
      <w:r w:rsidRPr="00C91120">
        <w:rPr>
          <w:rFonts w:hint="eastAsia"/>
        </w:rPr>
        <w:t>）</w:t>
      </w:r>
      <w:r w:rsidRPr="00C91120">
        <w:rPr>
          <w:rFonts w:hint="eastAsia"/>
        </w:rPr>
        <w:t>r</w:t>
      </w:r>
      <w:r w:rsidRPr="00C91120">
        <w:rPr>
          <w:rFonts w:hint="eastAsia"/>
        </w:rPr>
        <w:t>·</w:t>
      </w:r>
      <w:r w:rsidRPr="00C91120">
        <w:rPr>
          <w:rFonts w:hint="eastAsia"/>
        </w:rPr>
        <w:t>s</w:t>
      </w:r>
      <w:r w:rsidRPr="00C91120">
        <w:rPr>
          <w:rFonts w:hint="eastAsia"/>
        </w:rPr>
        <w:t>是正规式，表示集合</w:t>
      </w:r>
      <w:r w:rsidRPr="00C91120">
        <w:rPr>
          <w:rFonts w:hint="eastAsia"/>
        </w:rPr>
        <w:t>L(r)L(s)</w:t>
      </w:r>
      <w:r w:rsidRPr="00C91120">
        <w:rPr>
          <w:rFonts w:hint="eastAsia"/>
        </w:rPr>
        <w:t>；</w:t>
      </w:r>
      <w:r w:rsidRPr="00C91120">
        <w:rPr>
          <w:rFonts w:hint="eastAsia"/>
        </w:rPr>
        <w:t xml:space="preserve"> </w:t>
      </w:r>
    </w:p>
    <w:p w14:paraId="5C385D69" w14:textId="0A5231EA" w:rsidR="00AF5AFB" w:rsidRPr="00C91120" w:rsidRDefault="00AF5AFB" w:rsidP="007F5CE8">
      <w:pPr>
        <w:ind w:firstLine="420"/>
      </w:pPr>
      <w:r w:rsidRPr="00C91120">
        <w:rPr>
          <w:rFonts w:hint="eastAsia"/>
        </w:rPr>
        <w:t>（</w:t>
      </w:r>
      <w:r w:rsidRPr="00C91120">
        <w:rPr>
          <w:rFonts w:hint="eastAsia"/>
        </w:rPr>
        <w:t>c</w:t>
      </w:r>
      <w:r w:rsidRPr="00C91120">
        <w:rPr>
          <w:rFonts w:hint="eastAsia"/>
        </w:rPr>
        <w:t>）</w:t>
      </w:r>
      <w:r w:rsidRPr="00C91120">
        <w:rPr>
          <w:rFonts w:hint="eastAsia"/>
        </w:rPr>
        <w:t>r*</w:t>
      </w:r>
      <w:r w:rsidRPr="00C91120">
        <w:rPr>
          <w:rFonts w:hint="eastAsia"/>
        </w:rPr>
        <w:t>是正规式，表示集合</w:t>
      </w:r>
      <w:r w:rsidRPr="00C91120">
        <w:rPr>
          <w:rFonts w:hint="eastAsia"/>
        </w:rPr>
        <w:t>(L(r))*</w:t>
      </w:r>
      <w:r w:rsidRPr="00C91120">
        <w:rPr>
          <w:rFonts w:hint="eastAsia"/>
        </w:rPr>
        <w:t>；</w:t>
      </w:r>
      <w:r w:rsidRPr="00C91120">
        <w:rPr>
          <w:rFonts w:hint="eastAsia"/>
        </w:rPr>
        <w:t xml:space="preserve"> </w:t>
      </w:r>
    </w:p>
    <w:p w14:paraId="796473A9" w14:textId="651A612C" w:rsidR="00AF5AFB" w:rsidRPr="00C91120" w:rsidRDefault="00AF5AFB" w:rsidP="007F5CE8">
      <w:pPr>
        <w:ind w:firstLine="420"/>
      </w:pPr>
      <w:r w:rsidRPr="00C91120">
        <w:rPr>
          <w:rFonts w:hint="eastAsia"/>
        </w:rPr>
        <w:t>（</w:t>
      </w:r>
      <w:r w:rsidRPr="00C91120">
        <w:rPr>
          <w:rFonts w:hint="eastAsia"/>
        </w:rPr>
        <w:t>d</w:t>
      </w:r>
      <w:r w:rsidRPr="00C91120">
        <w:rPr>
          <w:rFonts w:hint="eastAsia"/>
        </w:rPr>
        <w:t>）</w:t>
      </w:r>
      <w:r w:rsidRPr="00C91120">
        <w:rPr>
          <w:rFonts w:hint="eastAsia"/>
        </w:rPr>
        <w:t>(r)</w:t>
      </w:r>
      <w:r w:rsidRPr="00C91120">
        <w:rPr>
          <w:rFonts w:hint="eastAsia"/>
        </w:rPr>
        <w:t>是正规式，表示集合</w:t>
      </w:r>
      <w:r w:rsidRPr="00C91120">
        <w:rPr>
          <w:rFonts w:hint="eastAsia"/>
        </w:rPr>
        <w:t>L(r)</w:t>
      </w:r>
      <w:r w:rsidRPr="00C91120">
        <w:rPr>
          <w:rFonts w:hint="eastAsia"/>
        </w:rPr>
        <w:t>。</w:t>
      </w:r>
      <w:r w:rsidRPr="00C91120">
        <w:rPr>
          <w:rFonts w:hint="eastAsia"/>
        </w:rPr>
        <w:t xml:space="preserve"> </w:t>
      </w:r>
    </w:p>
    <w:p w14:paraId="1DB61787" w14:textId="77777777" w:rsidR="00AF5AFB" w:rsidRPr="00C91120" w:rsidRDefault="00AF5AFB" w:rsidP="007F5CE8">
      <w:pPr>
        <w:ind w:firstLine="420"/>
      </w:pPr>
      <w:r w:rsidRPr="00C91120">
        <w:rPr>
          <w:rFonts w:hint="eastAsia"/>
        </w:rPr>
        <w:t>仅由有限次地使用上述三个步骤定义的表达式才是∑上的正规式。由此可见，正规式要么为空，要么由字母、或、连接、闭包运算符组成。其中闭包运算符“</w:t>
      </w:r>
      <w:r w:rsidRPr="00C91120">
        <w:rPr>
          <w:rFonts w:hint="eastAsia"/>
        </w:rPr>
        <w:t>*</w:t>
      </w:r>
      <w:r w:rsidRPr="00C91120">
        <w:rPr>
          <w:rFonts w:hint="eastAsia"/>
        </w:rPr>
        <w:t>”具有最高的优先级，连接运算具有次高优先级，或运算符“</w:t>
      </w:r>
      <w:r w:rsidRPr="00C91120">
        <w:rPr>
          <w:rFonts w:hint="eastAsia"/>
        </w:rPr>
        <w:t>|</w:t>
      </w:r>
      <w:r w:rsidRPr="00C91120">
        <w:rPr>
          <w:rFonts w:hint="eastAsia"/>
        </w:rPr>
        <w:t>”具有最低优先级。</w:t>
      </w:r>
    </w:p>
    <w:p w14:paraId="6DB156B4" w14:textId="77777777" w:rsidR="00AF5AFB" w:rsidRPr="00C91120" w:rsidRDefault="00AF5AFB" w:rsidP="007F5CE8">
      <w:pPr>
        <w:ind w:firstLine="420"/>
      </w:pPr>
      <w:r w:rsidRPr="00C91120">
        <w:rPr>
          <w:rFonts w:hint="eastAsia"/>
        </w:rPr>
        <w:t>2</w:t>
      </w:r>
      <w:r w:rsidRPr="00C91120">
        <w:rPr>
          <w:rFonts w:hint="eastAsia"/>
        </w:rPr>
        <w:t>、常见正规式的含义：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3258"/>
        <w:gridCol w:w="3664"/>
      </w:tblGrid>
      <w:tr w:rsidR="00E502E2" w:rsidRPr="00E502E2" w14:paraId="2EBB98A0" w14:textId="77777777" w:rsidTr="00383E64">
        <w:trPr>
          <w:trHeight w:val="23"/>
        </w:trPr>
        <w:tc>
          <w:tcPr>
            <w:tcW w:w="634" w:type="pct"/>
            <w:vAlign w:val="center"/>
            <w:hideMark/>
          </w:tcPr>
          <w:p w14:paraId="38AEA49B" w14:textId="77777777" w:rsidR="00E502E2" w:rsidRPr="00E502E2" w:rsidRDefault="00E502E2" w:rsidP="0002618B">
            <w:pPr>
              <w:pStyle w:val="aa"/>
            </w:pPr>
            <w:r w:rsidRPr="00E502E2">
              <w:rPr>
                <w:rFonts w:hint="eastAsia"/>
              </w:rPr>
              <w:t>正规式</w:t>
            </w:r>
          </w:p>
        </w:tc>
        <w:tc>
          <w:tcPr>
            <w:tcW w:w="2055" w:type="pct"/>
            <w:vAlign w:val="center"/>
            <w:hideMark/>
          </w:tcPr>
          <w:p w14:paraId="1EED9664" w14:textId="77777777" w:rsidR="00E502E2" w:rsidRPr="00E502E2" w:rsidRDefault="00E502E2" w:rsidP="0002618B">
            <w:pPr>
              <w:pStyle w:val="aa"/>
            </w:pPr>
            <w:r w:rsidRPr="00E502E2">
              <w:rPr>
                <w:rFonts w:hint="eastAsia"/>
              </w:rPr>
              <w:t>正规集</w:t>
            </w:r>
          </w:p>
        </w:tc>
        <w:tc>
          <w:tcPr>
            <w:tcW w:w="2311" w:type="pct"/>
            <w:vAlign w:val="center"/>
            <w:hideMark/>
          </w:tcPr>
          <w:p w14:paraId="1BAF4A21" w14:textId="77777777" w:rsidR="00E502E2" w:rsidRPr="00E502E2" w:rsidRDefault="00E502E2" w:rsidP="0002618B">
            <w:pPr>
              <w:pStyle w:val="aa"/>
            </w:pPr>
            <w:r w:rsidRPr="00E502E2">
              <w:rPr>
                <w:rFonts w:hint="eastAsia"/>
              </w:rPr>
              <w:t>举例</w:t>
            </w:r>
          </w:p>
        </w:tc>
      </w:tr>
      <w:tr w:rsidR="00E502E2" w:rsidRPr="00E502E2" w14:paraId="7B352F17" w14:textId="77777777" w:rsidTr="00383E64">
        <w:trPr>
          <w:trHeight w:val="23"/>
        </w:trPr>
        <w:tc>
          <w:tcPr>
            <w:tcW w:w="634" w:type="pct"/>
            <w:vAlign w:val="center"/>
            <w:hideMark/>
          </w:tcPr>
          <w:p w14:paraId="6DDAF449" w14:textId="77777777" w:rsidR="00E502E2" w:rsidRPr="00E502E2" w:rsidRDefault="00E502E2" w:rsidP="0002618B">
            <w:pPr>
              <w:pStyle w:val="aa"/>
            </w:pPr>
            <w:r w:rsidRPr="00E502E2">
              <w:rPr>
                <w:rFonts w:hint="eastAsia"/>
              </w:rPr>
              <w:t>ab</w:t>
            </w:r>
          </w:p>
        </w:tc>
        <w:tc>
          <w:tcPr>
            <w:tcW w:w="2055" w:type="pct"/>
            <w:vAlign w:val="center"/>
            <w:hideMark/>
          </w:tcPr>
          <w:p w14:paraId="03DA7D46" w14:textId="77777777" w:rsidR="00E502E2" w:rsidRPr="00E502E2" w:rsidRDefault="00E502E2" w:rsidP="0002618B">
            <w:pPr>
              <w:pStyle w:val="aa"/>
            </w:pPr>
            <w:r w:rsidRPr="00E502E2">
              <w:rPr>
                <w:rFonts w:hint="eastAsia"/>
              </w:rPr>
              <w:t>字符串</w:t>
            </w:r>
            <w:r w:rsidRPr="00E502E2">
              <w:rPr>
                <w:rFonts w:hint="eastAsia"/>
              </w:rPr>
              <w:t>ab</w:t>
            </w:r>
            <w:r w:rsidRPr="00E502E2">
              <w:rPr>
                <w:rFonts w:hint="eastAsia"/>
              </w:rPr>
              <w:t>构成的集合</w:t>
            </w:r>
          </w:p>
        </w:tc>
        <w:tc>
          <w:tcPr>
            <w:tcW w:w="2311" w:type="pct"/>
            <w:vAlign w:val="center"/>
            <w:hideMark/>
          </w:tcPr>
          <w:p w14:paraId="70049781" w14:textId="77777777" w:rsidR="00E502E2" w:rsidRPr="00E502E2" w:rsidRDefault="00E502E2" w:rsidP="0002618B">
            <w:pPr>
              <w:pStyle w:val="aa"/>
            </w:pPr>
            <w:r w:rsidRPr="00E502E2">
              <w:rPr>
                <w:rFonts w:hint="eastAsia"/>
              </w:rPr>
              <w:t>{ab}</w:t>
            </w:r>
          </w:p>
        </w:tc>
      </w:tr>
      <w:tr w:rsidR="00E502E2" w:rsidRPr="00E502E2" w14:paraId="5E6B7E39" w14:textId="77777777" w:rsidTr="00383E64">
        <w:trPr>
          <w:trHeight w:val="23"/>
        </w:trPr>
        <w:tc>
          <w:tcPr>
            <w:tcW w:w="634" w:type="pct"/>
            <w:vAlign w:val="center"/>
            <w:hideMark/>
          </w:tcPr>
          <w:p w14:paraId="425C6FAE" w14:textId="77777777" w:rsidR="00E502E2" w:rsidRPr="00E502E2" w:rsidRDefault="00E502E2" w:rsidP="0002618B">
            <w:pPr>
              <w:pStyle w:val="aa"/>
            </w:pPr>
            <w:r w:rsidRPr="00E502E2">
              <w:rPr>
                <w:rFonts w:hint="eastAsia"/>
              </w:rPr>
              <w:t>a|b</w:t>
            </w:r>
          </w:p>
        </w:tc>
        <w:tc>
          <w:tcPr>
            <w:tcW w:w="2055" w:type="pct"/>
            <w:vAlign w:val="center"/>
            <w:hideMark/>
          </w:tcPr>
          <w:p w14:paraId="6F353675" w14:textId="77777777" w:rsidR="00E502E2" w:rsidRPr="00E502E2" w:rsidRDefault="00E502E2" w:rsidP="0002618B">
            <w:pPr>
              <w:pStyle w:val="aa"/>
            </w:pPr>
            <w:r w:rsidRPr="00E502E2">
              <w:rPr>
                <w:rFonts w:hint="eastAsia"/>
              </w:rPr>
              <w:t>字符串</w:t>
            </w:r>
            <w:r w:rsidRPr="00E502E2">
              <w:rPr>
                <w:rFonts w:hint="eastAsia"/>
              </w:rPr>
              <w:t>a</w:t>
            </w:r>
            <w:r w:rsidRPr="00E502E2">
              <w:rPr>
                <w:rFonts w:hint="eastAsia"/>
              </w:rPr>
              <w:t>、</w:t>
            </w:r>
            <w:r w:rsidRPr="00E502E2">
              <w:rPr>
                <w:rFonts w:hint="eastAsia"/>
              </w:rPr>
              <w:t>b</w:t>
            </w:r>
            <w:r w:rsidRPr="00E502E2">
              <w:rPr>
                <w:rFonts w:hint="eastAsia"/>
              </w:rPr>
              <w:t>构成的集合</w:t>
            </w:r>
          </w:p>
        </w:tc>
        <w:tc>
          <w:tcPr>
            <w:tcW w:w="2311" w:type="pct"/>
            <w:vAlign w:val="center"/>
            <w:hideMark/>
          </w:tcPr>
          <w:p w14:paraId="677714F2" w14:textId="77777777" w:rsidR="00E502E2" w:rsidRPr="00E502E2" w:rsidRDefault="00E502E2" w:rsidP="0002618B">
            <w:pPr>
              <w:pStyle w:val="aa"/>
            </w:pPr>
            <w:r w:rsidRPr="00E502E2">
              <w:rPr>
                <w:rFonts w:hint="eastAsia"/>
              </w:rPr>
              <w:t>{a , b }</w:t>
            </w:r>
          </w:p>
        </w:tc>
      </w:tr>
      <w:tr w:rsidR="00E502E2" w:rsidRPr="00E502E2" w14:paraId="71B3747B" w14:textId="77777777" w:rsidTr="00383E64">
        <w:trPr>
          <w:trHeight w:val="23"/>
        </w:trPr>
        <w:tc>
          <w:tcPr>
            <w:tcW w:w="634" w:type="pct"/>
            <w:vAlign w:val="center"/>
            <w:hideMark/>
          </w:tcPr>
          <w:p w14:paraId="5CD649A4" w14:textId="77777777" w:rsidR="00E502E2" w:rsidRPr="00E502E2" w:rsidRDefault="00E502E2" w:rsidP="0002618B">
            <w:pPr>
              <w:pStyle w:val="aa"/>
            </w:pPr>
            <w:r w:rsidRPr="00E502E2">
              <w:rPr>
                <w:rFonts w:hint="eastAsia"/>
              </w:rPr>
              <w:t>a*</w:t>
            </w:r>
          </w:p>
        </w:tc>
        <w:tc>
          <w:tcPr>
            <w:tcW w:w="2055" w:type="pct"/>
            <w:vAlign w:val="center"/>
            <w:hideMark/>
          </w:tcPr>
          <w:p w14:paraId="23D3F8DD" w14:textId="77777777" w:rsidR="00E502E2" w:rsidRPr="00E502E2" w:rsidRDefault="00E502E2" w:rsidP="0002618B">
            <w:pPr>
              <w:pStyle w:val="aa"/>
            </w:pPr>
            <w:r w:rsidRPr="00E502E2">
              <w:rPr>
                <w:rFonts w:hint="eastAsia"/>
              </w:rPr>
              <w:t>由</w:t>
            </w:r>
            <w:r w:rsidRPr="00E502E2">
              <w:rPr>
                <w:rFonts w:hint="eastAsia"/>
              </w:rPr>
              <w:t>0</w:t>
            </w:r>
            <w:r w:rsidRPr="00E502E2">
              <w:rPr>
                <w:rFonts w:hint="eastAsia"/>
              </w:rPr>
              <w:t>或多个</w:t>
            </w:r>
            <w:r w:rsidRPr="00E502E2">
              <w:rPr>
                <w:rFonts w:hint="eastAsia"/>
              </w:rPr>
              <w:t>a</w:t>
            </w:r>
            <w:r w:rsidRPr="00E502E2">
              <w:rPr>
                <w:rFonts w:hint="eastAsia"/>
              </w:rPr>
              <w:t>构成的字符串集合</w:t>
            </w:r>
          </w:p>
        </w:tc>
        <w:tc>
          <w:tcPr>
            <w:tcW w:w="2311" w:type="pct"/>
            <w:vAlign w:val="center"/>
            <w:hideMark/>
          </w:tcPr>
          <w:p w14:paraId="15FEF96C" w14:textId="72EE6764" w:rsidR="00E502E2" w:rsidRPr="00E502E2" w:rsidRDefault="00E502E2" w:rsidP="0002618B">
            <w:pPr>
              <w:pStyle w:val="aa"/>
            </w:pPr>
            <w:r w:rsidRPr="00E502E2">
              <w:rPr>
                <w:rFonts w:hint="eastAsia"/>
              </w:rPr>
              <w:t>{</w:t>
            </w:r>
            <w:r w:rsidRPr="00E502E2">
              <w:rPr>
                <w:rFonts w:hint="eastAsia"/>
              </w:rPr>
              <w:t>空</w:t>
            </w:r>
            <w:r w:rsidRPr="00E502E2">
              <w:rPr>
                <w:rFonts w:hint="eastAsia"/>
              </w:rPr>
              <w:t xml:space="preserve"> , a , aa , aaa , a</w:t>
            </w:r>
            <w:r w:rsidRPr="00E502E2">
              <w:rPr>
                <w:rFonts w:hint="eastAsia"/>
              </w:rPr>
              <w:t>…</w:t>
            </w:r>
            <w:r w:rsidRPr="00E502E2">
              <w:rPr>
                <w:rFonts w:hint="eastAsia"/>
              </w:rPr>
              <w:t>a(n</w:t>
            </w:r>
            <w:r w:rsidRPr="00E502E2">
              <w:rPr>
                <w:rFonts w:hint="eastAsia"/>
              </w:rPr>
              <w:t>个</w:t>
            </w:r>
            <w:r w:rsidRPr="00E502E2">
              <w:rPr>
                <w:rFonts w:hint="eastAsia"/>
              </w:rPr>
              <w:t>a )}</w:t>
            </w:r>
          </w:p>
        </w:tc>
      </w:tr>
      <w:tr w:rsidR="00E502E2" w:rsidRPr="00E502E2" w14:paraId="4B9905E9" w14:textId="77777777" w:rsidTr="00383E64">
        <w:trPr>
          <w:trHeight w:val="23"/>
        </w:trPr>
        <w:tc>
          <w:tcPr>
            <w:tcW w:w="634" w:type="pct"/>
            <w:vAlign w:val="center"/>
            <w:hideMark/>
          </w:tcPr>
          <w:p w14:paraId="0C888122" w14:textId="2FE2CCB6" w:rsidR="00E502E2" w:rsidRPr="00E502E2" w:rsidRDefault="00E502E2" w:rsidP="0002618B">
            <w:pPr>
              <w:pStyle w:val="aa"/>
            </w:pPr>
            <w:r w:rsidRPr="00E502E2">
              <w:rPr>
                <w:rFonts w:hint="eastAsia"/>
              </w:rPr>
              <w:t>(a|b)*</w:t>
            </w:r>
          </w:p>
        </w:tc>
        <w:tc>
          <w:tcPr>
            <w:tcW w:w="2055" w:type="pct"/>
            <w:vAlign w:val="center"/>
            <w:hideMark/>
          </w:tcPr>
          <w:p w14:paraId="6BCE9EEF" w14:textId="77777777" w:rsidR="00E502E2" w:rsidRPr="00E502E2" w:rsidRDefault="00E502E2" w:rsidP="0002618B">
            <w:pPr>
              <w:pStyle w:val="aa"/>
            </w:pPr>
            <w:r w:rsidRPr="00E502E2">
              <w:rPr>
                <w:rFonts w:hint="eastAsia"/>
              </w:rPr>
              <w:t>所有字符</w:t>
            </w:r>
            <w:r w:rsidRPr="00E502E2">
              <w:rPr>
                <w:rFonts w:hint="eastAsia"/>
              </w:rPr>
              <w:t>a</w:t>
            </w:r>
            <w:r w:rsidRPr="00E502E2">
              <w:rPr>
                <w:rFonts w:hint="eastAsia"/>
              </w:rPr>
              <w:t>和</w:t>
            </w:r>
            <w:r w:rsidRPr="00E502E2">
              <w:rPr>
                <w:rFonts w:hint="eastAsia"/>
              </w:rPr>
              <w:t>b</w:t>
            </w:r>
            <w:r w:rsidRPr="00E502E2">
              <w:rPr>
                <w:rFonts w:hint="eastAsia"/>
              </w:rPr>
              <w:t>构成的串的集合</w:t>
            </w:r>
          </w:p>
        </w:tc>
        <w:tc>
          <w:tcPr>
            <w:tcW w:w="2311" w:type="pct"/>
            <w:vAlign w:val="center"/>
            <w:hideMark/>
          </w:tcPr>
          <w:p w14:paraId="70B42FC1" w14:textId="77777777" w:rsidR="00E502E2" w:rsidRPr="00E502E2" w:rsidRDefault="00E502E2" w:rsidP="0002618B">
            <w:pPr>
              <w:pStyle w:val="aa"/>
            </w:pPr>
            <w:r w:rsidRPr="00E502E2">
              <w:rPr>
                <w:rFonts w:hint="eastAsia"/>
              </w:rPr>
              <w:t>{</w:t>
            </w:r>
            <w:r w:rsidRPr="00E502E2">
              <w:rPr>
                <w:rFonts w:hint="eastAsia"/>
              </w:rPr>
              <w:t>空</w:t>
            </w:r>
            <w:r w:rsidRPr="00E502E2">
              <w:rPr>
                <w:rFonts w:hint="eastAsia"/>
              </w:rPr>
              <w:t xml:space="preserve"> , a , b , ab , aab , abb , baa, aba ,  </w:t>
            </w:r>
            <w:r w:rsidRPr="00E502E2">
              <w:rPr>
                <w:rFonts w:hint="eastAsia"/>
              </w:rPr>
              <w:t>…</w:t>
            </w:r>
            <w:r w:rsidRPr="00E502E2">
              <w:rPr>
                <w:rFonts w:hint="eastAsia"/>
              </w:rPr>
              <w:t>}</w:t>
            </w:r>
          </w:p>
        </w:tc>
      </w:tr>
      <w:tr w:rsidR="00E502E2" w:rsidRPr="00E502E2" w14:paraId="5C2CAF80" w14:textId="77777777" w:rsidTr="00383E64">
        <w:trPr>
          <w:trHeight w:val="23"/>
        </w:trPr>
        <w:tc>
          <w:tcPr>
            <w:tcW w:w="634" w:type="pct"/>
            <w:vAlign w:val="center"/>
            <w:hideMark/>
          </w:tcPr>
          <w:p w14:paraId="48848CCB" w14:textId="2A242227" w:rsidR="00E502E2" w:rsidRPr="00E502E2" w:rsidRDefault="00E502E2" w:rsidP="0002618B">
            <w:pPr>
              <w:pStyle w:val="aa"/>
            </w:pPr>
            <w:r w:rsidRPr="00E502E2">
              <w:rPr>
                <w:rFonts w:hint="eastAsia"/>
              </w:rPr>
              <w:t>a(a|b)*</w:t>
            </w:r>
          </w:p>
        </w:tc>
        <w:tc>
          <w:tcPr>
            <w:tcW w:w="2055" w:type="pct"/>
            <w:vAlign w:val="center"/>
            <w:hideMark/>
          </w:tcPr>
          <w:p w14:paraId="201A16B9" w14:textId="77777777" w:rsidR="00E502E2" w:rsidRPr="00E502E2" w:rsidRDefault="00E502E2" w:rsidP="0002618B">
            <w:pPr>
              <w:pStyle w:val="aa"/>
            </w:pPr>
            <w:r w:rsidRPr="00E502E2">
              <w:rPr>
                <w:rFonts w:hint="eastAsia"/>
              </w:rPr>
              <w:t>以</w:t>
            </w:r>
            <w:r w:rsidRPr="00E502E2">
              <w:rPr>
                <w:rFonts w:hint="eastAsia"/>
              </w:rPr>
              <w:t>a</w:t>
            </w:r>
            <w:r w:rsidRPr="00E502E2">
              <w:rPr>
                <w:rFonts w:hint="eastAsia"/>
              </w:rPr>
              <w:t>为首字符的</w:t>
            </w:r>
            <w:r w:rsidRPr="00E502E2">
              <w:rPr>
                <w:rFonts w:hint="eastAsia"/>
              </w:rPr>
              <w:t>a</w:t>
            </w:r>
            <w:r w:rsidRPr="00E502E2">
              <w:rPr>
                <w:rFonts w:hint="eastAsia"/>
              </w:rPr>
              <w:t>、</w:t>
            </w:r>
            <w:r w:rsidRPr="00E502E2">
              <w:rPr>
                <w:rFonts w:hint="eastAsia"/>
              </w:rPr>
              <w:t>b</w:t>
            </w:r>
            <w:r w:rsidRPr="00E502E2">
              <w:rPr>
                <w:rFonts w:hint="eastAsia"/>
              </w:rPr>
              <w:t>字符串的集合</w:t>
            </w:r>
          </w:p>
        </w:tc>
        <w:tc>
          <w:tcPr>
            <w:tcW w:w="2311" w:type="pct"/>
            <w:vAlign w:val="center"/>
            <w:hideMark/>
          </w:tcPr>
          <w:p w14:paraId="23E67BEB" w14:textId="77777777" w:rsidR="00E502E2" w:rsidRPr="00E502E2" w:rsidRDefault="00E502E2" w:rsidP="0002618B">
            <w:pPr>
              <w:pStyle w:val="aa"/>
            </w:pPr>
            <w:r w:rsidRPr="00E502E2">
              <w:rPr>
                <w:rFonts w:hint="eastAsia"/>
              </w:rPr>
              <w:t xml:space="preserve">{a , aa , ab , aab, aba , aaab , aaba , </w:t>
            </w:r>
            <w:r w:rsidRPr="00E502E2">
              <w:rPr>
                <w:rFonts w:hint="eastAsia"/>
              </w:rPr>
              <w:t>…</w:t>
            </w:r>
            <w:r w:rsidRPr="00E502E2">
              <w:rPr>
                <w:rFonts w:hint="eastAsia"/>
              </w:rPr>
              <w:t>}</w:t>
            </w:r>
          </w:p>
        </w:tc>
      </w:tr>
      <w:tr w:rsidR="00E502E2" w:rsidRPr="00E502E2" w14:paraId="4DD7597F" w14:textId="77777777" w:rsidTr="00383E64">
        <w:trPr>
          <w:trHeight w:val="23"/>
        </w:trPr>
        <w:tc>
          <w:tcPr>
            <w:tcW w:w="634" w:type="pct"/>
            <w:vAlign w:val="center"/>
            <w:hideMark/>
          </w:tcPr>
          <w:p w14:paraId="3955A621" w14:textId="56F36EF6" w:rsidR="00E502E2" w:rsidRPr="00E502E2" w:rsidRDefault="00E502E2" w:rsidP="0002618B">
            <w:pPr>
              <w:pStyle w:val="aa"/>
            </w:pPr>
            <w:r w:rsidRPr="00E502E2">
              <w:rPr>
                <w:rFonts w:hint="eastAsia"/>
              </w:rPr>
              <w:t>(a|b)*abb</w:t>
            </w:r>
          </w:p>
        </w:tc>
        <w:tc>
          <w:tcPr>
            <w:tcW w:w="2055" w:type="pct"/>
            <w:vAlign w:val="center"/>
            <w:hideMark/>
          </w:tcPr>
          <w:p w14:paraId="25D317A8" w14:textId="77777777" w:rsidR="00E502E2" w:rsidRPr="00E502E2" w:rsidRDefault="00E502E2" w:rsidP="0002618B">
            <w:pPr>
              <w:pStyle w:val="aa"/>
            </w:pPr>
            <w:r w:rsidRPr="00E502E2">
              <w:rPr>
                <w:rFonts w:hint="eastAsia"/>
              </w:rPr>
              <w:t>以</w:t>
            </w:r>
            <w:r w:rsidRPr="00E502E2">
              <w:rPr>
                <w:rFonts w:hint="eastAsia"/>
              </w:rPr>
              <w:t>abb</w:t>
            </w:r>
            <w:r w:rsidRPr="00E502E2">
              <w:rPr>
                <w:rFonts w:hint="eastAsia"/>
              </w:rPr>
              <w:t>结尾的</w:t>
            </w:r>
            <w:r w:rsidRPr="00E502E2">
              <w:rPr>
                <w:rFonts w:hint="eastAsia"/>
              </w:rPr>
              <w:t>a</w:t>
            </w:r>
            <w:r w:rsidRPr="00E502E2">
              <w:rPr>
                <w:rFonts w:hint="eastAsia"/>
              </w:rPr>
              <w:t>、</w:t>
            </w:r>
            <w:r w:rsidRPr="00E502E2">
              <w:rPr>
                <w:rFonts w:hint="eastAsia"/>
              </w:rPr>
              <w:t>b</w:t>
            </w:r>
            <w:r w:rsidRPr="00E502E2">
              <w:rPr>
                <w:rFonts w:hint="eastAsia"/>
              </w:rPr>
              <w:t>字符串的集合</w:t>
            </w:r>
          </w:p>
        </w:tc>
        <w:tc>
          <w:tcPr>
            <w:tcW w:w="2311" w:type="pct"/>
            <w:vAlign w:val="center"/>
            <w:hideMark/>
          </w:tcPr>
          <w:p w14:paraId="2E3F4F70" w14:textId="77777777" w:rsidR="00E502E2" w:rsidRPr="00E502E2" w:rsidRDefault="00E502E2" w:rsidP="0002618B">
            <w:pPr>
              <w:pStyle w:val="aa"/>
            </w:pPr>
            <w:r w:rsidRPr="00E502E2">
              <w:rPr>
                <w:rFonts w:hint="eastAsia"/>
              </w:rPr>
              <w:t xml:space="preserve">{abb, aabb, babb, abaabb, abaabb, </w:t>
            </w:r>
            <w:r w:rsidRPr="00E502E2">
              <w:rPr>
                <w:rFonts w:hint="eastAsia"/>
              </w:rPr>
              <w:t>…</w:t>
            </w:r>
            <w:r w:rsidRPr="00E502E2">
              <w:rPr>
                <w:rFonts w:hint="eastAsia"/>
              </w:rPr>
              <w:t>}</w:t>
            </w:r>
          </w:p>
        </w:tc>
      </w:tr>
    </w:tbl>
    <w:p w14:paraId="1CF24435" w14:textId="5B51DD8B" w:rsidR="00AF5AFB" w:rsidRPr="00C91120" w:rsidRDefault="00D80682" w:rsidP="007F5CE8">
      <w:pPr>
        <w:ind w:firstLine="420"/>
      </w:pPr>
      <w:r w:rsidRPr="00C91120">
        <w:t>【备考点拨】</w:t>
      </w:r>
    </w:p>
    <w:p w14:paraId="152F76A1" w14:textId="77777777" w:rsidR="00AF5AFB" w:rsidRPr="00C91120" w:rsidRDefault="00AF5AFB" w:rsidP="0002618B">
      <w:pPr>
        <w:ind w:firstLine="420"/>
      </w:pPr>
      <w:r w:rsidRPr="00C91120">
        <w:rPr>
          <w:rFonts w:hint="eastAsia"/>
        </w:rPr>
        <w:t>1</w:t>
      </w:r>
      <w:r w:rsidRPr="00C91120">
        <w:rPr>
          <w:rFonts w:hint="eastAsia"/>
        </w:rPr>
        <w:t>、掌握正规式相关的概念；</w:t>
      </w:r>
    </w:p>
    <w:p w14:paraId="58E6BC01" w14:textId="77777777" w:rsidR="00AF5AFB" w:rsidRPr="00C91120" w:rsidRDefault="00AF5AFB" w:rsidP="0002618B">
      <w:pPr>
        <w:ind w:firstLine="420"/>
      </w:pPr>
      <w:r w:rsidRPr="00C91120">
        <w:rPr>
          <w:rFonts w:hint="eastAsia"/>
        </w:rPr>
        <w:t>2</w:t>
      </w:r>
      <w:r w:rsidRPr="00C91120">
        <w:rPr>
          <w:rFonts w:hint="eastAsia"/>
        </w:rPr>
        <w:t>、掌握常见的正规式表示含义。</w:t>
      </w:r>
    </w:p>
    <w:p w14:paraId="26C75113" w14:textId="41B401F2" w:rsidR="00AF5AFB" w:rsidRPr="00C91120" w:rsidRDefault="00AF5AFB" w:rsidP="0002618B">
      <w:pPr>
        <w:pStyle w:val="3"/>
      </w:pPr>
      <w:bookmarkStart w:id="627" w:name="_Toc74672653"/>
      <w:r w:rsidRPr="00C91120">
        <w:rPr>
          <w:rFonts w:hint="eastAsia"/>
        </w:rPr>
        <w:t>2.</w:t>
      </w:r>
      <w:r w:rsidRPr="00C91120">
        <w:t xml:space="preserve">4 </w:t>
      </w:r>
      <w:r w:rsidRPr="00C91120">
        <w:t>有限自动机（</w:t>
      </w:r>
      <w:r w:rsidRPr="00C91120">
        <w:rPr>
          <w:rFonts w:hint="eastAsia"/>
        </w:rPr>
        <w:t>★</w:t>
      </w:r>
      <w:r w:rsidR="00BA0046" w:rsidRPr="00C91120">
        <w:rPr>
          <w:rFonts w:ascii="Segoe UI Symbol" w:hAnsi="Segoe UI Symbol" w:cs="Segoe UI Symbol"/>
        </w:rPr>
        <w:t>★</w:t>
      </w:r>
      <w:r w:rsidRPr="00C91120">
        <w:t>）</w:t>
      </w:r>
      <w:bookmarkEnd w:id="627"/>
    </w:p>
    <w:p w14:paraId="477E1028" w14:textId="77777777" w:rsidR="00AF5AFB" w:rsidRPr="00C91120" w:rsidRDefault="00AF5AFB" w:rsidP="0002618B">
      <w:pPr>
        <w:ind w:firstLine="420"/>
      </w:pPr>
      <w:r w:rsidRPr="00C91120">
        <w:t>【考法分析】</w:t>
      </w:r>
    </w:p>
    <w:p w14:paraId="4A3EA898" w14:textId="77777777" w:rsidR="00AF5AFB" w:rsidRPr="00C91120" w:rsidRDefault="00AF5AFB" w:rsidP="0002618B">
      <w:pPr>
        <w:ind w:firstLine="420"/>
      </w:pPr>
      <w:r w:rsidRPr="00C91120">
        <w:rPr>
          <w:rFonts w:hint="eastAsia"/>
        </w:rPr>
        <w:t>1</w:t>
      </w:r>
      <w:r w:rsidRPr="00C91120">
        <w:rPr>
          <w:rFonts w:hint="eastAsia"/>
        </w:rPr>
        <w:t>、本知识点的主要考查形式有：给出一个确定或不确定的有限自动机，指出其能够识别的字符串，或指出对应的正规式表示。</w:t>
      </w:r>
    </w:p>
    <w:p w14:paraId="60D6B5CB" w14:textId="28DFD396" w:rsidR="00AF5AFB" w:rsidRPr="00C91120" w:rsidRDefault="00D80682" w:rsidP="0002618B">
      <w:pPr>
        <w:ind w:firstLine="420"/>
      </w:pPr>
      <w:r w:rsidRPr="00C91120">
        <w:t>【要点分析】</w:t>
      </w:r>
    </w:p>
    <w:p w14:paraId="28092023" w14:textId="00825433" w:rsidR="00AF5AFB" w:rsidRPr="00C91120" w:rsidRDefault="00AF5AFB" w:rsidP="0002618B">
      <w:pPr>
        <w:ind w:firstLine="420"/>
      </w:pPr>
      <w:r w:rsidRPr="00C91120">
        <w:rPr>
          <w:rFonts w:hint="eastAsia"/>
        </w:rPr>
        <w:t>1</w:t>
      </w:r>
      <w:r w:rsidRPr="00C91120">
        <w:rPr>
          <w:rFonts w:hint="eastAsia"/>
        </w:rPr>
        <w:t>、定义：</w:t>
      </w:r>
      <w:r w:rsidRPr="00C91120">
        <w:t>M=(S,∑, δ,S</w:t>
      </w:r>
      <w:r w:rsidRPr="00C91120">
        <w:rPr>
          <w:vertAlign w:val="subscript"/>
        </w:rPr>
        <w:t>0</w:t>
      </w:r>
      <w:r w:rsidRPr="00C91120">
        <w:t>,Z)</w:t>
      </w:r>
    </w:p>
    <w:p w14:paraId="0122AE11" w14:textId="77777777" w:rsidR="00AF5AFB" w:rsidRPr="00C91120" w:rsidRDefault="00AF5AFB" w:rsidP="0002618B">
      <w:pPr>
        <w:ind w:firstLine="420"/>
      </w:pPr>
      <w:r w:rsidRPr="00C91120">
        <w:rPr>
          <w:rFonts w:hint="eastAsia"/>
        </w:rPr>
        <w:t>1</w:t>
      </w:r>
      <w:r w:rsidRPr="00C91120">
        <w:rPr>
          <w:rFonts w:hint="eastAsia"/>
        </w:rPr>
        <w:t>）</w:t>
      </w:r>
      <w:r w:rsidRPr="00C91120">
        <w:rPr>
          <w:rFonts w:hint="eastAsia"/>
        </w:rPr>
        <w:t>S</w:t>
      </w:r>
      <w:r w:rsidRPr="00C91120">
        <w:rPr>
          <w:rFonts w:hint="eastAsia"/>
        </w:rPr>
        <w:t>是一个有限集，每个元素为一个状态</w:t>
      </w:r>
    </w:p>
    <w:p w14:paraId="2A7C835D" w14:textId="77777777" w:rsidR="00AF5AFB" w:rsidRPr="00C91120" w:rsidRDefault="00AF5AFB" w:rsidP="0002618B">
      <w:pPr>
        <w:ind w:firstLine="420"/>
      </w:pPr>
      <w:r w:rsidRPr="00C91120">
        <w:t>2</w:t>
      </w:r>
      <w:r w:rsidRPr="00C91120">
        <w:rPr>
          <w:rFonts w:hint="eastAsia"/>
        </w:rPr>
        <w:t>）</w:t>
      </w:r>
      <w:r w:rsidRPr="00C91120">
        <w:t>∑</w:t>
      </w:r>
      <w:r w:rsidRPr="00C91120">
        <w:rPr>
          <w:rFonts w:hint="eastAsia"/>
        </w:rPr>
        <w:t>是一个有穷字母表，每个元素为一个输入字符</w:t>
      </w:r>
    </w:p>
    <w:p w14:paraId="05C861AE" w14:textId="77777777" w:rsidR="00AF5AFB" w:rsidRPr="00C91120" w:rsidRDefault="00AF5AFB" w:rsidP="007F5CE8">
      <w:pPr>
        <w:ind w:firstLine="420"/>
      </w:pPr>
      <w:r w:rsidRPr="00C91120">
        <w:rPr>
          <w:rFonts w:hint="eastAsia"/>
        </w:rPr>
        <w:t>3</w:t>
      </w:r>
      <w:r w:rsidRPr="00C91120">
        <w:rPr>
          <w:rFonts w:hint="eastAsia"/>
        </w:rPr>
        <w:t>）δ是转换函数：是一个单值对照</w:t>
      </w:r>
    </w:p>
    <w:p w14:paraId="7357F57C" w14:textId="77777777" w:rsidR="00AF5AFB" w:rsidRPr="00C91120" w:rsidRDefault="00AF5AFB" w:rsidP="007F5CE8">
      <w:pPr>
        <w:ind w:firstLine="420"/>
      </w:pPr>
      <w:r w:rsidRPr="00C91120">
        <w:rPr>
          <w:rFonts w:hint="eastAsia"/>
        </w:rPr>
        <w:t>4</w:t>
      </w:r>
      <w:r w:rsidRPr="00C91120">
        <w:rPr>
          <w:rFonts w:hint="eastAsia"/>
        </w:rPr>
        <w:t>）</w:t>
      </w:r>
      <w:r w:rsidRPr="00C91120">
        <w:rPr>
          <w:rFonts w:hint="eastAsia"/>
        </w:rPr>
        <w:t>S</w:t>
      </w:r>
      <w:r w:rsidRPr="00C91120">
        <w:rPr>
          <w:rFonts w:hint="eastAsia"/>
          <w:vertAlign w:val="subscript"/>
        </w:rPr>
        <w:t>0</w:t>
      </w:r>
      <w:r w:rsidRPr="00C91120">
        <w:rPr>
          <w:rFonts w:hint="eastAsia"/>
        </w:rPr>
        <w:t>,</w:t>
      </w:r>
      <w:r w:rsidRPr="00C91120">
        <w:rPr>
          <w:rFonts w:hint="eastAsia"/>
        </w:rPr>
        <w:t>属于</w:t>
      </w:r>
      <w:r w:rsidRPr="00C91120">
        <w:rPr>
          <w:rFonts w:hint="eastAsia"/>
        </w:rPr>
        <w:t>S</w:t>
      </w:r>
      <w:r w:rsidRPr="00C91120">
        <w:rPr>
          <w:rFonts w:hint="eastAsia"/>
        </w:rPr>
        <w:t>，是其唯一的初态</w:t>
      </w:r>
    </w:p>
    <w:p w14:paraId="1071911F" w14:textId="77777777" w:rsidR="00AF5AFB" w:rsidRPr="00C91120" w:rsidRDefault="00AF5AFB" w:rsidP="007F5CE8">
      <w:pPr>
        <w:ind w:firstLine="420"/>
      </w:pPr>
      <w:r w:rsidRPr="00C91120">
        <w:rPr>
          <w:rFonts w:hint="eastAsia"/>
        </w:rPr>
        <w:t>5</w:t>
      </w:r>
      <w:r w:rsidRPr="00C91120">
        <w:rPr>
          <w:rFonts w:hint="eastAsia"/>
        </w:rPr>
        <w:t>）</w:t>
      </w:r>
      <w:r w:rsidRPr="00C91120">
        <w:rPr>
          <w:rFonts w:hint="eastAsia"/>
        </w:rPr>
        <w:t>Z</w:t>
      </w:r>
      <w:r w:rsidRPr="00C91120">
        <w:rPr>
          <w:rFonts w:hint="eastAsia"/>
        </w:rPr>
        <w:t>是一个终态集（可空）</w:t>
      </w:r>
    </w:p>
    <w:p w14:paraId="6FD8FFE4" w14:textId="77777777" w:rsidR="00AF5AFB" w:rsidRPr="00C91120" w:rsidRDefault="00AF5AFB" w:rsidP="007F5CE8">
      <w:pPr>
        <w:ind w:firstLine="420"/>
      </w:pPr>
      <w:r w:rsidRPr="00C91120">
        <w:rPr>
          <w:rFonts w:hint="eastAsia"/>
        </w:rPr>
        <w:t>2</w:t>
      </w:r>
      <w:r w:rsidRPr="00C91120">
        <w:rPr>
          <w:rFonts w:hint="eastAsia"/>
        </w:rPr>
        <w:t>、一个有限自动机所识别的语言是从开始状态到终止状态所有路径上的字符串的集合。要判断一个字符串能否被指定的自动机识别，就看在该自动机的状态图中能否找到一条从开始状态到达终止状态的路径，且路径上的字符串等于需要识别的字符串。而对于其正规式，可以通过能够识别的字符串去总结规律。</w:t>
      </w:r>
    </w:p>
    <w:p w14:paraId="72DDBF6B" w14:textId="000BE837" w:rsidR="00AF5AFB" w:rsidRPr="00C91120" w:rsidRDefault="00D80682" w:rsidP="007F5CE8">
      <w:pPr>
        <w:ind w:firstLine="420"/>
      </w:pPr>
      <w:r w:rsidRPr="00C91120">
        <w:t>【备考点拨】</w:t>
      </w:r>
    </w:p>
    <w:p w14:paraId="400553CC" w14:textId="77777777" w:rsidR="00AF5AFB" w:rsidRPr="00C91120" w:rsidRDefault="00AF5AFB" w:rsidP="007F5CE8">
      <w:pPr>
        <w:ind w:firstLine="420"/>
      </w:pPr>
      <w:r w:rsidRPr="00C91120">
        <w:rPr>
          <w:rFonts w:hint="eastAsia"/>
        </w:rPr>
        <w:t>1</w:t>
      </w:r>
      <w:r w:rsidRPr="00C91120">
        <w:rPr>
          <w:rFonts w:hint="eastAsia"/>
        </w:rPr>
        <w:t>、掌握有限自动机相关的基本概念；</w:t>
      </w:r>
    </w:p>
    <w:p w14:paraId="276C908D" w14:textId="77777777" w:rsidR="00AF5AFB" w:rsidRPr="00C91120" w:rsidRDefault="00AF5AFB" w:rsidP="007F5CE8">
      <w:pPr>
        <w:ind w:firstLine="420"/>
      </w:pPr>
      <w:r w:rsidRPr="00C91120">
        <w:rPr>
          <w:rFonts w:hint="eastAsia"/>
        </w:rPr>
        <w:t>2</w:t>
      </w:r>
      <w:r w:rsidRPr="00C91120">
        <w:rPr>
          <w:rFonts w:hint="eastAsia"/>
        </w:rPr>
        <w:t>、掌握有限自动机能够识别的字符串判断；</w:t>
      </w:r>
    </w:p>
    <w:p w14:paraId="0AF24A17" w14:textId="77777777" w:rsidR="00AF5AFB" w:rsidRPr="00C91120" w:rsidRDefault="00AF5AFB" w:rsidP="007F5CE8">
      <w:pPr>
        <w:ind w:firstLine="420"/>
      </w:pPr>
      <w:r w:rsidRPr="00C91120">
        <w:t>3</w:t>
      </w:r>
      <w:r w:rsidRPr="00C91120">
        <w:t>、</w:t>
      </w:r>
      <w:r w:rsidRPr="00C91120">
        <w:rPr>
          <w:rFonts w:hint="eastAsia"/>
        </w:rPr>
        <w:t>掌握有限自动机与正规式的对应关系。</w:t>
      </w:r>
    </w:p>
    <w:p w14:paraId="0C11182B" w14:textId="77777777" w:rsidR="00AF5AFB" w:rsidRPr="00C91120" w:rsidRDefault="00AF5AFB" w:rsidP="008D2842">
      <w:pPr>
        <w:pStyle w:val="3"/>
      </w:pPr>
      <w:bookmarkStart w:id="628" w:name="_Toc74672654"/>
      <w:r w:rsidRPr="00C91120">
        <w:rPr>
          <w:rFonts w:hint="eastAsia"/>
        </w:rPr>
        <w:t>2.</w:t>
      </w:r>
      <w:r w:rsidRPr="00C91120">
        <w:t xml:space="preserve">5 </w:t>
      </w:r>
      <w:r w:rsidRPr="00C91120">
        <w:t>后缀表达式（</w:t>
      </w:r>
      <w:r w:rsidRPr="00C91120">
        <w:rPr>
          <w:rFonts w:hint="eastAsia"/>
        </w:rPr>
        <w:t>★★★</w:t>
      </w:r>
      <w:r w:rsidRPr="00C91120">
        <w:t>）</w:t>
      </w:r>
      <w:bookmarkEnd w:id="628"/>
    </w:p>
    <w:p w14:paraId="06D8EBDD" w14:textId="77777777" w:rsidR="00AF5AFB" w:rsidRPr="00C91120" w:rsidRDefault="00AF5AFB" w:rsidP="007F5CE8">
      <w:pPr>
        <w:ind w:firstLine="420"/>
      </w:pPr>
      <w:r w:rsidRPr="00C91120">
        <w:t>【考法分析】</w:t>
      </w:r>
    </w:p>
    <w:p w14:paraId="4ADD2047" w14:textId="77777777" w:rsidR="00AF5AFB" w:rsidRPr="00C91120" w:rsidRDefault="00AF5AFB" w:rsidP="007F5CE8">
      <w:pPr>
        <w:ind w:firstLine="420"/>
      </w:pPr>
      <w:r w:rsidRPr="00C91120">
        <w:t>1</w:t>
      </w:r>
      <w:r w:rsidRPr="00C91120">
        <w:t>、本知识点的主要考查形式有：给出概念描述判断正误；给出表达式或其语法树，要求指出其后缀表达形式。</w:t>
      </w:r>
    </w:p>
    <w:p w14:paraId="202C16F7" w14:textId="73A69A34" w:rsidR="00AF5AFB" w:rsidRPr="00C91120" w:rsidRDefault="00D80682" w:rsidP="007F5CE8">
      <w:pPr>
        <w:ind w:firstLine="420"/>
      </w:pPr>
      <w:r w:rsidRPr="00C91120">
        <w:t>【要点分析】</w:t>
      </w:r>
    </w:p>
    <w:p w14:paraId="5679CD08" w14:textId="22E4CFCB" w:rsidR="00AF5AFB" w:rsidRPr="00C91120" w:rsidRDefault="00AF5AFB" w:rsidP="007F5CE8">
      <w:pPr>
        <w:ind w:firstLine="420"/>
      </w:pPr>
      <w:r w:rsidRPr="00C91120">
        <w:rPr>
          <w:rFonts w:hint="eastAsia"/>
        </w:rPr>
        <w:t>1</w:t>
      </w:r>
      <w:r w:rsidRPr="00C91120">
        <w:rPr>
          <w:rFonts w:hint="eastAsia"/>
        </w:rPr>
        <w:t>、</w:t>
      </w:r>
      <w:r w:rsidRPr="00C91120">
        <w:rPr>
          <w:rFonts w:hint="eastAsia"/>
          <w:b/>
          <w:bCs/>
        </w:rPr>
        <w:t>前缀表达式</w:t>
      </w:r>
      <w:del w:id="629" w:author="Administrator" w:date="2021-06-15T10:34:00Z">
        <w:r w:rsidRPr="00C91120" w:rsidDel="00D43D95">
          <w:rPr>
            <w:rFonts w:hint="eastAsia"/>
          </w:rPr>
          <w:delText>(</w:delText>
        </w:r>
      </w:del>
      <w:ins w:id="630" w:author="Administrator" w:date="2021-06-15T10:34:00Z">
        <w:r w:rsidR="00D43D95">
          <w:rPr>
            <w:rFonts w:hint="eastAsia"/>
          </w:rPr>
          <w:t>（</w:t>
        </w:r>
      </w:ins>
      <w:r w:rsidRPr="00C91120">
        <w:rPr>
          <w:rFonts w:hint="eastAsia"/>
        </w:rPr>
        <w:t>+ab</w:t>
      </w:r>
      <w:del w:id="631" w:author="Administrator" w:date="2021-06-15T10:34:00Z">
        <w:r w:rsidRPr="00C91120" w:rsidDel="00D43D95">
          <w:rPr>
            <w:rFonts w:hint="eastAsia"/>
          </w:rPr>
          <w:delText>)</w:delText>
        </w:r>
      </w:del>
      <w:ins w:id="632" w:author="Administrator" w:date="2021-06-15T10:34:00Z">
        <w:r w:rsidR="00D43D95">
          <w:rPr>
            <w:rFonts w:hint="eastAsia"/>
          </w:rPr>
          <w:t>）</w:t>
        </w:r>
      </w:ins>
      <w:r w:rsidRPr="00C91120">
        <w:rPr>
          <w:rFonts w:hint="eastAsia"/>
        </w:rPr>
        <w:t>：把运算符写在运算对象的前面。（语法树的先序遍历）</w:t>
      </w:r>
    </w:p>
    <w:p w14:paraId="19BB9ACE" w14:textId="5E140CAB" w:rsidR="00AF5AFB" w:rsidRPr="00C91120" w:rsidRDefault="00AF5AFB" w:rsidP="007F5CE8">
      <w:pPr>
        <w:ind w:firstLine="420"/>
      </w:pPr>
      <w:r w:rsidRPr="00C91120">
        <w:rPr>
          <w:rFonts w:hint="eastAsia"/>
        </w:rPr>
        <w:t>2</w:t>
      </w:r>
      <w:r w:rsidRPr="00C91120">
        <w:rPr>
          <w:rFonts w:hint="eastAsia"/>
        </w:rPr>
        <w:t>、</w:t>
      </w:r>
      <w:r w:rsidRPr="00C91120">
        <w:rPr>
          <w:rFonts w:hint="eastAsia"/>
          <w:b/>
          <w:bCs/>
        </w:rPr>
        <w:t>中缀表达式</w:t>
      </w:r>
      <w:del w:id="633" w:author="Administrator" w:date="2021-06-15T10:34:00Z">
        <w:r w:rsidRPr="00C91120" w:rsidDel="00D43D95">
          <w:rPr>
            <w:rFonts w:hint="eastAsia"/>
          </w:rPr>
          <w:delText>(</w:delText>
        </w:r>
      </w:del>
      <w:ins w:id="634" w:author="Administrator" w:date="2021-06-15T10:34:00Z">
        <w:r w:rsidR="00D43D95">
          <w:rPr>
            <w:rFonts w:hint="eastAsia"/>
          </w:rPr>
          <w:t>（</w:t>
        </w:r>
      </w:ins>
      <w:r w:rsidRPr="00C91120">
        <w:rPr>
          <w:rFonts w:hint="eastAsia"/>
        </w:rPr>
        <w:t>a+b</w:t>
      </w:r>
      <w:del w:id="635" w:author="Administrator" w:date="2021-06-15T10:34:00Z">
        <w:r w:rsidRPr="00C91120" w:rsidDel="00D43D95">
          <w:rPr>
            <w:rFonts w:hint="eastAsia"/>
          </w:rPr>
          <w:delText>)</w:delText>
        </w:r>
      </w:del>
      <w:ins w:id="636" w:author="Administrator" w:date="2021-06-15T10:34:00Z">
        <w:r w:rsidR="00D43D95">
          <w:rPr>
            <w:rFonts w:hint="eastAsia"/>
          </w:rPr>
          <w:t>）</w:t>
        </w:r>
      </w:ins>
      <w:r w:rsidRPr="00C91120">
        <w:rPr>
          <w:rFonts w:hint="eastAsia"/>
        </w:rPr>
        <w:t>：把运算符写在运算对象的中间。</w:t>
      </w:r>
      <w:r w:rsidRPr="00C91120">
        <w:rPr>
          <w:rFonts w:hint="eastAsia"/>
        </w:rPr>
        <w:t xml:space="preserve"> </w:t>
      </w:r>
    </w:p>
    <w:p w14:paraId="4D2E7DB8" w14:textId="77777777" w:rsidR="00AF5AFB" w:rsidRPr="00C91120" w:rsidRDefault="00AF5AFB" w:rsidP="007F5CE8">
      <w:pPr>
        <w:ind w:firstLine="420"/>
      </w:pPr>
      <w:r w:rsidRPr="00C91120">
        <w:rPr>
          <w:rFonts w:hint="eastAsia"/>
        </w:rPr>
        <w:t>（语法树的中序遍历，是常见的表达式形式，父节点是运算符（括号不用表示），孩子结点是运算符的参数，据此可以构造出其语法树。）</w:t>
      </w:r>
    </w:p>
    <w:p w14:paraId="0B99CE1E" w14:textId="5051F9CA" w:rsidR="00AF5AFB" w:rsidRPr="00C91120" w:rsidRDefault="00AF5AFB" w:rsidP="007F5CE8">
      <w:pPr>
        <w:ind w:firstLine="420"/>
      </w:pPr>
      <w:r w:rsidRPr="00C91120">
        <w:rPr>
          <w:rFonts w:hint="eastAsia"/>
        </w:rPr>
        <w:t>3</w:t>
      </w:r>
      <w:r w:rsidRPr="00C91120">
        <w:rPr>
          <w:rFonts w:hint="eastAsia"/>
        </w:rPr>
        <w:t>、</w:t>
      </w:r>
      <w:r w:rsidRPr="00C91120">
        <w:rPr>
          <w:rFonts w:hint="eastAsia"/>
          <w:b/>
          <w:bCs/>
        </w:rPr>
        <w:t>后缀表达式</w:t>
      </w:r>
      <w:del w:id="637" w:author="Administrator" w:date="2021-06-15T10:34:00Z">
        <w:r w:rsidRPr="00C91120" w:rsidDel="00D43D95">
          <w:rPr>
            <w:rFonts w:hint="eastAsia"/>
          </w:rPr>
          <w:delText>(</w:delText>
        </w:r>
      </w:del>
      <w:ins w:id="638" w:author="Administrator" w:date="2021-06-15T10:34:00Z">
        <w:r w:rsidR="00D43D95">
          <w:rPr>
            <w:rFonts w:hint="eastAsia"/>
          </w:rPr>
          <w:t>（</w:t>
        </w:r>
      </w:ins>
      <w:r w:rsidRPr="00C91120">
        <w:rPr>
          <w:rFonts w:hint="eastAsia"/>
        </w:rPr>
        <w:t>ab-</w:t>
      </w:r>
      <w:del w:id="639" w:author="Administrator" w:date="2021-06-15T10:34:00Z">
        <w:r w:rsidRPr="00C91120" w:rsidDel="00D43D95">
          <w:rPr>
            <w:rFonts w:hint="eastAsia"/>
          </w:rPr>
          <w:delText>)</w:delText>
        </w:r>
      </w:del>
      <w:ins w:id="640" w:author="Administrator" w:date="2021-06-15T10:34:00Z">
        <w:r w:rsidR="00D43D95">
          <w:rPr>
            <w:rFonts w:hint="eastAsia"/>
          </w:rPr>
          <w:t>）</w:t>
        </w:r>
      </w:ins>
      <w:r w:rsidRPr="00C91120">
        <w:rPr>
          <w:rFonts w:hint="eastAsia"/>
        </w:rPr>
        <w:t>：又叫</w:t>
      </w:r>
      <w:del w:id="641" w:author="Administrator" w:date="2021-06-15T15:53:00Z">
        <w:r w:rsidRPr="00C91120" w:rsidDel="002F06BB">
          <w:rPr>
            <w:rFonts w:hint="eastAsia"/>
          </w:rPr>
          <w:delText>做</w:delText>
        </w:r>
      </w:del>
      <w:ins w:id="642" w:author="Administrator" w:date="2021-06-15T15:53:00Z">
        <w:r w:rsidR="002F06BB">
          <w:rPr>
            <w:rFonts w:hint="eastAsia"/>
          </w:rPr>
          <w:t>作</w:t>
        </w:r>
      </w:ins>
      <w:r w:rsidRPr="00C91120">
        <w:rPr>
          <w:rFonts w:hint="eastAsia"/>
          <w:b/>
          <w:bCs/>
        </w:rPr>
        <w:t>逆波兰式</w:t>
      </w:r>
      <w:r w:rsidRPr="00C91120">
        <w:rPr>
          <w:rFonts w:hint="eastAsia"/>
        </w:rPr>
        <w:t>，把运算符写在运算对象的后面。</w:t>
      </w:r>
    </w:p>
    <w:p w14:paraId="2685194F" w14:textId="77777777" w:rsidR="00AF5AFB" w:rsidRPr="00C91120" w:rsidRDefault="00AF5AFB" w:rsidP="007F5CE8">
      <w:pPr>
        <w:ind w:firstLine="420"/>
      </w:pPr>
      <w:r w:rsidRPr="00C91120">
        <w:rPr>
          <w:rFonts w:hint="eastAsia"/>
        </w:rPr>
        <w:t>（语法树的后序遍历，常与栈结合使用。）</w:t>
      </w:r>
    </w:p>
    <w:p w14:paraId="5B28BF51" w14:textId="79324E66" w:rsidR="00AF5AFB" w:rsidRPr="00C91120" w:rsidRDefault="00D80682" w:rsidP="007F5CE8">
      <w:pPr>
        <w:ind w:firstLine="420"/>
      </w:pPr>
      <w:r w:rsidRPr="00C91120">
        <w:t>【备考点拨】</w:t>
      </w:r>
    </w:p>
    <w:p w14:paraId="45407B8A" w14:textId="77777777" w:rsidR="00AF5AFB" w:rsidRPr="00C91120" w:rsidRDefault="00AF5AFB" w:rsidP="007F5CE8">
      <w:pPr>
        <w:ind w:firstLine="420"/>
      </w:pPr>
      <w:r w:rsidRPr="00C91120">
        <w:rPr>
          <w:rFonts w:hint="eastAsia"/>
        </w:rPr>
        <w:t>1</w:t>
      </w:r>
      <w:r w:rsidRPr="00C91120">
        <w:rPr>
          <w:rFonts w:hint="eastAsia"/>
        </w:rPr>
        <w:t>、掌握表达式构造语法树的过程；</w:t>
      </w:r>
    </w:p>
    <w:p w14:paraId="55D0334D" w14:textId="77777777" w:rsidR="00AF5AFB" w:rsidRPr="00C91120" w:rsidRDefault="00AF5AFB" w:rsidP="007F5CE8">
      <w:pPr>
        <w:ind w:firstLine="420"/>
      </w:pPr>
      <w:r w:rsidRPr="00C91120">
        <w:rPr>
          <w:rFonts w:hint="eastAsia"/>
        </w:rPr>
        <w:t>2</w:t>
      </w:r>
      <w:r w:rsidRPr="00C91120">
        <w:rPr>
          <w:rFonts w:hint="eastAsia"/>
        </w:rPr>
        <w:t>、掌握后缀表达式相关的概念和求取过程。</w:t>
      </w:r>
    </w:p>
    <w:p w14:paraId="2F4CE678" w14:textId="77777777" w:rsidR="00AF5AFB" w:rsidRPr="00C91120" w:rsidRDefault="00AF5AFB" w:rsidP="008D2842">
      <w:pPr>
        <w:pStyle w:val="3"/>
      </w:pPr>
      <w:bookmarkStart w:id="643" w:name="_Toc74672655"/>
      <w:r w:rsidRPr="00C91120">
        <w:rPr>
          <w:rFonts w:hint="eastAsia"/>
        </w:rPr>
        <w:t>2.</w:t>
      </w:r>
      <w:r w:rsidRPr="00C91120">
        <w:t xml:space="preserve">6 </w:t>
      </w:r>
      <w:r w:rsidRPr="00C91120">
        <w:t>传值与传址（</w:t>
      </w:r>
      <w:r w:rsidRPr="00C91120">
        <w:rPr>
          <w:rFonts w:hint="eastAsia"/>
        </w:rPr>
        <w:t>★★★★</w:t>
      </w:r>
      <w:r w:rsidRPr="00C91120">
        <w:t>）</w:t>
      </w:r>
      <w:bookmarkEnd w:id="643"/>
    </w:p>
    <w:p w14:paraId="343246BC" w14:textId="77777777" w:rsidR="00AF5AFB" w:rsidRPr="00C91120" w:rsidRDefault="00AF5AFB" w:rsidP="007F5CE8">
      <w:pPr>
        <w:ind w:firstLine="420"/>
      </w:pPr>
      <w:r w:rsidRPr="00C91120">
        <w:t>【考法分析】</w:t>
      </w:r>
    </w:p>
    <w:p w14:paraId="07D07C88" w14:textId="77777777" w:rsidR="00AF5AFB" w:rsidRPr="00C91120" w:rsidRDefault="00AF5AFB" w:rsidP="007F5CE8">
      <w:pPr>
        <w:ind w:firstLine="420"/>
      </w:pPr>
      <w:r w:rsidRPr="00C91120">
        <w:rPr>
          <w:rFonts w:hint="eastAsia"/>
        </w:rPr>
        <w:t>1</w:t>
      </w:r>
      <w:r w:rsidRPr="00C91120">
        <w:rPr>
          <w:rFonts w:hint="eastAsia"/>
        </w:rPr>
        <w:t>、本知识点的主要考查形式有：给出一些相关的描述判断其正误；给出一些代码，其中部分参数是传值调用，部分参数是传址调用，求取最终结果。</w:t>
      </w:r>
    </w:p>
    <w:p w14:paraId="644625E6" w14:textId="37A09D2A" w:rsidR="00AF5AFB" w:rsidRPr="00C91120" w:rsidRDefault="00D80682" w:rsidP="007F5CE8">
      <w:pPr>
        <w:ind w:firstLine="420"/>
      </w:pPr>
      <w:r w:rsidRPr="00C91120">
        <w:t>【要点分析】</w:t>
      </w:r>
    </w:p>
    <w:p w14:paraId="7228E71B" w14:textId="77777777" w:rsidR="00AF5AFB" w:rsidRPr="00C91120" w:rsidRDefault="00AF5AFB" w:rsidP="007F5CE8">
      <w:pPr>
        <w:ind w:firstLine="420"/>
      </w:pPr>
      <w:r w:rsidRPr="00C91120">
        <w:rPr>
          <w:rFonts w:hint="eastAsia"/>
        </w:rPr>
        <w:t>1</w:t>
      </w:r>
      <w:r w:rsidRPr="00C91120">
        <w:rPr>
          <w:rFonts w:hint="eastAsia"/>
        </w:rPr>
        <w:t>、函数的格式：</w:t>
      </w:r>
    </w:p>
    <w:p w14:paraId="2636EEFF" w14:textId="77777777" w:rsidR="00AF5AFB" w:rsidRPr="00C91120" w:rsidRDefault="00AF5AFB" w:rsidP="0002618B">
      <w:pPr>
        <w:pStyle w:val="aa"/>
      </w:pPr>
      <w:r w:rsidRPr="00C91120">
        <w:rPr>
          <w:noProof/>
        </w:rPr>
        <w:drawing>
          <wp:inline distT="0" distB="0" distL="0" distR="0" wp14:anchorId="79DA0B96" wp14:editId="3CFB6923">
            <wp:extent cx="2520000" cy="1136018"/>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0000" cy="1136018"/>
                    </a:xfrm>
                    <a:prstGeom prst="rect">
                      <a:avLst/>
                    </a:prstGeom>
                  </pic:spPr>
                </pic:pic>
              </a:graphicData>
            </a:graphic>
          </wp:inline>
        </w:drawing>
      </w:r>
    </w:p>
    <w:p w14:paraId="247B6D9A" w14:textId="77777777" w:rsidR="00AF5AFB" w:rsidRPr="00C91120" w:rsidRDefault="00AF5AFB" w:rsidP="007F5CE8">
      <w:pPr>
        <w:ind w:firstLine="420"/>
      </w:pPr>
      <w:r w:rsidRPr="00C91120">
        <w:rPr>
          <w:rFonts w:hint="eastAsia"/>
        </w:rPr>
        <w:t>2</w:t>
      </w:r>
      <w:r w:rsidRPr="00C91120">
        <w:rPr>
          <w:rFonts w:hint="eastAsia"/>
        </w:rPr>
        <w:t>、传值和传址（引用）调用的对比：</w:t>
      </w:r>
    </w:p>
    <w:tbl>
      <w:tblPr>
        <w:tblStyle w:val="a7"/>
        <w:tblW w:w="5000" w:type="pct"/>
        <w:tblLook w:val="0600" w:firstRow="0" w:lastRow="0" w:firstColumn="0" w:lastColumn="0" w:noHBand="1" w:noVBand="1"/>
      </w:tblPr>
      <w:tblGrid>
        <w:gridCol w:w="1129"/>
        <w:gridCol w:w="6798"/>
      </w:tblGrid>
      <w:tr w:rsidR="00E502E2" w:rsidRPr="00E502E2" w14:paraId="0E85D31B" w14:textId="77777777" w:rsidTr="0002618B">
        <w:trPr>
          <w:trHeight w:val="23"/>
        </w:trPr>
        <w:tc>
          <w:tcPr>
            <w:tcW w:w="712" w:type="pct"/>
            <w:vAlign w:val="center"/>
            <w:hideMark/>
          </w:tcPr>
          <w:p w14:paraId="2940416B" w14:textId="77777777" w:rsidR="00E502E2" w:rsidRPr="00E502E2" w:rsidRDefault="00E502E2" w:rsidP="0002618B">
            <w:pPr>
              <w:pStyle w:val="aa"/>
            </w:pPr>
            <w:r w:rsidRPr="00E502E2">
              <w:rPr>
                <w:rFonts w:hint="eastAsia"/>
              </w:rPr>
              <w:t>传递方式</w:t>
            </w:r>
          </w:p>
        </w:tc>
        <w:tc>
          <w:tcPr>
            <w:tcW w:w="4288" w:type="pct"/>
            <w:vAlign w:val="center"/>
            <w:hideMark/>
          </w:tcPr>
          <w:p w14:paraId="211A71A0" w14:textId="77777777" w:rsidR="00E502E2" w:rsidRPr="00E502E2" w:rsidRDefault="00E502E2" w:rsidP="0002618B">
            <w:pPr>
              <w:pStyle w:val="aa"/>
            </w:pPr>
            <w:r w:rsidRPr="00E502E2">
              <w:rPr>
                <w:rFonts w:hint="eastAsia"/>
              </w:rPr>
              <w:t>主要特点</w:t>
            </w:r>
          </w:p>
        </w:tc>
      </w:tr>
      <w:tr w:rsidR="00E502E2" w:rsidRPr="00E502E2" w14:paraId="53FAA2E9" w14:textId="77777777" w:rsidTr="0002618B">
        <w:trPr>
          <w:trHeight w:val="23"/>
        </w:trPr>
        <w:tc>
          <w:tcPr>
            <w:tcW w:w="712" w:type="pct"/>
            <w:vAlign w:val="center"/>
            <w:hideMark/>
          </w:tcPr>
          <w:p w14:paraId="3F006D54" w14:textId="77777777" w:rsidR="00E502E2" w:rsidRPr="00E502E2" w:rsidRDefault="00E502E2" w:rsidP="0002618B">
            <w:pPr>
              <w:pStyle w:val="aa"/>
            </w:pPr>
            <w:r w:rsidRPr="00E502E2">
              <w:rPr>
                <w:rFonts w:hint="eastAsia"/>
              </w:rPr>
              <w:t>传值调用</w:t>
            </w:r>
          </w:p>
        </w:tc>
        <w:tc>
          <w:tcPr>
            <w:tcW w:w="4288" w:type="pct"/>
            <w:vAlign w:val="center"/>
            <w:hideMark/>
          </w:tcPr>
          <w:p w14:paraId="0E6F040A" w14:textId="77777777" w:rsidR="00E502E2" w:rsidRPr="00E502E2" w:rsidRDefault="00E502E2" w:rsidP="0002618B">
            <w:pPr>
              <w:pStyle w:val="aa"/>
            </w:pPr>
            <w:r w:rsidRPr="00E502E2">
              <w:rPr>
                <w:rFonts w:hint="eastAsia"/>
              </w:rPr>
              <w:t>形参取的是实参的值，形参的改变不会导致调用点所传的实参的值发生改变</w:t>
            </w:r>
          </w:p>
        </w:tc>
      </w:tr>
      <w:tr w:rsidR="00E502E2" w:rsidRPr="00E502E2" w14:paraId="2783E3E5" w14:textId="77777777" w:rsidTr="0002618B">
        <w:trPr>
          <w:trHeight w:val="23"/>
        </w:trPr>
        <w:tc>
          <w:tcPr>
            <w:tcW w:w="712" w:type="pct"/>
            <w:vAlign w:val="center"/>
            <w:hideMark/>
          </w:tcPr>
          <w:p w14:paraId="5148B616" w14:textId="77777777" w:rsidR="00E502E2" w:rsidRPr="00E502E2" w:rsidRDefault="00E502E2" w:rsidP="0002618B">
            <w:pPr>
              <w:pStyle w:val="aa"/>
            </w:pPr>
            <w:r w:rsidRPr="00E502E2">
              <w:rPr>
                <w:rFonts w:hint="eastAsia"/>
              </w:rPr>
              <w:t>传址调用</w:t>
            </w:r>
          </w:p>
          <w:p w14:paraId="6D7E43FB" w14:textId="77777777" w:rsidR="00E502E2" w:rsidRPr="00E502E2" w:rsidRDefault="00E502E2" w:rsidP="0002618B">
            <w:pPr>
              <w:pStyle w:val="aa"/>
            </w:pPr>
            <w:r w:rsidRPr="00E502E2">
              <w:rPr>
                <w:rFonts w:hint="eastAsia"/>
              </w:rPr>
              <w:t>引用调用</w:t>
            </w:r>
          </w:p>
        </w:tc>
        <w:tc>
          <w:tcPr>
            <w:tcW w:w="4288" w:type="pct"/>
            <w:vAlign w:val="center"/>
            <w:hideMark/>
          </w:tcPr>
          <w:p w14:paraId="2002D3CB" w14:textId="77777777" w:rsidR="00E502E2" w:rsidRPr="00E502E2" w:rsidRDefault="00E502E2" w:rsidP="0002618B">
            <w:pPr>
              <w:pStyle w:val="aa"/>
            </w:pPr>
            <w:r w:rsidRPr="00E502E2">
              <w:rPr>
                <w:rFonts w:hint="eastAsia"/>
              </w:rPr>
              <w:t>形参取的是实参的地址，即相当于实参存储单元的地址引用，因此其值的改变同时就改变了实参的值</w:t>
            </w:r>
          </w:p>
        </w:tc>
      </w:tr>
    </w:tbl>
    <w:p w14:paraId="60CDE0F6" w14:textId="77777777" w:rsidR="00AF5AFB" w:rsidRPr="00C91120" w:rsidRDefault="00AF5AFB" w:rsidP="007F5CE8">
      <w:pPr>
        <w:ind w:firstLine="420"/>
      </w:pPr>
      <w:r w:rsidRPr="00C91120">
        <w:t>例：</w:t>
      </w:r>
    </w:p>
    <w:p w14:paraId="553C28AA" w14:textId="7E06D9BE" w:rsidR="00AF5AFB" w:rsidRPr="00C91120" w:rsidRDefault="00B81375" w:rsidP="00B81375">
      <w:pPr>
        <w:pStyle w:val="aa"/>
      </w:pPr>
      <w:r w:rsidRPr="00B81375">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B81375">
        <w:rPr>
          <w:noProof/>
        </w:rPr>
        <w:drawing>
          <wp:inline distT="0" distB="0" distL="0" distR="0" wp14:anchorId="06ADA1EC" wp14:editId="36036F97">
            <wp:extent cx="3270738" cy="2273758"/>
            <wp:effectExtent l="0" t="0" r="6350" b="0"/>
            <wp:docPr id="14" name="图片 14" descr="C:\Users\Administrato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Users\Administrator\Desktop\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75007" cy="2276726"/>
                    </a:xfrm>
                    <a:prstGeom prst="rect">
                      <a:avLst/>
                    </a:prstGeom>
                    <a:noFill/>
                    <a:ln>
                      <a:noFill/>
                    </a:ln>
                  </pic:spPr>
                </pic:pic>
              </a:graphicData>
            </a:graphic>
          </wp:inline>
        </w:drawing>
      </w:r>
    </w:p>
    <w:p w14:paraId="7FF0DFCA" w14:textId="238DCCA4" w:rsidR="00AF5AFB" w:rsidRPr="00C91120" w:rsidRDefault="00D80682" w:rsidP="007F5CE8">
      <w:pPr>
        <w:ind w:firstLine="420"/>
      </w:pPr>
      <w:r w:rsidRPr="00C91120">
        <w:t>【备考点拨】</w:t>
      </w:r>
    </w:p>
    <w:p w14:paraId="56C64703" w14:textId="77777777" w:rsidR="00AF5AFB" w:rsidRPr="00C91120" w:rsidRDefault="00AF5AFB" w:rsidP="007F5CE8">
      <w:pPr>
        <w:ind w:firstLine="420"/>
      </w:pPr>
      <w:r w:rsidRPr="00C91120">
        <w:rPr>
          <w:rFonts w:hint="eastAsia"/>
        </w:rPr>
        <w:t>1</w:t>
      </w:r>
      <w:r w:rsidRPr="00C91120">
        <w:rPr>
          <w:rFonts w:hint="eastAsia"/>
        </w:rPr>
        <w:t>、掌握传值与传址调用相关概念；</w:t>
      </w:r>
    </w:p>
    <w:p w14:paraId="0F9F1708" w14:textId="77777777" w:rsidR="00AF5AFB" w:rsidRPr="00C91120" w:rsidRDefault="00AF5AFB" w:rsidP="007F5CE8">
      <w:pPr>
        <w:ind w:firstLine="420"/>
      </w:pPr>
      <w:r w:rsidRPr="00C91120">
        <w:rPr>
          <w:rFonts w:hint="eastAsia"/>
        </w:rPr>
        <w:t>2</w:t>
      </w:r>
      <w:r w:rsidRPr="00C91120">
        <w:rPr>
          <w:rFonts w:hint="eastAsia"/>
        </w:rPr>
        <w:t>、能够根据代码，得出最终的结果（注意其中传值与传址调用的区别）。</w:t>
      </w:r>
    </w:p>
    <w:p w14:paraId="654358AF" w14:textId="77777777" w:rsidR="00AF5AFB" w:rsidRPr="00C91120" w:rsidRDefault="00AF5AFB" w:rsidP="008D2842">
      <w:pPr>
        <w:pStyle w:val="3"/>
      </w:pPr>
      <w:bookmarkStart w:id="644" w:name="_Toc74672656"/>
      <w:r w:rsidRPr="00C91120">
        <w:rPr>
          <w:rFonts w:hint="eastAsia"/>
        </w:rPr>
        <w:t>2.</w:t>
      </w:r>
      <w:r w:rsidRPr="00C91120">
        <w:t xml:space="preserve">7 </w:t>
      </w:r>
      <w:r w:rsidRPr="00C91120">
        <w:t>多种程序语言特点（</w:t>
      </w:r>
      <w:r w:rsidRPr="00C91120">
        <w:rPr>
          <w:rFonts w:hint="eastAsia"/>
        </w:rPr>
        <w:t>★★★</w:t>
      </w:r>
      <w:r w:rsidRPr="00C91120">
        <w:t>）</w:t>
      </w:r>
      <w:bookmarkEnd w:id="644"/>
    </w:p>
    <w:p w14:paraId="63AE160D" w14:textId="77777777" w:rsidR="00AF5AFB" w:rsidRPr="00C91120" w:rsidRDefault="00AF5AFB" w:rsidP="007F5CE8">
      <w:pPr>
        <w:ind w:firstLine="420"/>
      </w:pPr>
      <w:r w:rsidRPr="00C91120">
        <w:t>【考法分析】</w:t>
      </w:r>
    </w:p>
    <w:p w14:paraId="2890E0D1" w14:textId="77777777" w:rsidR="00AF5AFB" w:rsidRPr="00C91120" w:rsidRDefault="00AF5AFB" w:rsidP="007F5CE8">
      <w:pPr>
        <w:ind w:firstLine="420"/>
      </w:pPr>
      <w:r w:rsidRPr="00C91120">
        <w:rPr>
          <w:rFonts w:hint="eastAsia"/>
        </w:rPr>
        <w:t>1</w:t>
      </w:r>
      <w:r w:rsidRPr="00C91120">
        <w:rPr>
          <w:rFonts w:hint="eastAsia"/>
        </w:rPr>
        <w:t>、本知识点的主要考查形式有：给出特定描述指出其对应的程序语言；或给出程序语言指出其对应描述的正误。</w:t>
      </w:r>
    </w:p>
    <w:p w14:paraId="590D8193" w14:textId="2AB87B94" w:rsidR="00AF5AFB" w:rsidRPr="00C91120" w:rsidRDefault="00D80682" w:rsidP="007F5CE8">
      <w:pPr>
        <w:ind w:firstLine="420"/>
      </w:pPr>
      <w:r w:rsidRPr="00C91120">
        <w:t>【要点分析】</w:t>
      </w:r>
    </w:p>
    <w:p w14:paraId="7630C176" w14:textId="77777777" w:rsidR="00AF5AFB" w:rsidRPr="00C91120" w:rsidRDefault="00AF5AFB" w:rsidP="007F5CE8">
      <w:pPr>
        <w:ind w:firstLine="420"/>
      </w:pPr>
      <w:r w:rsidRPr="00C91120">
        <w:rPr>
          <w:rFonts w:hint="eastAsia"/>
        </w:rPr>
        <w:t>1</w:t>
      </w:r>
      <w:r w:rsidRPr="00C91120">
        <w:rPr>
          <w:rFonts w:hint="eastAsia"/>
        </w:rPr>
        <w:t>、常见的程序设计语言：</w:t>
      </w:r>
    </w:p>
    <w:p w14:paraId="477ABCA2" w14:textId="08650102" w:rsidR="00AF5AFB" w:rsidRPr="00C91120" w:rsidRDefault="00AF5AFB" w:rsidP="007F5CE8">
      <w:pPr>
        <w:ind w:firstLine="420"/>
      </w:pPr>
      <w:r w:rsidRPr="00C91120">
        <w:rPr>
          <w:rFonts w:hint="eastAsia"/>
        </w:rPr>
        <w:t>Fortran</w:t>
      </w:r>
      <w:r w:rsidRPr="00C91120">
        <w:rPr>
          <w:rFonts w:hint="eastAsia"/>
        </w:rPr>
        <w:t>语言</w:t>
      </w:r>
      <w:del w:id="645" w:author="Administrator" w:date="2021-06-15T10:34:00Z">
        <w:r w:rsidRPr="00C91120" w:rsidDel="00D43D95">
          <w:rPr>
            <w:rFonts w:hint="eastAsia"/>
          </w:rPr>
          <w:delText>(</w:delText>
        </w:r>
      </w:del>
      <w:ins w:id="646" w:author="Administrator" w:date="2021-06-15T10:34:00Z">
        <w:r w:rsidR="00D43D95">
          <w:rPr>
            <w:rFonts w:hint="eastAsia"/>
          </w:rPr>
          <w:t>（</w:t>
        </w:r>
      </w:ins>
      <w:r w:rsidRPr="00C91120">
        <w:rPr>
          <w:rFonts w:hint="eastAsia"/>
        </w:rPr>
        <w:t>第一个高级程序设计语言，科学计算，执行效率高）</w:t>
      </w:r>
    </w:p>
    <w:p w14:paraId="4AA37AED" w14:textId="7B2E1A44" w:rsidR="00AF5AFB" w:rsidRPr="00C91120" w:rsidRDefault="00AF5AFB" w:rsidP="007F5CE8">
      <w:pPr>
        <w:ind w:firstLine="420"/>
      </w:pPr>
      <w:r w:rsidRPr="00C91120">
        <w:rPr>
          <w:rFonts w:hint="eastAsia"/>
        </w:rPr>
        <w:t>Pascal</w:t>
      </w:r>
      <w:r w:rsidRPr="00C91120">
        <w:rPr>
          <w:rFonts w:hint="eastAsia"/>
        </w:rPr>
        <w:t>语言（结构化程序设计语言，表达能力强，</w:t>
      </w:r>
      <w:r w:rsidRPr="00C91120">
        <w:rPr>
          <w:rFonts w:hint="eastAsia"/>
        </w:rPr>
        <w:t>Delphi</w:t>
      </w:r>
      <w:r w:rsidRPr="00C91120">
        <w:rPr>
          <w:rFonts w:hint="eastAsia"/>
        </w:rPr>
        <w:t>）</w:t>
      </w:r>
    </w:p>
    <w:p w14:paraId="7CAFBB66" w14:textId="32B29126" w:rsidR="00AF5AFB" w:rsidRPr="00C91120" w:rsidRDefault="00AF5AFB" w:rsidP="007F5CE8">
      <w:pPr>
        <w:ind w:firstLine="420"/>
      </w:pPr>
      <w:r w:rsidRPr="00C91120">
        <w:rPr>
          <w:rFonts w:hint="eastAsia"/>
        </w:rPr>
        <w:t>C</w:t>
      </w:r>
      <w:r w:rsidRPr="00C91120">
        <w:rPr>
          <w:rFonts w:hint="eastAsia"/>
        </w:rPr>
        <w:t>语言（通用、结构化程序设计语言，指针操作能力强，高效）</w:t>
      </w:r>
    </w:p>
    <w:p w14:paraId="7CB52812" w14:textId="07772EC2" w:rsidR="00AF5AFB" w:rsidRPr="00C91120" w:rsidRDefault="00AF5AFB" w:rsidP="007F5CE8">
      <w:pPr>
        <w:ind w:firstLine="422"/>
      </w:pPr>
      <w:r w:rsidRPr="00C91120">
        <w:rPr>
          <w:rFonts w:hint="eastAsia"/>
          <w:b/>
          <w:bCs/>
        </w:rPr>
        <w:t>Lisp</w:t>
      </w:r>
      <w:r w:rsidRPr="00C91120">
        <w:rPr>
          <w:rFonts w:hint="eastAsia"/>
          <w:b/>
          <w:bCs/>
        </w:rPr>
        <w:t>语言</w:t>
      </w:r>
      <w:r w:rsidRPr="00C91120">
        <w:rPr>
          <w:rFonts w:hint="eastAsia"/>
        </w:rPr>
        <w:t>（函数式程序语言，符号处理，人工智能）</w:t>
      </w:r>
    </w:p>
    <w:p w14:paraId="4CCF29A8" w14:textId="024974B0" w:rsidR="00AF5AFB" w:rsidRPr="00C91120" w:rsidRDefault="00AF5AFB" w:rsidP="007F5CE8">
      <w:pPr>
        <w:ind w:firstLine="420"/>
      </w:pPr>
      <w:r w:rsidRPr="00C91120">
        <w:rPr>
          <w:rFonts w:hint="eastAsia"/>
        </w:rPr>
        <w:t>C++</w:t>
      </w:r>
      <w:r w:rsidRPr="00C91120">
        <w:rPr>
          <w:rFonts w:hint="eastAsia"/>
        </w:rPr>
        <w:t>语言（</w:t>
      </w:r>
      <w:r w:rsidRPr="00C91120">
        <w:rPr>
          <w:rFonts w:hint="eastAsia"/>
        </w:rPr>
        <w:t>C</w:t>
      </w:r>
      <w:r w:rsidRPr="00C91120">
        <w:rPr>
          <w:rFonts w:hint="eastAsia"/>
        </w:rPr>
        <w:t>语言基础上增加了类机制，面向对象，高效，与</w:t>
      </w:r>
      <w:r w:rsidRPr="00C91120">
        <w:rPr>
          <w:rFonts w:hint="eastAsia"/>
        </w:rPr>
        <w:t>C</w:t>
      </w:r>
      <w:r w:rsidRPr="00C91120">
        <w:rPr>
          <w:rFonts w:hint="eastAsia"/>
        </w:rPr>
        <w:t>兼容）</w:t>
      </w:r>
    </w:p>
    <w:p w14:paraId="427DFA42" w14:textId="570E3DDB" w:rsidR="00AF5AFB" w:rsidRPr="00C91120" w:rsidRDefault="00AF5AFB" w:rsidP="007F5CE8">
      <w:pPr>
        <w:ind w:firstLine="420"/>
      </w:pPr>
      <w:r w:rsidRPr="00C91120">
        <w:rPr>
          <w:rFonts w:hint="eastAsia"/>
        </w:rPr>
        <w:t>Java</w:t>
      </w:r>
      <w:r w:rsidRPr="00C91120">
        <w:rPr>
          <w:rFonts w:hint="eastAsia"/>
        </w:rPr>
        <w:t>语言（面向对象，中间代码，跨平台，通用的程序设计语言）</w:t>
      </w:r>
    </w:p>
    <w:p w14:paraId="75F682DA" w14:textId="5867E40F" w:rsidR="00AF5AFB" w:rsidRPr="00C91120" w:rsidRDefault="00AF5AFB" w:rsidP="007F5CE8">
      <w:pPr>
        <w:ind w:firstLine="422"/>
      </w:pPr>
      <w:r w:rsidRPr="00C91120">
        <w:rPr>
          <w:rFonts w:hint="eastAsia"/>
          <w:b/>
          <w:bCs/>
        </w:rPr>
        <w:t>Python</w:t>
      </w:r>
      <w:r w:rsidRPr="00C91120">
        <w:rPr>
          <w:rFonts w:hint="eastAsia"/>
        </w:rPr>
        <w:t>（面向对象，解释型程序设计语言，胶水语言，通用的脚本语言）</w:t>
      </w:r>
    </w:p>
    <w:p w14:paraId="0D06CCF9" w14:textId="24A4FAB4" w:rsidR="00AF5AFB" w:rsidRPr="00C91120" w:rsidRDefault="00AF5AFB" w:rsidP="007F5CE8">
      <w:pPr>
        <w:ind w:firstLine="422"/>
      </w:pPr>
      <w:r w:rsidRPr="00C91120">
        <w:rPr>
          <w:rFonts w:hint="eastAsia"/>
          <w:b/>
          <w:bCs/>
        </w:rPr>
        <w:t>PHP</w:t>
      </w:r>
      <w:r w:rsidRPr="00C91120">
        <w:rPr>
          <w:rFonts w:hint="eastAsia"/>
        </w:rPr>
        <w:t>（服务器端脚本语言，制作动态网页）</w:t>
      </w:r>
    </w:p>
    <w:p w14:paraId="58F235F6" w14:textId="68328A67" w:rsidR="00AF5AFB" w:rsidRPr="00C91120" w:rsidRDefault="00AF5AFB" w:rsidP="007F5CE8">
      <w:pPr>
        <w:ind w:firstLine="420"/>
      </w:pPr>
      <w:r w:rsidRPr="00C91120">
        <w:rPr>
          <w:rFonts w:hint="eastAsia"/>
        </w:rPr>
        <w:t>Ruby</w:t>
      </w:r>
      <w:r w:rsidRPr="00C91120">
        <w:rPr>
          <w:rFonts w:hint="eastAsia"/>
        </w:rPr>
        <w:t>（简单快捷、面向对象、脚本语言）</w:t>
      </w:r>
    </w:p>
    <w:p w14:paraId="5F0CFF79" w14:textId="4121C257" w:rsidR="00AF5AFB" w:rsidRPr="00C91120" w:rsidRDefault="00AF5AFB" w:rsidP="007F5CE8">
      <w:pPr>
        <w:ind w:firstLine="420"/>
      </w:pPr>
      <w:r w:rsidRPr="00C91120">
        <w:rPr>
          <w:rFonts w:hint="eastAsia"/>
        </w:rPr>
        <w:t>Delphi</w:t>
      </w:r>
      <w:r w:rsidRPr="00C91120">
        <w:rPr>
          <w:rFonts w:hint="eastAsia"/>
        </w:rPr>
        <w:t>（快速应用程序开发工具，可视化编程环境）</w:t>
      </w:r>
    </w:p>
    <w:p w14:paraId="10B1AE62" w14:textId="4729653D" w:rsidR="00AF5AFB" w:rsidRPr="00C91120" w:rsidRDefault="00AF5AFB" w:rsidP="007F5CE8">
      <w:pPr>
        <w:ind w:firstLine="420"/>
      </w:pPr>
      <w:r w:rsidRPr="00C91120">
        <w:rPr>
          <w:rFonts w:hint="eastAsia"/>
        </w:rPr>
        <w:t>COBOL</w:t>
      </w:r>
      <w:r w:rsidRPr="00C91120">
        <w:rPr>
          <w:rFonts w:hint="eastAsia"/>
        </w:rPr>
        <w:t>（数据处理领域最为广泛的程序设计语言，高级编程语言）</w:t>
      </w:r>
    </w:p>
    <w:p w14:paraId="0B7BAEE3" w14:textId="7DF51A02" w:rsidR="00AF5AFB" w:rsidRPr="00C91120" w:rsidRDefault="00AF5AFB" w:rsidP="007F5CE8">
      <w:pPr>
        <w:ind w:firstLine="420"/>
      </w:pPr>
      <w:r w:rsidRPr="00C91120">
        <w:rPr>
          <w:rFonts w:hint="eastAsia"/>
        </w:rPr>
        <w:t>XML</w:t>
      </w:r>
      <w:r w:rsidRPr="00C91120">
        <w:rPr>
          <w:rFonts w:hint="eastAsia"/>
        </w:rPr>
        <w:t>（可扩展标记语言，标准通用标记语言的子集</w:t>
      </w:r>
      <w:r w:rsidRPr="00C91120">
        <w:rPr>
          <w:rFonts w:hint="eastAsia"/>
        </w:rPr>
        <w:t xml:space="preserve"> </w:t>
      </w:r>
      <w:r w:rsidRPr="00C91120">
        <w:rPr>
          <w:rFonts w:hint="eastAsia"/>
        </w:rPr>
        <w:t>）</w:t>
      </w:r>
    </w:p>
    <w:p w14:paraId="22F0E04E" w14:textId="3EF3B3EA" w:rsidR="00AF5AFB" w:rsidRPr="00C91120" w:rsidRDefault="00AF5AFB" w:rsidP="007F5CE8">
      <w:pPr>
        <w:ind w:firstLine="420"/>
      </w:pPr>
      <w:r w:rsidRPr="00C91120">
        <w:rPr>
          <w:rFonts w:hint="eastAsia"/>
        </w:rPr>
        <w:t>PROLOG</w:t>
      </w:r>
      <w:r w:rsidRPr="00C91120">
        <w:rPr>
          <w:rFonts w:hint="eastAsia"/>
        </w:rPr>
        <w:t>（逻辑式语言，间接性，表达能力强，建造专家系统、数据库、自然语言理解、智能知识库等）</w:t>
      </w:r>
    </w:p>
    <w:p w14:paraId="0DD9DFC3" w14:textId="77777777" w:rsidR="00AF5AFB" w:rsidRPr="00C91120" w:rsidRDefault="00AF5AFB" w:rsidP="007F5CE8">
      <w:pPr>
        <w:ind w:firstLine="420"/>
      </w:pPr>
      <w:r w:rsidRPr="00C91120">
        <w:t>注：</w:t>
      </w:r>
      <w:r w:rsidRPr="00C91120">
        <w:rPr>
          <w:rFonts w:hint="eastAsia"/>
        </w:rPr>
        <w:t>C</w:t>
      </w:r>
      <w:r w:rsidRPr="00C91120">
        <w:t>/C++</w:t>
      </w:r>
      <w:r w:rsidRPr="00C91120">
        <w:t>常被用于操作系统开发；脚本语言是解释性语言。</w:t>
      </w:r>
    </w:p>
    <w:p w14:paraId="7A6A03FE" w14:textId="522E128E" w:rsidR="00AF5AFB" w:rsidRPr="00C91120" w:rsidRDefault="00D80682" w:rsidP="007F5CE8">
      <w:pPr>
        <w:ind w:firstLine="420"/>
      </w:pPr>
      <w:r w:rsidRPr="00C91120">
        <w:t>【备考点拨】</w:t>
      </w:r>
    </w:p>
    <w:p w14:paraId="2F096A72" w14:textId="4648F3F7" w:rsidR="00AF5AFB" w:rsidRPr="00C91120" w:rsidRDefault="00AF5AFB" w:rsidP="007F5CE8">
      <w:pPr>
        <w:ind w:firstLine="420"/>
      </w:pPr>
      <w:r w:rsidRPr="00C91120">
        <w:rPr>
          <w:rFonts w:hint="eastAsia"/>
        </w:rPr>
        <w:t>1</w:t>
      </w:r>
      <w:r w:rsidRPr="00C91120">
        <w:rPr>
          <w:rFonts w:hint="eastAsia"/>
        </w:rPr>
        <w:t>、掌握常用程序设计语言的特点，能够加以区分。</w:t>
      </w:r>
    </w:p>
    <w:p w14:paraId="33AC84C1" w14:textId="77777777" w:rsidR="00B81375" w:rsidRDefault="00B81375" w:rsidP="0013443A">
      <w:pPr>
        <w:pStyle w:val="1"/>
      </w:pPr>
      <w:r>
        <w:br w:type="page"/>
      </w:r>
    </w:p>
    <w:p w14:paraId="35C7644B" w14:textId="742ED498" w:rsidR="00A83D7B" w:rsidRPr="00C91120" w:rsidRDefault="00A83D7B" w:rsidP="0013443A">
      <w:pPr>
        <w:pStyle w:val="1"/>
      </w:pPr>
      <w:bookmarkStart w:id="647" w:name="_Toc74672657"/>
      <w:r w:rsidRPr="00C91120">
        <w:t>第</w:t>
      </w:r>
      <w:r w:rsidRPr="00C91120">
        <w:rPr>
          <w:rFonts w:hint="eastAsia"/>
        </w:rPr>
        <w:t>1</w:t>
      </w:r>
      <w:r w:rsidRPr="00C91120">
        <w:t>0</w:t>
      </w:r>
      <w:r w:rsidRPr="00C91120">
        <w:t>章</w:t>
      </w:r>
      <w:r w:rsidR="00FF5352">
        <w:rPr>
          <w:rFonts w:hint="eastAsia"/>
        </w:rPr>
        <w:t xml:space="preserve"> </w:t>
      </w:r>
      <w:r w:rsidRPr="00C91120">
        <w:t>知识产权与标准化</w:t>
      </w:r>
      <w:bookmarkEnd w:id="647"/>
    </w:p>
    <w:p w14:paraId="3D5F64F1" w14:textId="77777777" w:rsidR="00A83D7B" w:rsidRPr="00C91120" w:rsidRDefault="00A83D7B" w:rsidP="008D2842">
      <w:pPr>
        <w:pStyle w:val="2"/>
      </w:pPr>
      <w:bookmarkStart w:id="648" w:name="_Toc74672658"/>
      <w:r w:rsidRPr="00C91120">
        <w:rPr>
          <w:rFonts w:hint="eastAsia"/>
        </w:rPr>
        <w:t xml:space="preserve">1 </w:t>
      </w:r>
      <w:r w:rsidRPr="00C91120">
        <w:rPr>
          <w:rFonts w:hint="eastAsia"/>
        </w:rPr>
        <w:t>考情分析</w:t>
      </w:r>
      <w:bookmarkEnd w:id="648"/>
    </w:p>
    <w:p w14:paraId="0FB04746" w14:textId="7C6DBD05" w:rsidR="00A83D7B" w:rsidRPr="00C91120" w:rsidRDefault="00A83D7B" w:rsidP="007F5CE8">
      <w:pPr>
        <w:ind w:firstLine="420"/>
      </w:pPr>
      <w:del w:id="649" w:author="Administrator" w:date="2021-06-15T17:46:00Z">
        <w:r w:rsidRPr="00C91120" w:rsidDel="00B81375">
          <w:tab/>
        </w:r>
      </w:del>
      <w:r w:rsidRPr="00C91120">
        <w:rPr>
          <w:rFonts w:hint="eastAsia"/>
        </w:rPr>
        <w:t>根据对历年的考试真题进行分析，本章要求考生掌握以下几个方面的知识：</w:t>
      </w:r>
    </w:p>
    <w:p w14:paraId="78AAF41C" w14:textId="77777777" w:rsidR="00A83D7B" w:rsidRPr="00C91120" w:rsidRDefault="00A83D7B" w:rsidP="007F5CE8">
      <w:pPr>
        <w:ind w:firstLine="420"/>
      </w:pPr>
      <w:r w:rsidRPr="00C91120">
        <w:rPr>
          <w:rFonts w:hint="eastAsia"/>
        </w:rPr>
        <w:t>（</w:t>
      </w:r>
      <w:r w:rsidRPr="00C91120">
        <w:rPr>
          <w:rFonts w:hint="eastAsia"/>
        </w:rPr>
        <w:t>1</w:t>
      </w:r>
      <w:r w:rsidRPr="00C91120">
        <w:rPr>
          <w:rFonts w:hint="eastAsia"/>
        </w:rPr>
        <w:t>）了解著作权法、软著权法、专利法、商标法、反不正当竞争法保护的范围与对象。</w:t>
      </w:r>
    </w:p>
    <w:p w14:paraId="5163D267" w14:textId="77777777" w:rsidR="00A83D7B" w:rsidRPr="00C91120" w:rsidRDefault="00A83D7B" w:rsidP="007F5CE8">
      <w:pPr>
        <w:ind w:firstLine="420"/>
      </w:pPr>
      <w:r w:rsidRPr="00C91120">
        <w:rPr>
          <w:rFonts w:hint="eastAsia"/>
        </w:rPr>
        <w:t>（</w:t>
      </w:r>
      <w:r w:rsidRPr="00C91120">
        <w:rPr>
          <w:rFonts w:hint="eastAsia"/>
        </w:rPr>
        <w:t>2</w:t>
      </w:r>
      <w:r w:rsidRPr="00C91120">
        <w:rPr>
          <w:rFonts w:hint="eastAsia"/>
        </w:rPr>
        <w:t>）了解相关知识产权的保护期限。</w:t>
      </w:r>
    </w:p>
    <w:p w14:paraId="7D8B998C" w14:textId="77777777" w:rsidR="00A83D7B" w:rsidRPr="00C91120" w:rsidRDefault="00A83D7B" w:rsidP="007F5CE8">
      <w:pPr>
        <w:ind w:firstLine="420"/>
      </w:pPr>
      <w:r w:rsidRPr="00C91120">
        <w:rPr>
          <w:rFonts w:hint="eastAsia"/>
        </w:rPr>
        <w:t>（</w:t>
      </w:r>
      <w:r w:rsidRPr="00C91120">
        <w:rPr>
          <w:rFonts w:hint="eastAsia"/>
        </w:rPr>
        <w:t>3</w:t>
      </w:r>
      <w:r w:rsidRPr="00C91120">
        <w:rPr>
          <w:rFonts w:hint="eastAsia"/>
        </w:rPr>
        <w:t>）区分职务作品以及合作开发，相关知识产权人的确定，了解商标与专利出现同时申请时产权人的确定方式。</w:t>
      </w:r>
    </w:p>
    <w:p w14:paraId="6F8E91C8" w14:textId="77777777" w:rsidR="00A83D7B" w:rsidRPr="00C91120" w:rsidRDefault="00A83D7B" w:rsidP="007F5CE8">
      <w:pPr>
        <w:ind w:firstLine="420"/>
      </w:pPr>
      <w:r w:rsidRPr="00C91120">
        <w:rPr>
          <w:rFonts w:hint="eastAsia"/>
        </w:rPr>
        <w:t>（</w:t>
      </w:r>
      <w:r w:rsidRPr="00C91120">
        <w:rPr>
          <w:rFonts w:hint="eastAsia"/>
        </w:rPr>
        <w:t>4</w:t>
      </w:r>
      <w:r w:rsidRPr="00C91120">
        <w:rPr>
          <w:rFonts w:hint="eastAsia"/>
        </w:rPr>
        <w:t>）了解软著权的特殊性，了解软著权保护的对象和不保护的对象。</w:t>
      </w:r>
    </w:p>
    <w:p w14:paraId="4B7BA4A9" w14:textId="77777777" w:rsidR="00A83D7B" w:rsidRPr="00C91120" w:rsidRDefault="00A83D7B" w:rsidP="007F5CE8">
      <w:pPr>
        <w:ind w:firstLine="420"/>
      </w:pPr>
      <w:r w:rsidRPr="00C91120">
        <w:rPr>
          <w:rFonts w:hint="eastAsia"/>
        </w:rPr>
        <w:t>（</w:t>
      </w:r>
      <w:r w:rsidRPr="00C91120">
        <w:rPr>
          <w:rFonts w:hint="eastAsia"/>
        </w:rPr>
        <w:t>5</w:t>
      </w:r>
      <w:r w:rsidRPr="00C91120">
        <w:rPr>
          <w:rFonts w:hint="eastAsia"/>
        </w:rPr>
        <w:t>）了解不授予专利权、不适用著作权的一些特例，区分侵权行为与不侵权的行为。</w:t>
      </w:r>
    </w:p>
    <w:p w14:paraId="6168BCBC" w14:textId="77777777" w:rsidR="00A83D7B" w:rsidRPr="00C91120" w:rsidRDefault="00A83D7B" w:rsidP="007F5CE8">
      <w:pPr>
        <w:ind w:firstLine="420"/>
      </w:pPr>
      <w:r w:rsidRPr="00C91120">
        <w:rPr>
          <w:rFonts w:hint="eastAsia"/>
        </w:rPr>
        <w:t>（</w:t>
      </w:r>
      <w:r w:rsidRPr="00C91120">
        <w:rPr>
          <w:rFonts w:hint="eastAsia"/>
        </w:rPr>
        <w:t>6</w:t>
      </w:r>
      <w:r w:rsidRPr="00C91120">
        <w:rPr>
          <w:rFonts w:hint="eastAsia"/>
        </w:rPr>
        <w:t>）区分标准的分类，了解标准的编号特点。</w:t>
      </w:r>
    </w:p>
    <w:p w14:paraId="0A1D743B" w14:textId="77777777" w:rsidR="00A83D7B" w:rsidRPr="00C91120" w:rsidRDefault="00A83D7B" w:rsidP="008D2842">
      <w:pPr>
        <w:pStyle w:val="3"/>
      </w:pPr>
      <w:bookmarkStart w:id="650" w:name="_Toc74672659"/>
      <w:r w:rsidRPr="00C91120">
        <w:rPr>
          <w:rFonts w:hint="eastAsia"/>
        </w:rPr>
        <w:t xml:space="preserve">1.1 </w:t>
      </w:r>
      <w:r w:rsidRPr="00C91120">
        <w:rPr>
          <w:rFonts w:hint="eastAsia"/>
        </w:rPr>
        <w:t>本章重点</w:t>
      </w:r>
      <w:bookmarkEnd w:id="650"/>
    </w:p>
    <w:tbl>
      <w:tblPr>
        <w:tblStyle w:val="a7"/>
        <w:tblW w:w="5000" w:type="pct"/>
        <w:tblLook w:val="04A0" w:firstRow="1" w:lastRow="0" w:firstColumn="1" w:lastColumn="0" w:noHBand="0" w:noVBand="1"/>
      </w:tblPr>
      <w:tblGrid>
        <w:gridCol w:w="897"/>
        <w:gridCol w:w="4059"/>
        <w:gridCol w:w="2971"/>
      </w:tblGrid>
      <w:tr w:rsidR="00A83D7B" w:rsidRPr="00C91120" w14:paraId="140F3B2B" w14:textId="77777777" w:rsidTr="006F0450">
        <w:trPr>
          <w:trHeight w:val="23"/>
        </w:trPr>
        <w:tc>
          <w:tcPr>
            <w:tcW w:w="566" w:type="pct"/>
            <w:vAlign w:val="center"/>
            <w:hideMark/>
          </w:tcPr>
          <w:p w14:paraId="2700BF8C" w14:textId="77777777" w:rsidR="00A83D7B" w:rsidRPr="00C91120" w:rsidRDefault="00A83D7B" w:rsidP="006F0450">
            <w:pPr>
              <w:pStyle w:val="aa"/>
            </w:pPr>
            <w:r w:rsidRPr="00C91120">
              <w:rPr>
                <w:rFonts w:hint="eastAsia"/>
              </w:rPr>
              <w:t>序号</w:t>
            </w:r>
          </w:p>
        </w:tc>
        <w:tc>
          <w:tcPr>
            <w:tcW w:w="2560" w:type="pct"/>
            <w:vAlign w:val="center"/>
            <w:hideMark/>
          </w:tcPr>
          <w:p w14:paraId="62C1159B" w14:textId="77777777" w:rsidR="00A83D7B" w:rsidRPr="00C91120" w:rsidRDefault="00A83D7B" w:rsidP="006F0450">
            <w:pPr>
              <w:pStyle w:val="aa"/>
            </w:pPr>
            <w:r w:rsidRPr="00C91120">
              <w:rPr>
                <w:rFonts w:hint="eastAsia"/>
              </w:rPr>
              <w:t>知识领域</w:t>
            </w:r>
          </w:p>
        </w:tc>
        <w:tc>
          <w:tcPr>
            <w:tcW w:w="1874" w:type="pct"/>
            <w:vAlign w:val="center"/>
            <w:hideMark/>
          </w:tcPr>
          <w:p w14:paraId="2466BA8B" w14:textId="77777777" w:rsidR="00A83D7B" w:rsidRPr="00C91120" w:rsidRDefault="00A83D7B" w:rsidP="006F0450">
            <w:pPr>
              <w:pStyle w:val="aa"/>
            </w:pPr>
            <w:r w:rsidRPr="00C91120">
              <w:rPr>
                <w:rFonts w:hint="eastAsia"/>
              </w:rPr>
              <w:t>知识点详情</w:t>
            </w:r>
          </w:p>
        </w:tc>
      </w:tr>
      <w:tr w:rsidR="00A83D7B" w:rsidRPr="00C91120" w14:paraId="20106273" w14:textId="77777777" w:rsidTr="006F0450">
        <w:trPr>
          <w:trHeight w:val="23"/>
        </w:trPr>
        <w:tc>
          <w:tcPr>
            <w:tcW w:w="566" w:type="pct"/>
            <w:vAlign w:val="center"/>
            <w:hideMark/>
          </w:tcPr>
          <w:p w14:paraId="275D9DD7" w14:textId="77777777" w:rsidR="00A83D7B" w:rsidRPr="00C91120" w:rsidRDefault="00A83D7B" w:rsidP="006F0450">
            <w:pPr>
              <w:pStyle w:val="aa"/>
            </w:pPr>
            <w:r w:rsidRPr="00C91120">
              <w:rPr>
                <w:rFonts w:hint="eastAsia"/>
              </w:rPr>
              <w:t>1</w:t>
            </w:r>
          </w:p>
        </w:tc>
        <w:tc>
          <w:tcPr>
            <w:tcW w:w="2560" w:type="pct"/>
            <w:vAlign w:val="center"/>
            <w:hideMark/>
          </w:tcPr>
          <w:p w14:paraId="4D7D03F1" w14:textId="77777777" w:rsidR="00A83D7B" w:rsidRPr="00C91120" w:rsidRDefault="00A83D7B" w:rsidP="006F0450">
            <w:pPr>
              <w:pStyle w:val="aa"/>
            </w:pPr>
            <w:r w:rsidRPr="00C91120">
              <w:rPr>
                <w:rFonts w:hint="eastAsia"/>
              </w:rPr>
              <w:t>保护对象和保护期限</w:t>
            </w:r>
            <w:r w:rsidRPr="00C91120">
              <w:t>（</w:t>
            </w:r>
            <w:r w:rsidRPr="00C91120">
              <w:rPr>
                <w:rFonts w:ascii="Segoe UI Symbol" w:hAnsi="Segoe UI Symbol" w:cs="Segoe UI Symbol"/>
              </w:rPr>
              <w:t>★★</w:t>
            </w:r>
            <w:r w:rsidRPr="00C91120">
              <w:t>）</w:t>
            </w:r>
          </w:p>
        </w:tc>
        <w:tc>
          <w:tcPr>
            <w:tcW w:w="1874" w:type="pct"/>
            <w:vAlign w:val="center"/>
            <w:hideMark/>
          </w:tcPr>
          <w:p w14:paraId="500D0F4A" w14:textId="77777777" w:rsidR="00A83D7B" w:rsidRPr="00C91120" w:rsidRDefault="00A83D7B" w:rsidP="006F0450">
            <w:pPr>
              <w:pStyle w:val="aa"/>
            </w:pPr>
            <w:r w:rsidRPr="00C91120">
              <w:rPr>
                <w:rFonts w:hint="eastAsia"/>
              </w:rPr>
              <w:t>保护对象和保护期限</w:t>
            </w:r>
          </w:p>
        </w:tc>
      </w:tr>
      <w:tr w:rsidR="00A83D7B" w:rsidRPr="00C91120" w14:paraId="20C6DA76" w14:textId="77777777" w:rsidTr="006F0450">
        <w:trPr>
          <w:trHeight w:val="23"/>
        </w:trPr>
        <w:tc>
          <w:tcPr>
            <w:tcW w:w="566" w:type="pct"/>
            <w:vAlign w:val="center"/>
            <w:hideMark/>
          </w:tcPr>
          <w:p w14:paraId="2F9DA414" w14:textId="77777777" w:rsidR="00A83D7B" w:rsidRPr="00C91120" w:rsidRDefault="00A83D7B" w:rsidP="006F0450">
            <w:pPr>
              <w:pStyle w:val="aa"/>
            </w:pPr>
            <w:r w:rsidRPr="00C91120">
              <w:rPr>
                <w:rFonts w:hint="eastAsia"/>
              </w:rPr>
              <w:t>1</w:t>
            </w:r>
          </w:p>
        </w:tc>
        <w:tc>
          <w:tcPr>
            <w:tcW w:w="2560" w:type="pct"/>
            <w:vAlign w:val="center"/>
            <w:hideMark/>
          </w:tcPr>
          <w:p w14:paraId="4DAC65FC" w14:textId="77777777" w:rsidR="00A83D7B" w:rsidRPr="00C91120" w:rsidRDefault="00A83D7B" w:rsidP="006F0450">
            <w:pPr>
              <w:pStyle w:val="aa"/>
            </w:pPr>
            <w:r w:rsidRPr="00C91120">
              <w:rPr>
                <w:rFonts w:hint="eastAsia"/>
              </w:rPr>
              <w:t>知识产权人确定</w:t>
            </w:r>
            <w:r w:rsidRPr="00C91120">
              <w:t>（</w:t>
            </w:r>
            <w:r w:rsidRPr="00C91120">
              <w:rPr>
                <w:rFonts w:hint="eastAsia"/>
              </w:rPr>
              <w:t>★★★</w:t>
            </w:r>
            <w:r w:rsidRPr="00C91120">
              <w:t>）</w:t>
            </w:r>
          </w:p>
        </w:tc>
        <w:tc>
          <w:tcPr>
            <w:tcW w:w="1874" w:type="pct"/>
            <w:vAlign w:val="center"/>
            <w:hideMark/>
          </w:tcPr>
          <w:p w14:paraId="69D162C4" w14:textId="77777777" w:rsidR="00A83D7B" w:rsidRPr="00C91120" w:rsidRDefault="00A83D7B" w:rsidP="006F0450">
            <w:pPr>
              <w:pStyle w:val="aa"/>
            </w:pPr>
            <w:r w:rsidRPr="00C91120">
              <w:rPr>
                <w:rFonts w:hint="eastAsia"/>
              </w:rPr>
              <w:t>知识产权人确定</w:t>
            </w:r>
          </w:p>
        </w:tc>
      </w:tr>
      <w:tr w:rsidR="00A83D7B" w:rsidRPr="00C91120" w14:paraId="60A35135" w14:textId="77777777" w:rsidTr="006F0450">
        <w:trPr>
          <w:trHeight w:val="23"/>
        </w:trPr>
        <w:tc>
          <w:tcPr>
            <w:tcW w:w="566" w:type="pct"/>
            <w:vAlign w:val="center"/>
          </w:tcPr>
          <w:p w14:paraId="07B7B1DE" w14:textId="77777777" w:rsidR="00A83D7B" w:rsidRPr="00C91120" w:rsidRDefault="00A83D7B" w:rsidP="006F0450">
            <w:pPr>
              <w:pStyle w:val="aa"/>
            </w:pPr>
            <w:r w:rsidRPr="00C91120">
              <w:rPr>
                <w:rFonts w:hint="eastAsia"/>
              </w:rPr>
              <w:t>1</w:t>
            </w:r>
          </w:p>
        </w:tc>
        <w:tc>
          <w:tcPr>
            <w:tcW w:w="2560" w:type="pct"/>
            <w:vAlign w:val="center"/>
          </w:tcPr>
          <w:p w14:paraId="2D2F52B0" w14:textId="77777777" w:rsidR="00A83D7B" w:rsidRPr="00C91120" w:rsidRDefault="00A83D7B" w:rsidP="006F0450">
            <w:pPr>
              <w:pStyle w:val="aa"/>
            </w:pPr>
            <w:r w:rsidRPr="00C91120">
              <w:rPr>
                <w:rFonts w:hint="eastAsia"/>
              </w:rPr>
              <w:t>侵权判断</w:t>
            </w:r>
            <w:r w:rsidRPr="00C91120">
              <w:t>（</w:t>
            </w:r>
            <w:r w:rsidRPr="00C91120">
              <w:rPr>
                <w:rFonts w:ascii="Segoe UI Symbol" w:hAnsi="Segoe UI Symbol" w:cs="Segoe UI Symbol"/>
              </w:rPr>
              <w:t>★</w:t>
            </w:r>
            <w:r w:rsidRPr="00C91120">
              <w:rPr>
                <w:rFonts w:hint="eastAsia"/>
              </w:rPr>
              <w:t>★★★</w:t>
            </w:r>
            <w:r w:rsidRPr="00C91120">
              <w:t>）</w:t>
            </w:r>
          </w:p>
        </w:tc>
        <w:tc>
          <w:tcPr>
            <w:tcW w:w="1874" w:type="pct"/>
            <w:vAlign w:val="center"/>
          </w:tcPr>
          <w:p w14:paraId="0B83F6E4" w14:textId="77777777" w:rsidR="00A83D7B" w:rsidRPr="00C91120" w:rsidRDefault="00A83D7B" w:rsidP="006F0450">
            <w:pPr>
              <w:pStyle w:val="aa"/>
            </w:pPr>
            <w:r w:rsidRPr="00C91120">
              <w:rPr>
                <w:rFonts w:hint="eastAsia"/>
              </w:rPr>
              <w:t>侵权判断</w:t>
            </w:r>
          </w:p>
        </w:tc>
      </w:tr>
      <w:tr w:rsidR="00A83D7B" w:rsidRPr="00C91120" w14:paraId="6CE6A466" w14:textId="77777777" w:rsidTr="006F0450">
        <w:trPr>
          <w:trHeight w:val="23"/>
        </w:trPr>
        <w:tc>
          <w:tcPr>
            <w:tcW w:w="566" w:type="pct"/>
            <w:vAlign w:val="center"/>
            <w:hideMark/>
          </w:tcPr>
          <w:p w14:paraId="746F49EC" w14:textId="77777777" w:rsidR="00A83D7B" w:rsidRPr="00C91120" w:rsidRDefault="00A83D7B" w:rsidP="006F0450">
            <w:pPr>
              <w:pStyle w:val="aa"/>
            </w:pPr>
            <w:r w:rsidRPr="00C91120">
              <w:rPr>
                <w:rFonts w:hint="eastAsia"/>
              </w:rPr>
              <w:t>1</w:t>
            </w:r>
          </w:p>
        </w:tc>
        <w:tc>
          <w:tcPr>
            <w:tcW w:w="2560" w:type="pct"/>
            <w:vAlign w:val="center"/>
            <w:hideMark/>
          </w:tcPr>
          <w:p w14:paraId="6C73E39C" w14:textId="77777777" w:rsidR="00A83D7B" w:rsidRPr="00C91120" w:rsidRDefault="00A83D7B" w:rsidP="006F0450">
            <w:pPr>
              <w:pStyle w:val="aa"/>
            </w:pPr>
            <w:r w:rsidRPr="00C91120">
              <w:rPr>
                <w:rFonts w:hint="eastAsia"/>
              </w:rPr>
              <w:t>标准的分类</w:t>
            </w:r>
            <w:r w:rsidRPr="00C91120">
              <w:t>（</w:t>
            </w:r>
            <w:r w:rsidRPr="00C91120">
              <w:rPr>
                <w:rFonts w:hint="eastAsia"/>
              </w:rPr>
              <w:t>★</w:t>
            </w:r>
            <w:r w:rsidRPr="00C91120">
              <w:t>）</w:t>
            </w:r>
          </w:p>
        </w:tc>
        <w:tc>
          <w:tcPr>
            <w:tcW w:w="1874" w:type="pct"/>
            <w:vAlign w:val="center"/>
            <w:hideMark/>
          </w:tcPr>
          <w:p w14:paraId="34EFC1B2" w14:textId="77777777" w:rsidR="00A83D7B" w:rsidRPr="00C91120" w:rsidRDefault="00A83D7B" w:rsidP="006F0450">
            <w:pPr>
              <w:pStyle w:val="aa"/>
            </w:pPr>
            <w:r w:rsidRPr="00C91120">
              <w:rPr>
                <w:rFonts w:hint="eastAsia"/>
              </w:rPr>
              <w:t>标准的分类</w:t>
            </w:r>
          </w:p>
        </w:tc>
      </w:tr>
      <w:tr w:rsidR="00A83D7B" w:rsidRPr="00C91120" w14:paraId="491F9E39" w14:textId="77777777" w:rsidTr="006F0450">
        <w:trPr>
          <w:trHeight w:val="23"/>
        </w:trPr>
        <w:tc>
          <w:tcPr>
            <w:tcW w:w="566" w:type="pct"/>
            <w:vAlign w:val="center"/>
          </w:tcPr>
          <w:p w14:paraId="673DDBFB" w14:textId="77777777" w:rsidR="00A83D7B" w:rsidRPr="00C91120" w:rsidRDefault="00A83D7B" w:rsidP="006F0450">
            <w:pPr>
              <w:pStyle w:val="aa"/>
            </w:pPr>
            <w:r w:rsidRPr="00C91120">
              <w:rPr>
                <w:rFonts w:hint="eastAsia"/>
              </w:rPr>
              <w:t>1</w:t>
            </w:r>
          </w:p>
        </w:tc>
        <w:tc>
          <w:tcPr>
            <w:tcW w:w="2560" w:type="pct"/>
            <w:vAlign w:val="center"/>
          </w:tcPr>
          <w:p w14:paraId="4B2D20FF" w14:textId="77777777" w:rsidR="00A83D7B" w:rsidRPr="00C91120" w:rsidRDefault="00A83D7B" w:rsidP="006F0450">
            <w:pPr>
              <w:pStyle w:val="aa"/>
            </w:pPr>
            <w:r w:rsidRPr="00C91120">
              <w:rPr>
                <w:rFonts w:hint="eastAsia"/>
              </w:rPr>
              <w:t>标准代号的识别</w:t>
            </w:r>
            <w:r w:rsidRPr="00C91120">
              <w:t>（</w:t>
            </w:r>
            <w:r w:rsidRPr="00C91120">
              <w:rPr>
                <w:rFonts w:ascii="Segoe UI Symbol" w:hAnsi="Segoe UI Symbol" w:cs="Segoe UI Symbol"/>
              </w:rPr>
              <w:t>★</w:t>
            </w:r>
            <w:r w:rsidRPr="00C91120">
              <w:t>）</w:t>
            </w:r>
          </w:p>
        </w:tc>
        <w:tc>
          <w:tcPr>
            <w:tcW w:w="1874" w:type="pct"/>
            <w:vAlign w:val="center"/>
          </w:tcPr>
          <w:p w14:paraId="1D57B74C" w14:textId="77777777" w:rsidR="00A83D7B" w:rsidRPr="00C91120" w:rsidRDefault="00A83D7B" w:rsidP="006F0450">
            <w:pPr>
              <w:pStyle w:val="aa"/>
            </w:pPr>
            <w:r w:rsidRPr="00C91120">
              <w:rPr>
                <w:rFonts w:hint="eastAsia"/>
              </w:rPr>
              <w:t>标准代号的识别</w:t>
            </w:r>
          </w:p>
        </w:tc>
      </w:tr>
    </w:tbl>
    <w:p w14:paraId="13EF09D9" w14:textId="77777777" w:rsidR="006F0450" w:rsidRDefault="006F0450" w:rsidP="006F0450">
      <w:pPr>
        <w:ind w:firstLine="420"/>
      </w:pPr>
    </w:p>
    <w:p w14:paraId="4371806F" w14:textId="77777777" w:rsidR="00A83D7B" w:rsidRPr="00C91120" w:rsidRDefault="00A83D7B" w:rsidP="008D2842">
      <w:pPr>
        <w:pStyle w:val="2"/>
      </w:pPr>
      <w:bookmarkStart w:id="651" w:name="_Toc74672660"/>
      <w:r w:rsidRPr="00C91120">
        <w:rPr>
          <w:rFonts w:hint="eastAsia"/>
        </w:rPr>
        <w:t xml:space="preserve">2 </w:t>
      </w:r>
      <w:r w:rsidRPr="00C91120">
        <w:rPr>
          <w:rFonts w:hint="eastAsia"/>
        </w:rPr>
        <w:t>知识点详情</w:t>
      </w:r>
      <w:bookmarkEnd w:id="651"/>
    </w:p>
    <w:p w14:paraId="745906E0" w14:textId="77777777" w:rsidR="00A83D7B" w:rsidRPr="00C91120" w:rsidRDefault="00A83D7B" w:rsidP="008D2842">
      <w:pPr>
        <w:pStyle w:val="3"/>
      </w:pPr>
      <w:bookmarkStart w:id="652" w:name="_Toc74672661"/>
      <w:r w:rsidRPr="00C91120">
        <w:rPr>
          <w:rFonts w:hint="eastAsia"/>
        </w:rPr>
        <w:t>2</w:t>
      </w:r>
      <w:r w:rsidRPr="00C91120">
        <w:t xml:space="preserve">.1 </w:t>
      </w:r>
      <w:r w:rsidRPr="00C91120">
        <w:t>保护</w:t>
      </w:r>
      <w:r w:rsidRPr="00C91120">
        <w:rPr>
          <w:rFonts w:hint="eastAsia"/>
        </w:rPr>
        <w:t>对象和保护期限</w:t>
      </w:r>
      <w:r w:rsidRPr="00C91120">
        <w:t>（</w:t>
      </w:r>
      <w:r w:rsidRPr="00C91120">
        <w:rPr>
          <w:rFonts w:hint="eastAsia"/>
        </w:rPr>
        <w:t>★★</w:t>
      </w:r>
      <w:r w:rsidRPr="00C91120">
        <w:t>）</w:t>
      </w:r>
      <w:bookmarkEnd w:id="652"/>
    </w:p>
    <w:p w14:paraId="1669B670" w14:textId="77777777" w:rsidR="00A83D7B" w:rsidRPr="00C91120" w:rsidRDefault="00A83D7B" w:rsidP="007F5CE8">
      <w:pPr>
        <w:ind w:firstLine="420"/>
      </w:pPr>
      <w:r w:rsidRPr="00C91120">
        <w:t>【考法分析】</w:t>
      </w:r>
    </w:p>
    <w:p w14:paraId="7088B24A" w14:textId="77777777" w:rsidR="00A83D7B" w:rsidRPr="00C91120" w:rsidRDefault="00A83D7B" w:rsidP="007F5CE8">
      <w:pPr>
        <w:ind w:firstLine="420"/>
      </w:pPr>
      <w:r w:rsidRPr="00C91120">
        <w:t>1</w:t>
      </w:r>
      <w:r w:rsidRPr="00C91120">
        <w:t>、本知识点的主要考查形式是：给定描述判断其正误</w:t>
      </w:r>
      <w:r w:rsidRPr="00C91120">
        <w:rPr>
          <w:rFonts w:hint="eastAsia"/>
        </w:rPr>
        <w:t>，判定哪些权利不需要申请、可以永久保护等</w:t>
      </w:r>
      <w:r w:rsidRPr="00C91120">
        <w:t>。</w:t>
      </w:r>
    </w:p>
    <w:p w14:paraId="472CA549" w14:textId="28703972" w:rsidR="00A83D7B" w:rsidRPr="00C91120" w:rsidRDefault="00D80682" w:rsidP="007F5CE8">
      <w:pPr>
        <w:ind w:firstLine="420"/>
      </w:pPr>
      <w:r w:rsidRPr="00C91120">
        <w:t>【要点分析】</w:t>
      </w:r>
    </w:p>
    <w:tbl>
      <w:tblPr>
        <w:tblStyle w:val="a7"/>
        <w:tblW w:w="5000" w:type="pct"/>
        <w:tblLook w:val="0600" w:firstRow="0" w:lastRow="0" w:firstColumn="0" w:lastColumn="0" w:noHBand="1" w:noVBand="1"/>
      </w:tblPr>
      <w:tblGrid>
        <w:gridCol w:w="1696"/>
        <w:gridCol w:w="1700"/>
        <w:gridCol w:w="4531"/>
      </w:tblGrid>
      <w:tr w:rsidR="00E502E2" w:rsidRPr="00E54CC1" w14:paraId="3E8C4D58" w14:textId="77777777" w:rsidTr="006F0450">
        <w:trPr>
          <w:trHeight w:val="23"/>
        </w:trPr>
        <w:tc>
          <w:tcPr>
            <w:tcW w:w="1070" w:type="pct"/>
            <w:vAlign w:val="center"/>
            <w:hideMark/>
          </w:tcPr>
          <w:p w14:paraId="31A211E5" w14:textId="77777777" w:rsidR="00E502E2" w:rsidRPr="00E54CC1" w:rsidRDefault="00E502E2" w:rsidP="006F0450">
            <w:pPr>
              <w:pStyle w:val="aa"/>
            </w:pPr>
            <w:r w:rsidRPr="00E54CC1">
              <w:rPr>
                <w:rFonts w:hint="eastAsia"/>
              </w:rPr>
              <w:t>法律法规名称</w:t>
            </w:r>
          </w:p>
        </w:tc>
        <w:tc>
          <w:tcPr>
            <w:tcW w:w="1072" w:type="pct"/>
            <w:vAlign w:val="center"/>
            <w:hideMark/>
          </w:tcPr>
          <w:p w14:paraId="31955688" w14:textId="77777777" w:rsidR="00E502E2" w:rsidRPr="00E54CC1" w:rsidRDefault="00E502E2" w:rsidP="006F0450">
            <w:pPr>
              <w:pStyle w:val="aa"/>
            </w:pPr>
            <w:r w:rsidRPr="00E54CC1">
              <w:rPr>
                <w:rFonts w:hint="eastAsia"/>
              </w:rPr>
              <w:t>保护对象及范围</w:t>
            </w:r>
          </w:p>
        </w:tc>
        <w:tc>
          <w:tcPr>
            <w:tcW w:w="2857" w:type="pct"/>
            <w:vAlign w:val="center"/>
            <w:hideMark/>
          </w:tcPr>
          <w:p w14:paraId="49257F2A" w14:textId="77777777" w:rsidR="00E502E2" w:rsidRPr="00E54CC1" w:rsidRDefault="00E502E2" w:rsidP="006F0450">
            <w:pPr>
              <w:pStyle w:val="aa"/>
            </w:pPr>
            <w:r w:rsidRPr="00E54CC1">
              <w:rPr>
                <w:rFonts w:hint="eastAsia"/>
              </w:rPr>
              <w:t>注意事项</w:t>
            </w:r>
          </w:p>
        </w:tc>
      </w:tr>
      <w:tr w:rsidR="00E502E2" w:rsidRPr="00E54CC1" w14:paraId="2750C148" w14:textId="77777777" w:rsidTr="006F0450">
        <w:trPr>
          <w:trHeight w:val="23"/>
        </w:trPr>
        <w:tc>
          <w:tcPr>
            <w:tcW w:w="1070" w:type="pct"/>
            <w:vAlign w:val="center"/>
            <w:hideMark/>
          </w:tcPr>
          <w:p w14:paraId="277FEFB4" w14:textId="77777777" w:rsidR="00E502E2" w:rsidRPr="00E54CC1" w:rsidRDefault="00E502E2" w:rsidP="006F0450">
            <w:pPr>
              <w:pStyle w:val="aa"/>
            </w:pPr>
            <w:r w:rsidRPr="00E54CC1">
              <w:rPr>
                <w:rFonts w:hint="eastAsia"/>
              </w:rPr>
              <w:t>著作权法</w:t>
            </w:r>
          </w:p>
        </w:tc>
        <w:tc>
          <w:tcPr>
            <w:tcW w:w="1072" w:type="pct"/>
            <w:vAlign w:val="center"/>
            <w:hideMark/>
          </w:tcPr>
          <w:p w14:paraId="721B91D9" w14:textId="77777777" w:rsidR="00E502E2" w:rsidRPr="00E54CC1" w:rsidRDefault="00E502E2" w:rsidP="006F0450">
            <w:pPr>
              <w:pStyle w:val="aa"/>
            </w:pPr>
            <w:r w:rsidRPr="00E54CC1">
              <w:rPr>
                <w:rFonts w:hint="eastAsia"/>
              </w:rPr>
              <w:t>著作权</w:t>
            </w:r>
          </w:p>
          <w:p w14:paraId="26B71A49" w14:textId="77777777" w:rsidR="00E502E2" w:rsidRPr="00E54CC1" w:rsidRDefault="00E502E2" w:rsidP="006F0450">
            <w:pPr>
              <w:pStyle w:val="aa"/>
            </w:pPr>
            <w:r w:rsidRPr="00E54CC1">
              <w:rPr>
                <w:rFonts w:hint="eastAsia"/>
              </w:rPr>
              <w:t>文学、绘画、摄影等作品</w:t>
            </w:r>
          </w:p>
        </w:tc>
        <w:tc>
          <w:tcPr>
            <w:tcW w:w="2857" w:type="pct"/>
            <w:vAlign w:val="center"/>
            <w:hideMark/>
          </w:tcPr>
          <w:p w14:paraId="59781E16" w14:textId="77777777" w:rsidR="00E502E2" w:rsidRPr="00E54CC1" w:rsidRDefault="00E502E2" w:rsidP="006F0450">
            <w:pPr>
              <w:pStyle w:val="aa"/>
              <w:jc w:val="both"/>
            </w:pPr>
            <w:r w:rsidRPr="00E54CC1">
              <w:rPr>
                <w:rFonts w:hint="eastAsia"/>
              </w:rPr>
              <w:t>1</w:t>
            </w:r>
            <w:r w:rsidRPr="00E54CC1">
              <w:rPr>
                <w:rFonts w:hint="eastAsia"/>
              </w:rPr>
              <w:t>、不需要申请，作品完成即开始保护</w:t>
            </w:r>
          </w:p>
          <w:p w14:paraId="70271B57" w14:textId="77777777" w:rsidR="00E502E2" w:rsidRPr="00E54CC1" w:rsidRDefault="00E502E2" w:rsidP="006F0450">
            <w:pPr>
              <w:pStyle w:val="aa"/>
              <w:jc w:val="both"/>
            </w:pPr>
            <w:r w:rsidRPr="00E54CC1">
              <w:rPr>
                <w:rFonts w:hint="eastAsia"/>
              </w:rPr>
              <w:t>2</w:t>
            </w:r>
            <w:r w:rsidRPr="00E54CC1">
              <w:rPr>
                <w:rFonts w:hint="eastAsia"/>
              </w:rPr>
              <w:t>、绘画或摄影作品原件出售（赠予）著作权还归原作者，原件拥有者有：所有权、展览权。</w:t>
            </w:r>
          </w:p>
        </w:tc>
      </w:tr>
      <w:tr w:rsidR="00E502E2" w:rsidRPr="00E54CC1" w14:paraId="0220CDE5" w14:textId="77777777" w:rsidTr="006F0450">
        <w:trPr>
          <w:trHeight w:val="23"/>
        </w:trPr>
        <w:tc>
          <w:tcPr>
            <w:tcW w:w="1070" w:type="pct"/>
            <w:vAlign w:val="center"/>
            <w:hideMark/>
          </w:tcPr>
          <w:p w14:paraId="6013B78D" w14:textId="77777777" w:rsidR="00E502E2" w:rsidRPr="00E54CC1" w:rsidRDefault="00E502E2" w:rsidP="006F0450">
            <w:pPr>
              <w:pStyle w:val="aa"/>
            </w:pPr>
            <w:r w:rsidRPr="00E54CC1">
              <w:rPr>
                <w:rFonts w:hint="eastAsia"/>
              </w:rPr>
              <w:t>软件著作权法</w:t>
            </w:r>
          </w:p>
          <w:p w14:paraId="6F75989A" w14:textId="77777777" w:rsidR="00E502E2" w:rsidRPr="00E54CC1" w:rsidRDefault="00E502E2" w:rsidP="006F0450">
            <w:pPr>
              <w:pStyle w:val="aa"/>
            </w:pPr>
            <w:r w:rsidRPr="00E54CC1">
              <w:rPr>
                <w:rFonts w:hint="eastAsia"/>
              </w:rPr>
              <w:t>计算机软件保护条例</w:t>
            </w:r>
          </w:p>
        </w:tc>
        <w:tc>
          <w:tcPr>
            <w:tcW w:w="1072" w:type="pct"/>
            <w:vAlign w:val="center"/>
            <w:hideMark/>
          </w:tcPr>
          <w:p w14:paraId="0D6C39DE" w14:textId="77777777" w:rsidR="00E502E2" w:rsidRPr="00E54CC1" w:rsidRDefault="00E502E2" w:rsidP="006F0450">
            <w:pPr>
              <w:pStyle w:val="aa"/>
            </w:pPr>
            <w:r w:rsidRPr="00E54CC1">
              <w:rPr>
                <w:rFonts w:hint="eastAsia"/>
              </w:rPr>
              <w:t>软件著作权</w:t>
            </w:r>
          </w:p>
          <w:p w14:paraId="0BF4BF1C" w14:textId="77777777" w:rsidR="00E502E2" w:rsidRPr="00E54CC1" w:rsidRDefault="00E502E2" w:rsidP="006F0450">
            <w:pPr>
              <w:pStyle w:val="aa"/>
            </w:pPr>
            <w:r w:rsidRPr="00E54CC1">
              <w:rPr>
                <w:rFonts w:hint="eastAsia"/>
              </w:rPr>
              <w:t>软件作品</w:t>
            </w:r>
          </w:p>
        </w:tc>
        <w:tc>
          <w:tcPr>
            <w:tcW w:w="2857" w:type="pct"/>
            <w:vAlign w:val="center"/>
            <w:hideMark/>
          </w:tcPr>
          <w:p w14:paraId="47545742" w14:textId="77777777" w:rsidR="00E502E2" w:rsidRPr="00E54CC1" w:rsidRDefault="00E502E2" w:rsidP="006F0450">
            <w:pPr>
              <w:pStyle w:val="aa"/>
              <w:jc w:val="both"/>
            </w:pPr>
            <w:r w:rsidRPr="00E54CC1">
              <w:rPr>
                <w:rFonts w:hint="eastAsia"/>
              </w:rPr>
              <w:t>1</w:t>
            </w:r>
            <w:r w:rsidRPr="00E54CC1">
              <w:rPr>
                <w:rFonts w:hint="eastAsia"/>
              </w:rPr>
              <w:t>、不需要申请，作品完成即开始保护</w:t>
            </w:r>
          </w:p>
          <w:p w14:paraId="09A460C3" w14:textId="77777777" w:rsidR="00E502E2" w:rsidRPr="00E54CC1" w:rsidRDefault="00E502E2" w:rsidP="006F0450">
            <w:pPr>
              <w:pStyle w:val="aa"/>
              <w:jc w:val="both"/>
            </w:pPr>
            <w:r w:rsidRPr="00E54CC1">
              <w:rPr>
                <w:rFonts w:hint="eastAsia"/>
              </w:rPr>
              <w:t>2</w:t>
            </w:r>
            <w:r w:rsidRPr="00E54CC1">
              <w:rPr>
                <w:rFonts w:hint="eastAsia"/>
              </w:rPr>
              <w:t>、登记制度便于举证</w:t>
            </w:r>
          </w:p>
        </w:tc>
      </w:tr>
      <w:tr w:rsidR="00E502E2" w:rsidRPr="00E54CC1" w14:paraId="6893D6DF" w14:textId="77777777" w:rsidTr="006F0450">
        <w:trPr>
          <w:trHeight w:val="23"/>
        </w:trPr>
        <w:tc>
          <w:tcPr>
            <w:tcW w:w="1070" w:type="pct"/>
            <w:vAlign w:val="center"/>
            <w:hideMark/>
          </w:tcPr>
          <w:p w14:paraId="3F876E62" w14:textId="77777777" w:rsidR="00E502E2" w:rsidRPr="00E54CC1" w:rsidRDefault="00E502E2" w:rsidP="006F0450">
            <w:pPr>
              <w:pStyle w:val="aa"/>
            </w:pPr>
            <w:r w:rsidRPr="00E54CC1">
              <w:rPr>
                <w:rFonts w:hint="eastAsia"/>
              </w:rPr>
              <w:t>专利法</w:t>
            </w:r>
          </w:p>
        </w:tc>
        <w:tc>
          <w:tcPr>
            <w:tcW w:w="1072" w:type="pct"/>
            <w:vAlign w:val="center"/>
            <w:hideMark/>
          </w:tcPr>
          <w:p w14:paraId="49A2752D" w14:textId="77777777" w:rsidR="00E502E2" w:rsidRPr="00E54CC1" w:rsidRDefault="00E502E2" w:rsidP="006F0450">
            <w:pPr>
              <w:pStyle w:val="aa"/>
            </w:pPr>
            <w:r w:rsidRPr="00E54CC1">
              <w:rPr>
                <w:rFonts w:hint="eastAsia"/>
              </w:rPr>
              <w:t>专利权</w:t>
            </w:r>
          </w:p>
        </w:tc>
        <w:tc>
          <w:tcPr>
            <w:tcW w:w="2857" w:type="pct"/>
            <w:vAlign w:val="center"/>
            <w:hideMark/>
          </w:tcPr>
          <w:p w14:paraId="78762C71" w14:textId="77777777" w:rsidR="00E502E2" w:rsidRPr="00E54CC1" w:rsidRDefault="00E502E2" w:rsidP="006F0450">
            <w:pPr>
              <w:pStyle w:val="aa"/>
              <w:jc w:val="both"/>
            </w:pPr>
            <w:r w:rsidRPr="00E54CC1">
              <w:rPr>
                <w:rFonts w:hint="eastAsia"/>
              </w:rPr>
              <w:t>需要申请，专利权有效期是从申请日开始计算</w:t>
            </w:r>
          </w:p>
        </w:tc>
      </w:tr>
      <w:tr w:rsidR="00E502E2" w:rsidRPr="00E54CC1" w14:paraId="1DC6019A" w14:textId="77777777" w:rsidTr="006F0450">
        <w:trPr>
          <w:trHeight w:val="23"/>
        </w:trPr>
        <w:tc>
          <w:tcPr>
            <w:tcW w:w="1070" w:type="pct"/>
            <w:vAlign w:val="center"/>
            <w:hideMark/>
          </w:tcPr>
          <w:p w14:paraId="0AA7118A" w14:textId="77777777" w:rsidR="00E502E2" w:rsidRPr="00E54CC1" w:rsidRDefault="00E502E2" w:rsidP="006F0450">
            <w:pPr>
              <w:pStyle w:val="aa"/>
            </w:pPr>
            <w:r w:rsidRPr="00E54CC1">
              <w:rPr>
                <w:rFonts w:hint="eastAsia"/>
              </w:rPr>
              <w:t>商标法</w:t>
            </w:r>
          </w:p>
        </w:tc>
        <w:tc>
          <w:tcPr>
            <w:tcW w:w="1072" w:type="pct"/>
            <w:vAlign w:val="center"/>
            <w:hideMark/>
          </w:tcPr>
          <w:p w14:paraId="46589D85" w14:textId="77777777" w:rsidR="00E502E2" w:rsidRPr="00E54CC1" w:rsidRDefault="00E502E2" w:rsidP="006F0450">
            <w:pPr>
              <w:pStyle w:val="aa"/>
            </w:pPr>
            <w:r w:rsidRPr="00E54CC1">
              <w:rPr>
                <w:rFonts w:hint="eastAsia"/>
              </w:rPr>
              <w:t>商标权</w:t>
            </w:r>
          </w:p>
        </w:tc>
        <w:tc>
          <w:tcPr>
            <w:tcW w:w="2857" w:type="pct"/>
            <w:vAlign w:val="center"/>
            <w:hideMark/>
          </w:tcPr>
          <w:p w14:paraId="509FCE9B" w14:textId="77777777" w:rsidR="00E502E2" w:rsidRPr="00E54CC1" w:rsidRDefault="00E502E2" w:rsidP="006F0450">
            <w:pPr>
              <w:pStyle w:val="aa"/>
              <w:jc w:val="both"/>
            </w:pPr>
            <w:r w:rsidRPr="00E54CC1">
              <w:rPr>
                <w:rFonts w:hint="eastAsia"/>
              </w:rPr>
              <w:t>需要申请，核准之日起商标受保护</w:t>
            </w:r>
          </w:p>
        </w:tc>
      </w:tr>
      <w:tr w:rsidR="00E502E2" w:rsidRPr="00E54CC1" w14:paraId="16656FE7" w14:textId="77777777" w:rsidTr="006F0450">
        <w:trPr>
          <w:trHeight w:val="23"/>
        </w:trPr>
        <w:tc>
          <w:tcPr>
            <w:tcW w:w="1070" w:type="pct"/>
            <w:vAlign w:val="center"/>
            <w:hideMark/>
          </w:tcPr>
          <w:p w14:paraId="50383CFF" w14:textId="77777777" w:rsidR="00E502E2" w:rsidRPr="00E54CC1" w:rsidRDefault="00E502E2" w:rsidP="006F0450">
            <w:pPr>
              <w:pStyle w:val="aa"/>
            </w:pPr>
            <w:r w:rsidRPr="00E54CC1">
              <w:rPr>
                <w:rFonts w:hint="eastAsia"/>
              </w:rPr>
              <w:t>反不正当竞争法</w:t>
            </w:r>
          </w:p>
        </w:tc>
        <w:tc>
          <w:tcPr>
            <w:tcW w:w="1072" w:type="pct"/>
            <w:vAlign w:val="center"/>
            <w:hideMark/>
          </w:tcPr>
          <w:p w14:paraId="1888EA7D" w14:textId="77777777" w:rsidR="00E502E2" w:rsidRPr="00E54CC1" w:rsidRDefault="00E502E2" w:rsidP="006F0450">
            <w:pPr>
              <w:pStyle w:val="aa"/>
            </w:pPr>
            <w:r w:rsidRPr="00E54CC1">
              <w:rPr>
                <w:rFonts w:hint="eastAsia"/>
              </w:rPr>
              <w:t>商业秘密权</w:t>
            </w:r>
          </w:p>
        </w:tc>
        <w:tc>
          <w:tcPr>
            <w:tcW w:w="2857" w:type="pct"/>
            <w:vAlign w:val="center"/>
            <w:hideMark/>
          </w:tcPr>
          <w:p w14:paraId="57988DCF" w14:textId="77777777" w:rsidR="00E502E2" w:rsidRPr="00E54CC1" w:rsidRDefault="00E502E2" w:rsidP="006F0450">
            <w:pPr>
              <w:pStyle w:val="aa"/>
              <w:jc w:val="both"/>
            </w:pPr>
            <w:r w:rsidRPr="00E54CC1">
              <w:rPr>
                <w:rFonts w:hint="eastAsia"/>
              </w:rPr>
              <w:t>1</w:t>
            </w:r>
            <w:r w:rsidRPr="00E54CC1">
              <w:rPr>
                <w:rFonts w:hint="eastAsia"/>
              </w:rPr>
              <w:t>、商业秘密包括技术与经营两个方面</w:t>
            </w:r>
          </w:p>
          <w:p w14:paraId="12851438" w14:textId="77777777" w:rsidR="00E502E2" w:rsidRPr="00E54CC1" w:rsidRDefault="00E502E2" w:rsidP="006F0450">
            <w:pPr>
              <w:pStyle w:val="aa"/>
              <w:jc w:val="both"/>
            </w:pPr>
            <w:r w:rsidRPr="00E54CC1">
              <w:rPr>
                <w:rFonts w:hint="eastAsia"/>
              </w:rPr>
              <w:t>2</w:t>
            </w:r>
            <w:r w:rsidRPr="00E54CC1">
              <w:rPr>
                <w:rFonts w:hint="eastAsia"/>
              </w:rPr>
              <w:t>、必须有保密措施才能认定商业秘密</w:t>
            </w:r>
          </w:p>
        </w:tc>
      </w:tr>
    </w:tbl>
    <w:p w14:paraId="16CDCAA6" w14:textId="76157E7A" w:rsidR="00A83D7B" w:rsidRPr="00E502E2" w:rsidRDefault="00A83D7B" w:rsidP="007F5CE8">
      <w:pPr>
        <w:ind w:firstLine="420"/>
      </w:pPr>
    </w:p>
    <w:tbl>
      <w:tblPr>
        <w:tblStyle w:val="a7"/>
        <w:tblW w:w="5000" w:type="pct"/>
        <w:tblLook w:val="0600" w:firstRow="0" w:lastRow="0" w:firstColumn="0" w:lastColumn="0" w:noHBand="1" w:noVBand="1"/>
      </w:tblPr>
      <w:tblGrid>
        <w:gridCol w:w="1238"/>
        <w:gridCol w:w="3011"/>
        <w:gridCol w:w="3678"/>
      </w:tblGrid>
      <w:tr w:rsidR="00E502E2" w:rsidRPr="009A3EF5" w14:paraId="495951DE" w14:textId="77777777" w:rsidTr="006F0450">
        <w:trPr>
          <w:trHeight w:val="23"/>
        </w:trPr>
        <w:tc>
          <w:tcPr>
            <w:tcW w:w="781" w:type="pct"/>
            <w:vAlign w:val="center"/>
            <w:hideMark/>
          </w:tcPr>
          <w:p w14:paraId="3059D283" w14:textId="77777777" w:rsidR="00E502E2" w:rsidRPr="009A3EF5" w:rsidRDefault="00E502E2" w:rsidP="006F0450">
            <w:pPr>
              <w:pStyle w:val="aa"/>
            </w:pPr>
            <w:r w:rsidRPr="009A3EF5">
              <w:rPr>
                <w:rFonts w:hint="eastAsia"/>
              </w:rPr>
              <w:t>客体类型</w:t>
            </w:r>
          </w:p>
        </w:tc>
        <w:tc>
          <w:tcPr>
            <w:tcW w:w="1899" w:type="pct"/>
            <w:vAlign w:val="center"/>
            <w:hideMark/>
          </w:tcPr>
          <w:p w14:paraId="00EDC86E" w14:textId="77777777" w:rsidR="00E502E2" w:rsidRPr="009A3EF5" w:rsidRDefault="00E502E2" w:rsidP="006F0450">
            <w:pPr>
              <w:pStyle w:val="aa"/>
            </w:pPr>
            <w:r w:rsidRPr="009A3EF5">
              <w:rPr>
                <w:rFonts w:hint="eastAsia"/>
              </w:rPr>
              <w:t>权力类型</w:t>
            </w:r>
          </w:p>
        </w:tc>
        <w:tc>
          <w:tcPr>
            <w:tcW w:w="2321" w:type="pct"/>
            <w:vAlign w:val="center"/>
            <w:hideMark/>
          </w:tcPr>
          <w:p w14:paraId="3D2ED976" w14:textId="77777777" w:rsidR="00E502E2" w:rsidRPr="009A3EF5" w:rsidRDefault="00E502E2" w:rsidP="006F0450">
            <w:pPr>
              <w:pStyle w:val="aa"/>
            </w:pPr>
            <w:r w:rsidRPr="009A3EF5">
              <w:rPr>
                <w:rFonts w:hint="eastAsia"/>
              </w:rPr>
              <w:t>保护期限</w:t>
            </w:r>
          </w:p>
        </w:tc>
      </w:tr>
      <w:tr w:rsidR="00E502E2" w:rsidRPr="009A3EF5" w14:paraId="6174BC31" w14:textId="77777777" w:rsidTr="006F0450">
        <w:trPr>
          <w:trHeight w:val="23"/>
        </w:trPr>
        <w:tc>
          <w:tcPr>
            <w:tcW w:w="781" w:type="pct"/>
            <w:vMerge w:val="restart"/>
            <w:vAlign w:val="center"/>
            <w:hideMark/>
          </w:tcPr>
          <w:p w14:paraId="02A69A54" w14:textId="77777777" w:rsidR="00E502E2" w:rsidRPr="009A3EF5" w:rsidRDefault="00E502E2" w:rsidP="006F0450">
            <w:pPr>
              <w:pStyle w:val="aa"/>
            </w:pPr>
            <w:r w:rsidRPr="009A3EF5">
              <w:rPr>
                <w:rFonts w:hint="eastAsia"/>
              </w:rPr>
              <w:t>公民作品</w:t>
            </w:r>
          </w:p>
        </w:tc>
        <w:tc>
          <w:tcPr>
            <w:tcW w:w="1899" w:type="pct"/>
            <w:vAlign w:val="center"/>
            <w:hideMark/>
          </w:tcPr>
          <w:p w14:paraId="4C7B327A" w14:textId="77777777" w:rsidR="00E502E2" w:rsidRPr="009A3EF5" w:rsidRDefault="00E502E2" w:rsidP="006F0450">
            <w:pPr>
              <w:pStyle w:val="aa"/>
            </w:pPr>
            <w:r w:rsidRPr="009A3EF5">
              <w:rPr>
                <w:rFonts w:hint="eastAsia"/>
              </w:rPr>
              <w:t>署名权、修改权、保护作品完整权</w:t>
            </w:r>
          </w:p>
        </w:tc>
        <w:tc>
          <w:tcPr>
            <w:tcW w:w="2321" w:type="pct"/>
            <w:vAlign w:val="center"/>
            <w:hideMark/>
          </w:tcPr>
          <w:p w14:paraId="2D4C4160" w14:textId="77777777" w:rsidR="00E502E2" w:rsidRPr="009A3EF5" w:rsidRDefault="00E502E2" w:rsidP="006F0450">
            <w:pPr>
              <w:pStyle w:val="aa"/>
            </w:pPr>
            <w:r w:rsidRPr="009A3EF5">
              <w:rPr>
                <w:rFonts w:hint="eastAsia"/>
              </w:rPr>
              <w:t>没有限制</w:t>
            </w:r>
          </w:p>
        </w:tc>
      </w:tr>
      <w:tr w:rsidR="00E502E2" w:rsidRPr="009A3EF5" w14:paraId="3B2736B7" w14:textId="77777777" w:rsidTr="006F0450">
        <w:trPr>
          <w:trHeight w:val="23"/>
        </w:trPr>
        <w:tc>
          <w:tcPr>
            <w:tcW w:w="781" w:type="pct"/>
            <w:vMerge/>
            <w:vAlign w:val="center"/>
            <w:hideMark/>
          </w:tcPr>
          <w:p w14:paraId="5664861B" w14:textId="77777777" w:rsidR="00E502E2" w:rsidRPr="009A3EF5" w:rsidRDefault="00E502E2" w:rsidP="006F0450">
            <w:pPr>
              <w:pStyle w:val="aa"/>
            </w:pPr>
          </w:p>
        </w:tc>
        <w:tc>
          <w:tcPr>
            <w:tcW w:w="1899" w:type="pct"/>
            <w:vAlign w:val="center"/>
            <w:hideMark/>
          </w:tcPr>
          <w:p w14:paraId="69799FA2" w14:textId="77777777" w:rsidR="00E502E2" w:rsidRPr="009A3EF5" w:rsidRDefault="00E502E2" w:rsidP="006F0450">
            <w:pPr>
              <w:pStyle w:val="aa"/>
            </w:pPr>
            <w:r w:rsidRPr="009A3EF5">
              <w:rPr>
                <w:rFonts w:hint="eastAsia"/>
              </w:rPr>
              <w:t>发表权、使用权和获得报酬权</w:t>
            </w:r>
          </w:p>
        </w:tc>
        <w:tc>
          <w:tcPr>
            <w:tcW w:w="2321" w:type="pct"/>
            <w:vAlign w:val="center"/>
            <w:hideMark/>
          </w:tcPr>
          <w:p w14:paraId="79EE0448" w14:textId="77777777" w:rsidR="00E502E2" w:rsidRPr="009A3EF5" w:rsidRDefault="00E502E2" w:rsidP="006F0450">
            <w:pPr>
              <w:pStyle w:val="aa"/>
            </w:pPr>
            <w:r w:rsidRPr="009A3EF5">
              <w:rPr>
                <w:rFonts w:hint="eastAsia"/>
              </w:rPr>
              <w:t>作者终生及其死亡后的</w:t>
            </w:r>
            <w:r w:rsidRPr="009A3EF5">
              <w:rPr>
                <w:rFonts w:hint="eastAsia"/>
              </w:rPr>
              <w:t>50</w:t>
            </w:r>
            <w:r w:rsidRPr="009A3EF5">
              <w:rPr>
                <w:rFonts w:hint="eastAsia"/>
              </w:rPr>
              <w:t>年（第</w:t>
            </w:r>
            <w:r w:rsidRPr="009A3EF5">
              <w:rPr>
                <w:rFonts w:hint="eastAsia"/>
              </w:rPr>
              <w:t>50</w:t>
            </w:r>
            <w:r w:rsidRPr="009A3EF5">
              <w:rPr>
                <w:rFonts w:hint="eastAsia"/>
              </w:rPr>
              <w:t>年的</w:t>
            </w:r>
            <w:r w:rsidRPr="009A3EF5">
              <w:rPr>
                <w:rFonts w:hint="eastAsia"/>
              </w:rPr>
              <w:t>12</w:t>
            </w:r>
            <w:r w:rsidRPr="009A3EF5">
              <w:rPr>
                <w:rFonts w:hint="eastAsia"/>
              </w:rPr>
              <w:t>月</w:t>
            </w:r>
            <w:r w:rsidRPr="009A3EF5">
              <w:rPr>
                <w:rFonts w:hint="eastAsia"/>
              </w:rPr>
              <w:t>31</w:t>
            </w:r>
            <w:r w:rsidRPr="009A3EF5">
              <w:rPr>
                <w:rFonts w:hint="eastAsia"/>
              </w:rPr>
              <w:t>日）</w:t>
            </w:r>
          </w:p>
        </w:tc>
      </w:tr>
      <w:tr w:rsidR="00E502E2" w:rsidRPr="009A3EF5" w14:paraId="2E2BBC60" w14:textId="77777777" w:rsidTr="006F0450">
        <w:trPr>
          <w:trHeight w:val="23"/>
        </w:trPr>
        <w:tc>
          <w:tcPr>
            <w:tcW w:w="781" w:type="pct"/>
            <w:vAlign w:val="center"/>
            <w:hideMark/>
          </w:tcPr>
          <w:p w14:paraId="6A6AEE5C" w14:textId="77777777" w:rsidR="00E502E2" w:rsidRPr="009A3EF5" w:rsidRDefault="00E502E2" w:rsidP="006F0450">
            <w:pPr>
              <w:pStyle w:val="aa"/>
            </w:pPr>
            <w:r w:rsidRPr="009A3EF5">
              <w:rPr>
                <w:rFonts w:hint="eastAsia"/>
              </w:rPr>
              <w:t>单位作品</w:t>
            </w:r>
          </w:p>
        </w:tc>
        <w:tc>
          <w:tcPr>
            <w:tcW w:w="1899" w:type="pct"/>
            <w:vAlign w:val="center"/>
            <w:hideMark/>
          </w:tcPr>
          <w:p w14:paraId="23471E22" w14:textId="77777777" w:rsidR="00E502E2" w:rsidRPr="009A3EF5" w:rsidRDefault="00E502E2" w:rsidP="006F0450">
            <w:pPr>
              <w:pStyle w:val="aa"/>
            </w:pPr>
            <w:r w:rsidRPr="009A3EF5">
              <w:rPr>
                <w:rFonts w:hint="eastAsia"/>
              </w:rPr>
              <w:t>发表权、使用权和获得报酬权</w:t>
            </w:r>
          </w:p>
        </w:tc>
        <w:tc>
          <w:tcPr>
            <w:tcW w:w="2321" w:type="pct"/>
            <w:vAlign w:val="center"/>
            <w:hideMark/>
          </w:tcPr>
          <w:p w14:paraId="7A5BC89A" w14:textId="77777777" w:rsidR="00E502E2" w:rsidRPr="009A3EF5" w:rsidRDefault="00E502E2" w:rsidP="006F0450">
            <w:pPr>
              <w:pStyle w:val="aa"/>
            </w:pPr>
            <w:r w:rsidRPr="009A3EF5">
              <w:rPr>
                <w:rFonts w:hint="eastAsia"/>
              </w:rPr>
              <w:t>50</w:t>
            </w:r>
            <w:r w:rsidRPr="009A3EF5">
              <w:rPr>
                <w:rFonts w:hint="eastAsia"/>
              </w:rPr>
              <w:t>年（首次发表后的第</w:t>
            </w:r>
            <w:r w:rsidRPr="009A3EF5">
              <w:rPr>
                <w:rFonts w:hint="eastAsia"/>
              </w:rPr>
              <w:t>50</w:t>
            </w:r>
            <w:r w:rsidRPr="009A3EF5">
              <w:rPr>
                <w:rFonts w:hint="eastAsia"/>
              </w:rPr>
              <w:t>年的</w:t>
            </w:r>
            <w:r w:rsidRPr="009A3EF5">
              <w:rPr>
                <w:rFonts w:hint="eastAsia"/>
              </w:rPr>
              <w:t>12</w:t>
            </w:r>
            <w:r w:rsidRPr="009A3EF5">
              <w:rPr>
                <w:rFonts w:hint="eastAsia"/>
              </w:rPr>
              <w:t>月</w:t>
            </w:r>
            <w:r w:rsidRPr="009A3EF5">
              <w:rPr>
                <w:rFonts w:hint="eastAsia"/>
              </w:rPr>
              <w:t>31</w:t>
            </w:r>
            <w:r w:rsidRPr="009A3EF5">
              <w:rPr>
                <w:rFonts w:hint="eastAsia"/>
              </w:rPr>
              <w:t>日），若其间未发表，不保护。</w:t>
            </w:r>
          </w:p>
        </w:tc>
      </w:tr>
      <w:tr w:rsidR="00E502E2" w:rsidRPr="009A3EF5" w14:paraId="2CF75A3C" w14:textId="77777777" w:rsidTr="006F0450">
        <w:trPr>
          <w:trHeight w:val="23"/>
        </w:trPr>
        <w:tc>
          <w:tcPr>
            <w:tcW w:w="781" w:type="pct"/>
            <w:vMerge w:val="restart"/>
            <w:vAlign w:val="center"/>
            <w:hideMark/>
          </w:tcPr>
          <w:p w14:paraId="5EE66F3D" w14:textId="77777777" w:rsidR="00E502E2" w:rsidRPr="009A3EF5" w:rsidRDefault="00E502E2" w:rsidP="006F0450">
            <w:pPr>
              <w:pStyle w:val="aa"/>
            </w:pPr>
            <w:r w:rsidRPr="009A3EF5">
              <w:rPr>
                <w:rFonts w:hint="eastAsia"/>
              </w:rPr>
              <w:t>公民软件产品</w:t>
            </w:r>
          </w:p>
        </w:tc>
        <w:tc>
          <w:tcPr>
            <w:tcW w:w="1899" w:type="pct"/>
            <w:vAlign w:val="center"/>
            <w:hideMark/>
          </w:tcPr>
          <w:p w14:paraId="4946521F" w14:textId="77777777" w:rsidR="00E502E2" w:rsidRPr="009A3EF5" w:rsidRDefault="00E502E2" w:rsidP="006F0450">
            <w:pPr>
              <w:pStyle w:val="aa"/>
            </w:pPr>
            <w:r w:rsidRPr="009A3EF5">
              <w:rPr>
                <w:rFonts w:hint="eastAsia"/>
              </w:rPr>
              <w:t>署名权、修改权</w:t>
            </w:r>
          </w:p>
        </w:tc>
        <w:tc>
          <w:tcPr>
            <w:tcW w:w="2321" w:type="pct"/>
            <w:vAlign w:val="center"/>
            <w:hideMark/>
          </w:tcPr>
          <w:p w14:paraId="29C95CBC" w14:textId="77777777" w:rsidR="00E502E2" w:rsidRPr="009A3EF5" w:rsidRDefault="00E502E2" w:rsidP="006F0450">
            <w:pPr>
              <w:pStyle w:val="aa"/>
            </w:pPr>
            <w:r w:rsidRPr="009A3EF5">
              <w:rPr>
                <w:rFonts w:hint="eastAsia"/>
              </w:rPr>
              <w:t>没有限制</w:t>
            </w:r>
          </w:p>
        </w:tc>
      </w:tr>
      <w:tr w:rsidR="00E502E2" w:rsidRPr="009A3EF5" w14:paraId="40B83390" w14:textId="77777777" w:rsidTr="006F0450">
        <w:trPr>
          <w:trHeight w:val="23"/>
        </w:trPr>
        <w:tc>
          <w:tcPr>
            <w:tcW w:w="781" w:type="pct"/>
            <w:vMerge/>
            <w:vAlign w:val="center"/>
            <w:hideMark/>
          </w:tcPr>
          <w:p w14:paraId="284D83A5" w14:textId="77777777" w:rsidR="00E502E2" w:rsidRPr="009A3EF5" w:rsidRDefault="00E502E2" w:rsidP="006F0450">
            <w:pPr>
              <w:pStyle w:val="aa"/>
            </w:pPr>
          </w:p>
        </w:tc>
        <w:tc>
          <w:tcPr>
            <w:tcW w:w="1899" w:type="pct"/>
            <w:vAlign w:val="center"/>
            <w:hideMark/>
          </w:tcPr>
          <w:p w14:paraId="40C00E3C" w14:textId="712D6EC8" w:rsidR="00E502E2" w:rsidRPr="009A3EF5" w:rsidRDefault="00E502E2" w:rsidP="006F0450">
            <w:pPr>
              <w:pStyle w:val="aa"/>
            </w:pPr>
            <w:r w:rsidRPr="009A3EF5">
              <w:rPr>
                <w:rFonts w:hint="eastAsia"/>
              </w:rPr>
              <w:t>发表权、复制权、发行权、出租权、信息网络传播权、翻译权、使用许可权、获得报酬权、转让权</w:t>
            </w:r>
          </w:p>
        </w:tc>
        <w:tc>
          <w:tcPr>
            <w:tcW w:w="2321" w:type="pct"/>
            <w:vAlign w:val="center"/>
            <w:hideMark/>
          </w:tcPr>
          <w:p w14:paraId="22EEDD9A" w14:textId="77777777" w:rsidR="00E502E2" w:rsidRPr="009A3EF5" w:rsidRDefault="00E502E2" w:rsidP="006F0450">
            <w:pPr>
              <w:pStyle w:val="aa"/>
            </w:pPr>
            <w:r w:rsidRPr="009A3EF5">
              <w:rPr>
                <w:rFonts w:hint="eastAsia"/>
              </w:rPr>
              <w:t>作者终生及死后</w:t>
            </w:r>
            <w:r w:rsidRPr="009A3EF5">
              <w:rPr>
                <w:rFonts w:hint="eastAsia"/>
              </w:rPr>
              <w:t>50</w:t>
            </w:r>
            <w:r w:rsidRPr="009A3EF5">
              <w:rPr>
                <w:rFonts w:hint="eastAsia"/>
              </w:rPr>
              <w:t>年（第</w:t>
            </w:r>
            <w:r w:rsidRPr="009A3EF5">
              <w:rPr>
                <w:rFonts w:hint="eastAsia"/>
              </w:rPr>
              <w:t>50</w:t>
            </w:r>
            <w:r w:rsidRPr="009A3EF5">
              <w:rPr>
                <w:rFonts w:hint="eastAsia"/>
              </w:rPr>
              <w:t>年</w:t>
            </w:r>
            <w:r w:rsidRPr="009A3EF5">
              <w:rPr>
                <w:rFonts w:hint="eastAsia"/>
              </w:rPr>
              <w:t>12</w:t>
            </w:r>
            <w:r w:rsidRPr="009A3EF5">
              <w:rPr>
                <w:rFonts w:hint="eastAsia"/>
              </w:rPr>
              <w:t>月</w:t>
            </w:r>
            <w:r w:rsidRPr="009A3EF5">
              <w:rPr>
                <w:rFonts w:hint="eastAsia"/>
              </w:rPr>
              <w:t>31</w:t>
            </w:r>
            <w:r w:rsidRPr="009A3EF5">
              <w:rPr>
                <w:rFonts w:hint="eastAsia"/>
              </w:rPr>
              <w:t>日）。合作开发，以最后死亡作者为准。</w:t>
            </w:r>
          </w:p>
        </w:tc>
      </w:tr>
      <w:tr w:rsidR="00E502E2" w:rsidRPr="009A3EF5" w14:paraId="0D657AC0" w14:textId="77777777" w:rsidTr="006F0450">
        <w:trPr>
          <w:trHeight w:val="23"/>
        </w:trPr>
        <w:tc>
          <w:tcPr>
            <w:tcW w:w="781" w:type="pct"/>
            <w:vAlign w:val="center"/>
            <w:hideMark/>
          </w:tcPr>
          <w:p w14:paraId="759EF440" w14:textId="77777777" w:rsidR="00E502E2" w:rsidRPr="009A3EF5" w:rsidRDefault="00E502E2" w:rsidP="006F0450">
            <w:pPr>
              <w:pStyle w:val="aa"/>
            </w:pPr>
            <w:r w:rsidRPr="009A3EF5">
              <w:rPr>
                <w:rFonts w:hint="eastAsia"/>
              </w:rPr>
              <w:t>单位软件产品</w:t>
            </w:r>
          </w:p>
        </w:tc>
        <w:tc>
          <w:tcPr>
            <w:tcW w:w="1899" w:type="pct"/>
            <w:vAlign w:val="center"/>
            <w:hideMark/>
          </w:tcPr>
          <w:p w14:paraId="6E0D2C64" w14:textId="76FFD0F6" w:rsidR="00E502E2" w:rsidRPr="009A3EF5" w:rsidRDefault="00E502E2" w:rsidP="006F0450">
            <w:pPr>
              <w:pStyle w:val="aa"/>
            </w:pPr>
            <w:r w:rsidRPr="009A3EF5">
              <w:rPr>
                <w:rFonts w:hint="eastAsia"/>
              </w:rPr>
              <w:t>发表权、复制权、发行权、出租权、信息网络传播权、翻译权、使用许可权、获得报酬权、转让权</w:t>
            </w:r>
          </w:p>
        </w:tc>
        <w:tc>
          <w:tcPr>
            <w:tcW w:w="2321" w:type="pct"/>
            <w:vAlign w:val="center"/>
            <w:hideMark/>
          </w:tcPr>
          <w:p w14:paraId="0A6CDCF6" w14:textId="77777777" w:rsidR="00E502E2" w:rsidRPr="009A3EF5" w:rsidRDefault="00E502E2" w:rsidP="006F0450">
            <w:pPr>
              <w:pStyle w:val="aa"/>
            </w:pPr>
            <w:r w:rsidRPr="009A3EF5">
              <w:rPr>
                <w:rFonts w:hint="eastAsia"/>
              </w:rPr>
              <w:t>50</w:t>
            </w:r>
            <w:r w:rsidRPr="009A3EF5">
              <w:rPr>
                <w:rFonts w:hint="eastAsia"/>
              </w:rPr>
              <w:t>年（首次发表后的第</w:t>
            </w:r>
            <w:r w:rsidRPr="009A3EF5">
              <w:rPr>
                <w:rFonts w:hint="eastAsia"/>
              </w:rPr>
              <w:t>50</w:t>
            </w:r>
            <w:r w:rsidRPr="009A3EF5">
              <w:rPr>
                <w:rFonts w:hint="eastAsia"/>
              </w:rPr>
              <w:t>年的</w:t>
            </w:r>
            <w:r w:rsidRPr="009A3EF5">
              <w:rPr>
                <w:rFonts w:hint="eastAsia"/>
              </w:rPr>
              <w:t>12</w:t>
            </w:r>
            <w:r w:rsidRPr="009A3EF5">
              <w:rPr>
                <w:rFonts w:hint="eastAsia"/>
              </w:rPr>
              <w:t>月</w:t>
            </w:r>
            <w:r w:rsidRPr="009A3EF5">
              <w:rPr>
                <w:rFonts w:hint="eastAsia"/>
              </w:rPr>
              <w:t>31</w:t>
            </w:r>
            <w:r w:rsidRPr="009A3EF5">
              <w:rPr>
                <w:rFonts w:hint="eastAsia"/>
              </w:rPr>
              <w:t>日），若其间未发表，不保护</w:t>
            </w:r>
          </w:p>
        </w:tc>
      </w:tr>
      <w:tr w:rsidR="00E502E2" w:rsidRPr="009A3EF5" w14:paraId="0C60A625" w14:textId="77777777" w:rsidTr="006F0450">
        <w:trPr>
          <w:trHeight w:val="23"/>
        </w:trPr>
        <w:tc>
          <w:tcPr>
            <w:tcW w:w="2679" w:type="pct"/>
            <w:gridSpan w:val="2"/>
            <w:vAlign w:val="center"/>
            <w:hideMark/>
          </w:tcPr>
          <w:p w14:paraId="0922BFC4" w14:textId="77777777" w:rsidR="00E502E2" w:rsidRPr="009A3EF5" w:rsidRDefault="00E502E2" w:rsidP="006F0450">
            <w:pPr>
              <w:pStyle w:val="aa"/>
            </w:pPr>
            <w:r w:rsidRPr="009A3EF5">
              <w:rPr>
                <w:rFonts w:hint="eastAsia"/>
              </w:rPr>
              <w:t>注册商标</w:t>
            </w:r>
          </w:p>
        </w:tc>
        <w:tc>
          <w:tcPr>
            <w:tcW w:w="2321" w:type="pct"/>
            <w:vAlign w:val="center"/>
            <w:hideMark/>
          </w:tcPr>
          <w:p w14:paraId="15237588" w14:textId="77777777" w:rsidR="00E502E2" w:rsidRPr="009A3EF5" w:rsidRDefault="00E502E2" w:rsidP="006F0450">
            <w:pPr>
              <w:pStyle w:val="aa"/>
            </w:pPr>
            <w:r w:rsidRPr="009A3EF5">
              <w:rPr>
                <w:rFonts w:hint="eastAsia"/>
              </w:rPr>
              <w:t>有效期</w:t>
            </w:r>
            <w:r w:rsidRPr="009A3EF5">
              <w:rPr>
                <w:rFonts w:hint="eastAsia"/>
              </w:rPr>
              <w:t>10</w:t>
            </w:r>
            <w:r w:rsidRPr="009A3EF5">
              <w:rPr>
                <w:rFonts w:hint="eastAsia"/>
              </w:rPr>
              <w:t>年（若注册人死亡或倒闭</w:t>
            </w:r>
            <w:r w:rsidRPr="009A3EF5">
              <w:rPr>
                <w:rFonts w:hint="eastAsia"/>
              </w:rPr>
              <w:t>1</w:t>
            </w:r>
            <w:r w:rsidRPr="009A3EF5">
              <w:rPr>
                <w:rFonts w:hint="eastAsia"/>
              </w:rPr>
              <w:t>年后，未转移则可注销，期满后</w:t>
            </w:r>
            <w:r w:rsidRPr="009A3EF5">
              <w:rPr>
                <w:rFonts w:hint="eastAsia"/>
              </w:rPr>
              <w:t>6</w:t>
            </w:r>
            <w:r w:rsidRPr="009A3EF5">
              <w:rPr>
                <w:rFonts w:hint="eastAsia"/>
              </w:rPr>
              <w:t>个月内必须续注）</w:t>
            </w:r>
          </w:p>
        </w:tc>
      </w:tr>
      <w:tr w:rsidR="00E502E2" w:rsidRPr="009A3EF5" w14:paraId="761EB529" w14:textId="77777777" w:rsidTr="006F0450">
        <w:trPr>
          <w:trHeight w:val="23"/>
        </w:trPr>
        <w:tc>
          <w:tcPr>
            <w:tcW w:w="2679" w:type="pct"/>
            <w:gridSpan w:val="2"/>
            <w:vAlign w:val="center"/>
            <w:hideMark/>
          </w:tcPr>
          <w:p w14:paraId="72D294B5" w14:textId="77777777" w:rsidR="00E502E2" w:rsidRPr="009A3EF5" w:rsidRDefault="00E502E2" w:rsidP="006F0450">
            <w:pPr>
              <w:pStyle w:val="aa"/>
            </w:pPr>
            <w:r w:rsidRPr="009A3EF5">
              <w:rPr>
                <w:rFonts w:hint="eastAsia"/>
              </w:rPr>
              <w:t>发明专利权</w:t>
            </w:r>
          </w:p>
        </w:tc>
        <w:tc>
          <w:tcPr>
            <w:tcW w:w="2321" w:type="pct"/>
            <w:vAlign w:val="center"/>
            <w:hideMark/>
          </w:tcPr>
          <w:p w14:paraId="139FD799" w14:textId="77777777" w:rsidR="00E502E2" w:rsidRPr="009A3EF5" w:rsidRDefault="00E502E2" w:rsidP="006F0450">
            <w:pPr>
              <w:pStyle w:val="aa"/>
            </w:pPr>
            <w:r w:rsidRPr="009A3EF5">
              <w:rPr>
                <w:rFonts w:hint="eastAsia"/>
              </w:rPr>
              <w:t>保护期为</w:t>
            </w:r>
            <w:r w:rsidRPr="009A3EF5">
              <w:rPr>
                <w:rFonts w:hint="eastAsia"/>
              </w:rPr>
              <w:t>20</w:t>
            </w:r>
            <w:r w:rsidRPr="009A3EF5">
              <w:rPr>
                <w:rFonts w:hint="eastAsia"/>
              </w:rPr>
              <w:t>年（从申请日开始）</w:t>
            </w:r>
          </w:p>
        </w:tc>
      </w:tr>
      <w:tr w:rsidR="00E502E2" w:rsidRPr="009A3EF5" w14:paraId="2CA88CFB" w14:textId="77777777" w:rsidTr="006F0450">
        <w:trPr>
          <w:trHeight w:val="23"/>
        </w:trPr>
        <w:tc>
          <w:tcPr>
            <w:tcW w:w="2679" w:type="pct"/>
            <w:gridSpan w:val="2"/>
            <w:vAlign w:val="center"/>
            <w:hideMark/>
          </w:tcPr>
          <w:p w14:paraId="1318E906" w14:textId="77777777" w:rsidR="00E502E2" w:rsidRPr="009A3EF5" w:rsidRDefault="00E502E2" w:rsidP="006F0450">
            <w:pPr>
              <w:pStyle w:val="aa"/>
            </w:pPr>
            <w:r w:rsidRPr="009A3EF5">
              <w:rPr>
                <w:rFonts w:hint="eastAsia"/>
              </w:rPr>
              <w:t>实用新型和外观设计专利权</w:t>
            </w:r>
          </w:p>
        </w:tc>
        <w:tc>
          <w:tcPr>
            <w:tcW w:w="2321" w:type="pct"/>
            <w:vAlign w:val="center"/>
            <w:hideMark/>
          </w:tcPr>
          <w:p w14:paraId="3DB039DC" w14:textId="77777777" w:rsidR="00E502E2" w:rsidRPr="009A3EF5" w:rsidRDefault="00E502E2" w:rsidP="006F0450">
            <w:pPr>
              <w:pStyle w:val="aa"/>
            </w:pPr>
            <w:r w:rsidRPr="009A3EF5">
              <w:rPr>
                <w:rFonts w:hint="eastAsia"/>
              </w:rPr>
              <w:t>保护期为</w:t>
            </w:r>
            <w:r w:rsidRPr="009A3EF5">
              <w:rPr>
                <w:rFonts w:hint="eastAsia"/>
              </w:rPr>
              <w:t>10</w:t>
            </w:r>
            <w:r w:rsidRPr="009A3EF5">
              <w:rPr>
                <w:rFonts w:hint="eastAsia"/>
              </w:rPr>
              <w:t>年（从申请日开始）</w:t>
            </w:r>
          </w:p>
        </w:tc>
      </w:tr>
      <w:tr w:rsidR="00E502E2" w:rsidRPr="009A3EF5" w14:paraId="2737363D" w14:textId="77777777" w:rsidTr="006F0450">
        <w:trPr>
          <w:trHeight w:val="23"/>
        </w:trPr>
        <w:tc>
          <w:tcPr>
            <w:tcW w:w="2679" w:type="pct"/>
            <w:gridSpan w:val="2"/>
            <w:vAlign w:val="center"/>
            <w:hideMark/>
          </w:tcPr>
          <w:p w14:paraId="59354DC7" w14:textId="77777777" w:rsidR="00E502E2" w:rsidRPr="009A3EF5" w:rsidRDefault="00E502E2" w:rsidP="006F0450">
            <w:pPr>
              <w:pStyle w:val="aa"/>
            </w:pPr>
            <w:r w:rsidRPr="009A3EF5">
              <w:rPr>
                <w:rFonts w:hint="eastAsia"/>
              </w:rPr>
              <w:t>商业秘密</w:t>
            </w:r>
          </w:p>
        </w:tc>
        <w:tc>
          <w:tcPr>
            <w:tcW w:w="2321" w:type="pct"/>
            <w:vAlign w:val="center"/>
            <w:hideMark/>
          </w:tcPr>
          <w:p w14:paraId="6CF5A7E7" w14:textId="77777777" w:rsidR="00E502E2" w:rsidRPr="009A3EF5" w:rsidRDefault="00E502E2" w:rsidP="006F0450">
            <w:pPr>
              <w:pStyle w:val="aa"/>
            </w:pPr>
            <w:r w:rsidRPr="009A3EF5">
              <w:rPr>
                <w:rFonts w:hint="eastAsia"/>
              </w:rPr>
              <w:t>不确定，公开后公众可用</w:t>
            </w:r>
          </w:p>
        </w:tc>
      </w:tr>
    </w:tbl>
    <w:p w14:paraId="166FF5CE" w14:textId="7D9A74E1" w:rsidR="00A83D7B" w:rsidRPr="00C91120" w:rsidRDefault="00D80682" w:rsidP="007F5CE8">
      <w:pPr>
        <w:ind w:firstLine="420"/>
      </w:pPr>
      <w:r w:rsidRPr="00C91120">
        <w:t>【备考点拨】</w:t>
      </w:r>
    </w:p>
    <w:p w14:paraId="6035ADD6" w14:textId="77777777" w:rsidR="00A83D7B" w:rsidRPr="00C91120" w:rsidRDefault="00A83D7B" w:rsidP="007F5CE8">
      <w:pPr>
        <w:ind w:firstLine="420"/>
      </w:pPr>
      <w:r w:rsidRPr="00C91120">
        <w:rPr>
          <w:rFonts w:hint="eastAsia"/>
        </w:rPr>
        <w:t>1</w:t>
      </w:r>
      <w:r w:rsidRPr="00C91120">
        <w:rPr>
          <w:rFonts w:hint="eastAsia"/>
        </w:rPr>
        <w:t>、掌握著作权法、计算机保护条例（软件著作权法）、专利法、商标法、反不正当竞争法的保护对象和范围；</w:t>
      </w:r>
    </w:p>
    <w:p w14:paraId="065AC7F5" w14:textId="77777777" w:rsidR="00A83D7B" w:rsidRPr="00C91120" w:rsidRDefault="00A83D7B" w:rsidP="007F5CE8">
      <w:pPr>
        <w:ind w:firstLine="420"/>
      </w:pPr>
      <w:r w:rsidRPr="00C91120">
        <w:rPr>
          <w:rFonts w:hint="eastAsia"/>
        </w:rPr>
        <w:t>2</w:t>
      </w:r>
      <w:r w:rsidRPr="00C91120">
        <w:rPr>
          <w:rFonts w:hint="eastAsia"/>
        </w:rPr>
        <w:t>、掌握著作权、软件著作权、专利权、商标权、商业秘密权的定义和保护期限。</w:t>
      </w:r>
    </w:p>
    <w:p w14:paraId="63B5B3FB" w14:textId="77777777" w:rsidR="00A83D7B" w:rsidRPr="00C91120" w:rsidRDefault="00A83D7B" w:rsidP="008D2842">
      <w:pPr>
        <w:pStyle w:val="3"/>
      </w:pPr>
      <w:bookmarkStart w:id="653" w:name="_Toc74672662"/>
      <w:r w:rsidRPr="00C91120">
        <w:rPr>
          <w:rFonts w:hint="eastAsia"/>
        </w:rPr>
        <w:t>2.</w:t>
      </w:r>
      <w:r w:rsidRPr="00C91120">
        <w:t xml:space="preserve">2 </w:t>
      </w:r>
      <w:r w:rsidRPr="00C91120">
        <w:t>知识产权人确定（</w:t>
      </w:r>
      <w:r w:rsidRPr="00C91120">
        <w:rPr>
          <w:rFonts w:hint="eastAsia"/>
        </w:rPr>
        <w:t>★★★</w:t>
      </w:r>
      <w:r w:rsidRPr="00C91120">
        <w:t>）</w:t>
      </w:r>
      <w:bookmarkEnd w:id="653"/>
    </w:p>
    <w:p w14:paraId="4CC683F1" w14:textId="77777777" w:rsidR="00A83D7B" w:rsidRPr="00C91120" w:rsidRDefault="00A83D7B" w:rsidP="007F5CE8">
      <w:pPr>
        <w:ind w:firstLine="420"/>
      </w:pPr>
      <w:r w:rsidRPr="00C91120">
        <w:t>【考法分析】</w:t>
      </w:r>
    </w:p>
    <w:p w14:paraId="76C093A2" w14:textId="77777777" w:rsidR="00A83D7B" w:rsidRPr="00C91120" w:rsidRDefault="00A83D7B" w:rsidP="007F5CE8">
      <w:pPr>
        <w:ind w:firstLine="420"/>
      </w:pPr>
      <w:r w:rsidRPr="00C91120">
        <w:t>1</w:t>
      </w:r>
      <w:r w:rsidRPr="00C91120">
        <w:t>、本知识点的主要考查形式是：给定描述判断其正误。</w:t>
      </w:r>
    </w:p>
    <w:p w14:paraId="54EC9AF2" w14:textId="04410138" w:rsidR="00A83D7B" w:rsidRPr="00C91120" w:rsidRDefault="00D80682" w:rsidP="007F5CE8">
      <w:pPr>
        <w:ind w:firstLine="420"/>
      </w:pPr>
      <w:r w:rsidRPr="00C91120">
        <w:t>【要点分析】</w:t>
      </w:r>
    </w:p>
    <w:tbl>
      <w:tblPr>
        <w:tblStyle w:val="a7"/>
        <w:tblW w:w="5000" w:type="pct"/>
        <w:tblLook w:val="0600" w:firstRow="0" w:lastRow="0" w:firstColumn="0" w:lastColumn="0" w:noHBand="1" w:noVBand="1"/>
      </w:tblPr>
      <w:tblGrid>
        <w:gridCol w:w="704"/>
        <w:gridCol w:w="704"/>
        <w:gridCol w:w="4203"/>
        <w:gridCol w:w="2316"/>
      </w:tblGrid>
      <w:tr w:rsidR="00E502E2" w:rsidRPr="009A3EF5" w14:paraId="4C461DC1" w14:textId="77777777" w:rsidTr="006F0450">
        <w:trPr>
          <w:trHeight w:val="23"/>
        </w:trPr>
        <w:tc>
          <w:tcPr>
            <w:tcW w:w="888" w:type="pct"/>
            <w:gridSpan w:val="2"/>
            <w:vAlign w:val="center"/>
            <w:hideMark/>
          </w:tcPr>
          <w:p w14:paraId="088F2D7A" w14:textId="77777777" w:rsidR="00E502E2" w:rsidRPr="009A3EF5" w:rsidRDefault="00E502E2" w:rsidP="006F0450">
            <w:pPr>
              <w:pStyle w:val="aa"/>
            </w:pPr>
            <w:r w:rsidRPr="009A3EF5">
              <w:rPr>
                <w:rFonts w:hint="eastAsia"/>
              </w:rPr>
              <w:t>情况说明</w:t>
            </w:r>
          </w:p>
        </w:tc>
        <w:tc>
          <w:tcPr>
            <w:tcW w:w="2651" w:type="pct"/>
            <w:vAlign w:val="center"/>
            <w:hideMark/>
          </w:tcPr>
          <w:p w14:paraId="77D04548" w14:textId="77777777" w:rsidR="00E502E2" w:rsidRPr="009A3EF5" w:rsidRDefault="00E502E2" w:rsidP="006F0450">
            <w:pPr>
              <w:pStyle w:val="aa"/>
            </w:pPr>
            <w:r w:rsidRPr="009A3EF5">
              <w:rPr>
                <w:rFonts w:hint="eastAsia"/>
              </w:rPr>
              <w:t>判断说明</w:t>
            </w:r>
          </w:p>
        </w:tc>
        <w:tc>
          <w:tcPr>
            <w:tcW w:w="1461" w:type="pct"/>
            <w:vAlign w:val="center"/>
            <w:hideMark/>
          </w:tcPr>
          <w:p w14:paraId="0BFEE28E" w14:textId="77777777" w:rsidR="00E502E2" w:rsidRPr="009A3EF5" w:rsidRDefault="00E502E2" w:rsidP="006F0450">
            <w:pPr>
              <w:pStyle w:val="aa"/>
            </w:pPr>
            <w:r w:rsidRPr="009A3EF5">
              <w:rPr>
                <w:rFonts w:hint="eastAsia"/>
              </w:rPr>
              <w:t>归属</w:t>
            </w:r>
          </w:p>
        </w:tc>
      </w:tr>
      <w:tr w:rsidR="00E502E2" w:rsidRPr="009A3EF5" w14:paraId="067F28BB" w14:textId="77777777" w:rsidTr="006F0450">
        <w:trPr>
          <w:trHeight w:val="23"/>
        </w:trPr>
        <w:tc>
          <w:tcPr>
            <w:tcW w:w="444" w:type="pct"/>
            <w:vMerge w:val="restart"/>
            <w:vAlign w:val="center"/>
            <w:hideMark/>
          </w:tcPr>
          <w:p w14:paraId="38F0497C" w14:textId="77777777" w:rsidR="00E502E2" w:rsidRPr="009A3EF5" w:rsidRDefault="00E502E2" w:rsidP="006F0450">
            <w:pPr>
              <w:pStyle w:val="aa"/>
            </w:pPr>
            <w:r w:rsidRPr="009A3EF5">
              <w:rPr>
                <w:rFonts w:hint="eastAsia"/>
              </w:rPr>
              <w:t>作品</w:t>
            </w:r>
          </w:p>
        </w:tc>
        <w:tc>
          <w:tcPr>
            <w:tcW w:w="444" w:type="pct"/>
            <w:vMerge w:val="restart"/>
            <w:vAlign w:val="center"/>
            <w:hideMark/>
          </w:tcPr>
          <w:p w14:paraId="753FE1C0" w14:textId="77777777" w:rsidR="00E502E2" w:rsidRPr="009A3EF5" w:rsidRDefault="00E502E2" w:rsidP="006F0450">
            <w:pPr>
              <w:pStyle w:val="aa"/>
            </w:pPr>
            <w:r w:rsidRPr="009A3EF5">
              <w:rPr>
                <w:rFonts w:hint="eastAsia"/>
              </w:rPr>
              <w:t>职务</w:t>
            </w:r>
          </w:p>
          <w:p w14:paraId="2EC47C6F" w14:textId="77777777" w:rsidR="00E502E2" w:rsidRPr="009A3EF5" w:rsidRDefault="00E502E2" w:rsidP="006F0450">
            <w:pPr>
              <w:pStyle w:val="aa"/>
            </w:pPr>
            <w:r w:rsidRPr="009A3EF5">
              <w:rPr>
                <w:rFonts w:hint="eastAsia"/>
              </w:rPr>
              <w:t>作品</w:t>
            </w:r>
          </w:p>
        </w:tc>
        <w:tc>
          <w:tcPr>
            <w:tcW w:w="2651" w:type="pct"/>
            <w:vAlign w:val="center"/>
            <w:hideMark/>
          </w:tcPr>
          <w:p w14:paraId="42E68790" w14:textId="77777777" w:rsidR="00E502E2" w:rsidRPr="009A3EF5" w:rsidRDefault="00E502E2" w:rsidP="006F0450">
            <w:pPr>
              <w:pStyle w:val="aa"/>
            </w:pPr>
            <w:r w:rsidRPr="009A3EF5">
              <w:rPr>
                <w:rFonts w:hint="eastAsia"/>
              </w:rPr>
              <w:t>利用单位的物质技术条件进行创作，并由单位承担责任的</w:t>
            </w:r>
          </w:p>
        </w:tc>
        <w:tc>
          <w:tcPr>
            <w:tcW w:w="1461" w:type="pct"/>
            <w:vAlign w:val="center"/>
            <w:hideMark/>
          </w:tcPr>
          <w:p w14:paraId="20EB85F7" w14:textId="77777777" w:rsidR="00E502E2" w:rsidRPr="009A3EF5" w:rsidRDefault="00E502E2" w:rsidP="006F0450">
            <w:pPr>
              <w:pStyle w:val="aa"/>
            </w:pPr>
            <w:r w:rsidRPr="009A3EF5">
              <w:rPr>
                <w:rFonts w:hint="eastAsia"/>
              </w:rPr>
              <w:t>除署名权外其他著作权归单位</w:t>
            </w:r>
          </w:p>
        </w:tc>
      </w:tr>
      <w:tr w:rsidR="00E502E2" w:rsidRPr="009A3EF5" w14:paraId="7160E777" w14:textId="77777777" w:rsidTr="006F0450">
        <w:trPr>
          <w:trHeight w:val="23"/>
        </w:trPr>
        <w:tc>
          <w:tcPr>
            <w:tcW w:w="444" w:type="pct"/>
            <w:vMerge/>
            <w:vAlign w:val="center"/>
            <w:hideMark/>
          </w:tcPr>
          <w:p w14:paraId="574A32CC" w14:textId="77777777" w:rsidR="00E502E2" w:rsidRPr="009A3EF5" w:rsidRDefault="00E502E2" w:rsidP="006F0450">
            <w:pPr>
              <w:pStyle w:val="aa"/>
            </w:pPr>
          </w:p>
        </w:tc>
        <w:tc>
          <w:tcPr>
            <w:tcW w:w="444" w:type="pct"/>
            <w:vMerge/>
            <w:vAlign w:val="center"/>
            <w:hideMark/>
          </w:tcPr>
          <w:p w14:paraId="548BA409" w14:textId="77777777" w:rsidR="00E502E2" w:rsidRPr="009A3EF5" w:rsidRDefault="00E502E2" w:rsidP="006F0450">
            <w:pPr>
              <w:pStyle w:val="aa"/>
            </w:pPr>
          </w:p>
        </w:tc>
        <w:tc>
          <w:tcPr>
            <w:tcW w:w="2651" w:type="pct"/>
            <w:vAlign w:val="center"/>
            <w:hideMark/>
          </w:tcPr>
          <w:p w14:paraId="0C20C4A4" w14:textId="77777777" w:rsidR="00E502E2" w:rsidRPr="009A3EF5" w:rsidRDefault="00E502E2" w:rsidP="006F0450">
            <w:pPr>
              <w:pStyle w:val="aa"/>
            </w:pPr>
            <w:r w:rsidRPr="009A3EF5">
              <w:rPr>
                <w:rFonts w:hint="eastAsia"/>
              </w:rPr>
              <w:t>有合同约定，其著作权属于单位</w:t>
            </w:r>
          </w:p>
        </w:tc>
        <w:tc>
          <w:tcPr>
            <w:tcW w:w="1461" w:type="pct"/>
            <w:vAlign w:val="center"/>
            <w:hideMark/>
          </w:tcPr>
          <w:p w14:paraId="6024731C" w14:textId="77777777" w:rsidR="00E502E2" w:rsidRPr="009A3EF5" w:rsidRDefault="00E502E2" w:rsidP="006F0450">
            <w:pPr>
              <w:pStyle w:val="aa"/>
            </w:pPr>
            <w:r w:rsidRPr="009A3EF5">
              <w:rPr>
                <w:rFonts w:hint="eastAsia"/>
              </w:rPr>
              <w:t>除署名权外其他著作权归单位</w:t>
            </w:r>
          </w:p>
        </w:tc>
      </w:tr>
      <w:tr w:rsidR="00E502E2" w:rsidRPr="009A3EF5" w14:paraId="565EEC2F" w14:textId="77777777" w:rsidTr="006F0450">
        <w:trPr>
          <w:trHeight w:val="23"/>
        </w:trPr>
        <w:tc>
          <w:tcPr>
            <w:tcW w:w="444" w:type="pct"/>
            <w:vMerge/>
            <w:vAlign w:val="center"/>
            <w:hideMark/>
          </w:tcPr>
          <w:p w14:paraId="2D9CA875" w14:textId="77777777" w:rsidR="00E502E2" w:rsidRPr="009A3EF5" w:rsidRDefault="00E502E2" w:rsidP="006F0450">
            <w:pPr>
              <w:pStyle w:val="aa"/>
            </w:pPr>
          </w:p>
        </w:tc>
        <w:tc>
          <w:tcPr>
            <w:tcW w:w="444" w:type="pct"/>
            <w:vMerge/>
            <w:vAlign w:val="center"/>
            <w:hideMark/>
          </w:tcPr>
          <w:p w14:paraId="6DF75D74" w14:textId="77777777" w:rsidR="00E502E2" w:rsidRPr="009A3EF5" w:rsidRDefault="00E502E2" w:rsidP="006F0450">
            <w:pPr>
              <w:pStyle w:val="aa"/>
            </w:pPr>
          </w:p>
        </w:tc>
        <w:tc>
          <w:tcPr>
            <w:tcW w:w="2651" w:type="pct"/>
            <w:vAlign w:val="center"/>
            <w:hideMark/>
          </w:tcPr>
          <w:p w14:paraId="45C919E2" w14:textId="77777777" w:rsidR="00E502E2" w:rsidRPr="009A3EF5" w:rsidRDefault="00E502E2" w:rsidP="006F0450">
            <w:pPr>
              <w:pStyle w:val="aa"/>
            </w:pPr>
            <w:r w:rsidRPr="009A3EF5">
              <w:rPr>
                <w:rFonts w:hint="eastAsia"/>
              </w:rPr>
              <w:t>其他</w:t>
            </w:r>
          </w:p>
        </w:tc>
        <w:tc>
          <w:tcPr>
            <w:tcW w:w="1461" w:type="pct"/>
            <w:vAlign w:val="center"/>
            <w:hideMark/>
          </w:tcPr>
          <w:p w14:paraId="4EF2DEEC" w14:textId="77777777" w:rsidR="00E502E2" w:rsidRPr="009A3EF5" w:rsidRDefault="00E502E2" w:rsidP="006F0450">
            <w:pPr>
              <w:pStyle w:val="aa"/>
            </w:pPr>
            <w:r w:rsidRPr="009A3EF5">
              <w:rPr>
                <w:rFonts w:hint="eastAsia"/>
              </w:rPr>
              <w:t>作者拥有著作权，单位有权在业务范围内优先使用</w:t>
            </w:r>
          </w:p>
        </w:tc>
      </w:tr>
      <w:tr w:rsidR="00E502E2" w:rsidRPr="009A3EF5" w14:paraId="314B79B9" w14:textId="77777777" w:rsidTr="006F0450">
        <w:trPr>
          <w:trHeight w:val="23"/>
        </w:trPr>
        <w:tc>
          <w:tcPr>
            <w:tcW w:w="444" w:type="pct"/>
            <w:vMerge w:val="restart"/>
            <w:vAlign w:val="center"/>
            <w:hideMark/>
          </w:tcPr>
          <w:p w14:paraId="1297A8DC" w14:textId="77777777" w:rsidR="00E502E2" w:rsidRPr="009A3EF5" w:rsidRDefault="00E502E2" w:rsidP="006F0450">
            <w:pPr>
              <w:pStyle w:val="aa"/>
            </w:pPr>
            <w:r w:rsidRPr="009A3EF5">
              <w:rPr>
                <w:rFonts w:hint="eastAsia"/>
              </w:rPr>
              <w:t>软件</w:t>
            </w:r>
          </w:p>
        </w:tc>
        <w:tc>
          <w:tcPr>
            <w:tcW w:w="444" w:type="pct"/>
            <w:vMerge w:val="restart"/>
            <w:vAlign w:val="center"/>
            <w:hideMark/>
          </w:tcPr>
          <w:p w14:paraId="5F35B4F8" w14:textId="77777777" w:rsidR="00E502E2" w:rsidRPr="009A3EF5" w:rsidRDefault="00E502E2" w:rsidP="006F0450">
            <w:pPr>
              <w:pStyle w:val="aa"/>
            </w:pPr>
            <w:r w:rsidRPr="009A3EF5">
              <w:rPr>
                <w:rFonts w:hint="eastAsia"/>
              </w:rPr>
              <w:t>职务</w:t>
            </w:r>
          </w:p>
          <w:p w14:paraId="2A6C7F03" w14:textId="77777777" w:rsidR="00E502E2" w:rsidRPr="009A3EF5" w:rsidRDefault="00E502E2" w:rsidP="006F0450">
            <w:pPr>
              <w:pStyle w:val="aa"/>
            </w:pPr>
            <w:r w:rsidRPr="009A3EF5">
              <w:rPr>
                <w:rFonts w:hint="eastAsia"/>
              </w:rPr>
              <w:t>作品</w:t>
            </w:r>
          </w:p>
        </w:tc>
        <w:tc>
          <w:tcPr>
            <w:tcW w:w="2651" w:type="pct"/>
            <w:vAlign w:val="center"/>
            <w:hideMark/>
          </w:tcPr>
          <w:p w14:paraId="1F5165AA" w14:textId="77777777" w:rsidR="00E502E2" w:rsidRPr="009A3EF5" w:rsidRDefault="00E502E2" w:rsidP="006F0450">
            <w:pPr>
              <w:pStyle w:val="aa"/>
            </w:pPr>
            <w:r w:rsidRPr="009A3EF5">
              <w:rPr>
                <w:rFonts w:hint="eastAsia"/>
              </w:rPr>
              <w:t>属于本职工作中明确规定的开发目标</w:t>
            </w:r>
          </w:p>
        </w:tc>
        <w:tc>
          <w:tcPr>
            <w:tcW w:w="1461" w:type="pct"/>
            <w:vAlign w:val="center"/>
            <w:hideMark/>
          </w:tcPr>
          <w:p w14:paraId="10B600DB" w14:textId="77777777" w:rsidR="00E502E2" w:rsidRPr="009A3EF5" w:rsidRDefault="00E502E2" w:rsidP="006F0450">
            <w:pPr>
              <w:pStyle w:val="aa"/>
            </w:pPr>
            <w:r w:rsidRPr="009A3EF5">
              <w:rPr>
                <w:rFonts w:hint="eastAsia"/>
              </w:rPr>
              <w:t>单位享有著作权</w:t>
            </w:r>
          </w:p>
        </w:tc>
      </w:tr>
      <w:tr w:rsidR="00E502E2" w:rsidRPr="009A3EF5" w14:paraId="76C54376" w14:textId="77777777" w:rsidTr="006F0450">
        <w:trPr>
          <w:trHeight w:val="23"/>
        </w:trPr>
        <w:tc>
          <w:tcPr>
            <w:tcW w:w="444" w:type="pct"/>
            <w:vMerge/>
            <w:vAlign w:val="center"/>
            <w:hideMark/>
          </w:tcPr>
          <w:p w14:paraId="37896F78" w14:textId="77777777" w:rsidR="00E502E2" w:rsidRPr="009A3EF5" w:rsidRDefault="00E502E2" w:rsidP="006F0450">
            <w:pPr>
              <w:pStyle w:val="aa"/>
            </w:pPr>
          </w:p>
        </w:tc>
        <w:tc>
          <w:tcPr>
            <w:tcW w:w="444" w:type="pct"/>
            <w:vMerge/>
            <w:vAlign w:val="center"/>
            <w:hideMark/>
          </w:tcPr>
          <w:p w14:paraId="2E863074" w14:textId="77777777" w:rsidR="00E502E2" w:rsidRPr="009A3EF5" w:rsidRDefault="00E502E2" w:rsidP="006F0450">
            <w:pPr>
              <w:pStyle w:val="aa"/>
            </w:pPr>
          </w:p>
        </w:tc>
        <w:tc>
          <w:tcPr>
            <w:tcW w:w="2651" w:type="pct"/>
            <w:vAlign w:val="center"/>
            <w:hideMark/>
          </w:tcPr>
          <w:p w14:paraId="6CFD8E28" w14:textId="77777777" w:rsidR="00E502E2" w:rsidRPr="009A3EF5" w:rsidRDefault="00E502E2" w:rsidP="006F0450">
            <w:pPr>
              <w:pStyle w:val="aa"/>
            </w:pPr>
            <w:r w:rsidRPr="009A3EF5">
              <w:rPr>
                <w:rFonts w:hint="eastAsia"/>
              </w:rPr>
              <w:t>属于从事本职工作活动的结果</w:t>
            </w:r>
          </w:p>
        </w:tc>
        <w:tc>
          <w:tcPr>
            <w:tcW w:w="1461" w:type="pct"/>
            <w:vAlign w:val="center"/>
            <w:hideMark/>
          </w:tcPr>
          <w:p w14:paraId="56438153" w14:textId="77777777" w:rsidR="00E502E2" w:rsidRPr="009A3EF5" w:rsidRDefault="00E502E2" w:rsidP="006F0450">
            <w:pPr>
              <w:pStyle w:val="aa"/>
            </w:pPr>
            <w:r w:rsidRPr="009A3EF5">
              <w:rPr>
                <w:rFonts w:hint="eastAsia"/>
              </w:rPr>
              <w:t>单位享有著作权</w:t>
            </w:r>
          </w:p>
        </w:tc>
      </w:tr>
      <w:tr w:rsidR="00E502E2" w:rsidRPr="009A3EF5" w14:paraId="178B8702" w14:textId="77777777" w:rsidTr="006F0450">
        <w:trPr>
          <w:trHeight w:val="23"/>
        </w:trPr>
        <w:tc>
          <w:tcPr>
            <w:tcW w:w="444" w:type="pct"/>
            <w:vMerge/>
            <w:vAlign w:val="center"/>
            <w:hideMark/>
          </w:tcPr>
          <w:p w14:paraId="08B9FECE" w14:textId="77777777" w:rsidR="00E502E2" w:rsidRPr="009A3EF5" w:rsidRDefault="00E502E2" w:rsidP="006F0450">
            <w:pPr>
              <w:pStyle w:val="aa"/>
            </w:pPr>
          </w:p>
        </w:tc>
        <w:tc>
          <w:tcPr>
            <w:tcW w:w="444" w:type="pct"/>
            <w:vMerge/>
            <w:vAlign w:val="center"/>
            <w:hideMark/>
          </w:tcPr>
          <w:p w14:paraId="6270DEE7" w14:textId="77777777" w:rsidR="00E502E2" w:rsidRPr="009A3EF5" w:rsidRDefault="00E502E2" w:rsidP="006F0450">
            <w:pPr>
              <w:pStyle w:val="aa"/>
            </w:pPr>
          </w:p>
        </w:tc>
        <w:tc>
          <w:tcPr>
            <w:tcW w:w="2651" w:type="pct"/>
            <w:vAlign w:val="center"/>
            <w:hideMark/>
          </w:tcPr>
          <w:p w14:paraId="1F243B5B" w14:textId="77777777" w:rsidR="00E502E2" w:rsidRPr="009A3EF5" w:rsidRDefault="00E502E2" w:rsidP="006F0450">
            <w:pPr>
              <w:pStyle w:val="aa"/>
            </w:pPr>
            <w:r w:rsidRPr="009A3EF5">
              <w:rPr>
                <w:rFonts w:hint="eastAsia"/>
              </w:rPr>
              <w:t>使用了单位资金、专用设备、未公开的信息等物质、技术条件，并由单位或组织承担责任的软件</w:t>
            </w:r>
          </w:p>
        </w:tc>
        <w:tc>
          <w:tcPr>
            <w:tcW w:w="1461" w:type="pct"/>
            <w:vAlign w:val="center"/>
            <w:hideMark/>
          </w:tcPr>
          <w:p w14:paraId="4C05DA10" w14:textId="77777777" w:rsidR="00E502E2" w:rsidRPr="009A3EF5" w:rsidRDefault="00E502E2" w:rsidP="006F0450">
            <w:pPr>
              <w:pStyle w:val="aa"/>
            </w:pPr>
            <w:r w:rsidRPr="009A3EF5">
              <w:rPr>
                <w:rFonts w:hint="eastAsia"/>
              </w:rPr>
              <w:t>单位享有著作权</w:t>
            </w:r>
          </w:p>
        </w:tc>
      </w:tr>
      <w:tr w:rsidR="00E502E2" w:rsidRPr="009A3EF5" w14:paraId="6AA5BD92" w14:textId="77777777" w:rsidTr="006F0450">
        <w:trPr>
          <w:trHeight w:val="23"/>
        </w:trPr>
        <w:tc>
          <w:tcPr>
            <w:tcW w:w="444" w:type="pct"/>
            <w:vMerge w:val="restart"/>
            <w:vAlign w:val="center"/>
            <w:hideMark/>
          </w:tcPr>
          <w:p w14:paraId="5EC7207B" w14:textId="77777777" w:rsidR="00E502E2" w:rsidRPr="009A3EF5" w:rsidRDefault="00E502E2" w:rsidP="006F0450">
            <w:pPr>
              <w:pStyle w:val="aa"/>
            </w:pPr>
            <w:r w:rsidRPr="009A3EF5">
              <w:rPr>
                <w:rFonts w:hint="eastAsia"/>
              </w:rPr>
              <w:t>专利权</w:t>
            </w:r>
          </w:p>
        </w:tc>
        <w:tc>
          <w:tcPr>
            <w:tcW w:w="444" w:type="pct"/>
            <w:vMerge w:val="restart"/>
            <w:vAlign w:val="center"/>
            <w:hideMark/>
          </w:tcPr>
          <w:p w14:paraId="1835F6D6" w14:textId="77777777" w:rsidR="00E502E2" w:rsidRPr="009A3EF5" w:rsidRDefault="00E502E2" w:rsidP="006F0450">
            <w:pPr>
              <w:pStyle w:val="aa"/>
            </w:pPr>
            <w:r w:rsidRPr="009A3EF5">
              <w:rPr>
                <w:rFonts w:hint="eastAsia"/>
              </w:rPr>
              <w:t>职务</w:t>
            </w:r>
          </w:p>
          <w:p w14:paraId="694B35A6" w14:textId="77777777" w:rsidR="00E502E2" w:rsidRPr="009A3EF5" w:rsidRDefault="00E502E2" w:rsidP="006F0450">
            <w:pPr>
              <w:pStyle w:val="aa"/>
            </w:pPr>
            <w:r w:rsidRPr="009A3EF5">
              <w:rPr>
                <w:rFonts w:hint="eastAsia"/>
              </w:rPr>
              <w:t>作品</w:t>
            </w:r>
          </w:p>
        </w:tc>
        <w:tc>
          <w:tcPr>
            <w:tcW w:w="2651" w:type="pct"/>
            <w:vAlign w:val="center"/>
            <w:hideMark/>
          </w:tcPr>
          <w:p w14:paraId="05560D35" w14:textId="77777777" w:rsidR="00E502E2" w:rsidRPr="009A3EF5" w:rsidRDefault="00E502E2" w:rsidP="006F0450">
            <w:pPr>
              <w:pStyle w:val="aa"/>
            </w:pPr>
            <w:r w:rsidRPr="009A3EF5">
              <w:rPr>
                <w:rFonts w:hint="eastAsia"/>
              </w:rPr>
              <w:t>本职工作中作出的发明创造</w:t>
            </w:r>
          </w:p>
        </w:tc>
        <w:tc>
          <w:tcPr>
            <w:tcW w:w="1461" w:type="pct"/>
            <w:vAlign w:val="center"/>
            <w:hideMark/>
          </w:tcPr>
          <w:p w14:paraId="51454CF2" w14:textId="77777777" w:rsidR="00E502E2" w:rsidRPr="009A3EF5" w:rsidRDefault="00E502E2" w:rsidP="006F0450">
            <w:pPr>
              <w:pStyle w:val="aa"/>
            </w:pPr>
            <w:r w:rsidRPr="009A3EF5">
              <w:rPr>
                <w:rFonts w:hint="eastAsia"/>
              </w:rPr>
              <w:t>单位享有专利</w:t>
            </w:r>
          </w:p>
        </w:tc>
      </w:tr>
      <w:tr w:rsidR="00E502E2" w:rsidRPr="009A3EF5" w14:paraId="7BBFFCE8" w14:textId="77777777" w:rsidTr="006F0450">
        <w:trPr>
          <w:trHeight w:val="23"/>
        </w:trPr>
        <w:tc>
          <w:tcPr>
            <w:tcW w:w="444" w:type="pct"/>
            <w:vMerge/>
            <w:vAlign w:val="center"/>
            <w:hideMark/>
          </w:tcPr>
          <w:p w14:paraId="73668C30" w14:textId="77777777" w:rsidR="00E502E2" w:rsidRPr="009A3EF5" w:rsidRDefault="00E502E2" w:rsidP="006F0450">
            <w:pPr>
              <w:pStyle w:val="aa"/>
            </w:pPr>
          </w:p>
        </w:tc>
        <w:tc>
          <w:tcPr>
            <w:tcW w:w="444" w:type="pct"/>
            <w:vMerge/>
            <w:vAlign w:val="center"/>
            <w:hideMark/>
          </w:tcPr>
          <w:p w14:paraId="401CFAD5" w14:textId="77777777" w:rsidR="00E502E2" w:rsidRPr="009A3EF5" w:rsidRDefault="00E502E2" w:rsidP="006F0450">
            <w:pPr>
              <w:pStyle w:val="aa"/>
            </w:pPr>
          </w:p>
        </w:tc>
        <w:tc>
          <w:tcPr>
            <w:tcW w:w="2651" w:type="pct"/>
            <w:vAlign w:val="center"/>
            <w:hideMark/>
          </w:tcPr>
          <w:p w14:paraId="32CF9EB6" w14:textId="77777777" w:rsidR="00E502E2" w:rsidRPr="009A3EF5" w:rsidRDefault="00E502E2" w:rsidP="006F0450">
            <w:pPr>
              <w:pStyle w:val="aa"/>
            </w:pPr>
            <w:r w:rsidRPr="009A3EF5">
              <w:rPr>
                <w:rFonts w:hint="eastAsia"/>
              </w:rPr>
              <w:t>履行本单位交付的本职工作之外的任务所作出的发明创造</w:t>
            </w:r>
          </w:p>
        </w:tc>
        <w:tc>
          <w:tcPr>
            <w:tcW w:w="1461" w:type="pct"/>
            <w:vAlign w:val="center"/>
            <w:hideMark/>
          </w:tcPr>
          <w:p w14:paraId="62088415" w14:textId="77777777" w:rsidR="00E502E2" w:rsidRPr="009A3EF5" w:rsidRDefault="00E502E2" w:rsidP="006F0450">
            <w:pPr>
              <w:pStyle w:val="aa"/>
            </w:pPr>
            <w:r w:rsidRPr="009A3EF5">
              <w:rPr>
                <w:rFonts w:hint="eastAsia"/>
              </w:rPr>
              <w:t>单位享有专利</w:t>
            </w:r>
          </w:p>
        </w:tc>
      </w:tr>
      <w:tr w:rsidR="00E502E2" w:rsidRPr="009A3EF5" w14:paraId="7AC7290C" w14:textId="77777777" w:rsidTr="006F0450">
        <w:trPr>
          <w:trHeight w:val="23"/>
        </w:trPr>
        <w:tc>
          <w:tcPr>
            <w:tcW w:w="444" w:type="pct"/>
            <w:vMerge/>
            <w:vAlign w:val="center"/>
            <w:hideMark/>
          </w:tcPr>
          <w:p w14:paraId="0F5643F9" w14:textId="77777777" w:rsidR="00E502E2" w:rsidRPr="009A3EF5" w:rsidRDefault="00E502E2" w:rsidP="006F0450">
            <w:pPr>
              <w:pStyle w:val="aa"/>
            </w:pPr>
          </w:p>
        </w:tc>
        <w:tc>
          <w:tcPr>
            <w:tcW w:w="444" w:type="pct"/>
            <w:vMerge/>
            <w:vAlign w:val="center"/>
            <w:hideMark/>
          </w:tcPr>
          <w:p w14:paraId="7B7A6C50" w14:textId="77777777" w:rsidR="00E502E2" w:rsidRPr="009A3EF5" w:rsidRDefault="00E502E2" w:rsidP="006F0450">
            <w:pPr>
              <w:pStyle w:val="aa"/>
            </w:pPr>
          </w:p>
        </w:tc>
        <w:tc>
          <w:tcPr>
            <w:tcW w:w="2651" w:type="pct"/>
            <w:vAlign w:val="center"/>
            <w:hideMark/>
          </w:tcPr>
          <w:p w14:paraId="229A367F" w14:textId="77777777" w:rsidR="00E502E2" w:rsidRPr="009A3EF5" w:rsidRDefault="00E502E2" w:rsidP="006F0450">
            <w:pPr>
              <w:pStyle w:val="aa"/>
            </w:pPr>
            <w:r w:rsidRPr="009A3EF5">
              <w:rPr>
                <w:rFonts w:hint="eastAsia"/>
              </w:rPr>
              <w:t>离职、退休或调动工作后</w:t>
            </w:r>
            <w:r w:rsidRPr="009A3EF5">
              <w:rPr>
                <w:rFonts w:hint="eastAsia"/>
              </w:rPr>
              <w:t>1</w:t>
            </w:r>
            <w:r w:rsidRPr="009A3EF5">
              <w:rPr>
                <w:rFonts w:hint="eastAsia"/>
              </w:rPr>
              <w:t>年内，与原单位工作相关</w:t>
            </w:r>
          </w:p>
        </w:tc>
        <w:tc>
          <w:tcPr>
            <w:tcW w:w="1461" w:type="pct"/>
            <w:vAlign w:val="center"/>
            <w:hideMark/>
          </w:tcPr>
          <w:p w14:paraId="11295C50" w14:textId="77777777" w:rsidR="00E502E2" w:rsidRPr="009A3EF5" w:rsidRDefault="00E502E2" w:rsidP="006F0450">
            <w:pPr>
              <w:pStyle w:val="aa"/>
            </w:pPr>
            <w:r w:rsidRPr="009A3EF5">
              <w:rPr>
                <w:rFonts w:hint="eastAsia"/>
              </w:rPr>
              <w:t>单位享有专利</w:t>
            </w:r>
          </w:p>
        </w:tc>
      </w:tr>
    </w:tbl>
    <w:p w14:paraId="140121BD" w14:textId="6140A88E" w:rsidR="00A83D7B" w:rsidRPr="00C91120" w:rsidRDefault="00A83D7B" w:rsidP="007F5CE8">
      <w:pPr>
        <w:ind w:firstLine="420"/>
      </w:pPr>
    </w:p>
    <w:tbl>
      <w:tblPr>
        <w:tblStyle w:val="a7"/>
        <w:tblW w:w="5000" w:type="pct"/>
        <w:tblLook w:val="0600" w:firstRow="0" w:lastRow="0" w:firstColumn="0" w:lastColumn="0" w:noHBand="1" w:noVBand="1"/>
      </w:tblPr>
      <w:tblGrid>
        <w:gridCol w:w="760"/>
        <w:gridCol w:w="764"/>
        <w:gridCol w:w="3291"/>
        <w:gridCol w:w="3112"/>
      </w:tblGrid>
      <w:tr w:rsidR="00E502E2" w:rsidRPr="009A3EF5" w14:paraId="29C871EF" w14:textId="77777777" w:rsidTr="006F0450">
        <w:trPr>
          <w:trHeight w:val="23"/>
        </w:trPr>
        <w:tc>
          <w:tcPr>
            <w:tcW w:w="961" w:type="pct"/>
            <w:gridSpan w:val="2"/>
            <w:vAlign w:val="center"/>
            <w:hideMark/>
          </w:tcPr>
          <w:p w14:paraId="7C52899F" w14:textId="77777777" w:rsidR="00E502E2" w:rsidRPr="009A3EF5" w:rsidRDefault="00E502E2" w:rsidP="006F0450">
            <w:pPr>
              <w:pStyle w:val="aa"/>
            </w:pPr>
            <w:r w:rsidRPr="009A3EF5">
              <w:rPr>
                <w:rFonts w:hint="eastAsia"/>
              </w:rPr>
              <w:t>情况说明</w:t>
            </w:r>
          </w:p>
        </w:tc>
        <w:tc>
          <w:tcPr>
            <w:tcW w:w="2076" w:type="pct"/>
            <w:vAlign w:val="center"/>
            <w:hideMark/>
          </w:tcPr>
          <w:p w14:paraId="0576A3C2" w14:textId="77777777" w:rsidR="00E502E2" w:rsidRPr="009A3EF5" w:rsidRDefault="00E502E2" w:rsidP="006F0450">
            <w:pPr>
              <w:pStyle w:val="aa"/>
            </w:pPr>
            <w:r w:rsidRPr="009A3EF5">
              <w:rPr>
                <w:rFonts w:hint="eastAsia"/>
              </w:rPr>
              <w:t>判断说明</w:t>
            </w:r>
          </w:p>
        </w:tc>
        <w:tc>
          <w:tcPr>
            <w:tcW w:w="1963" w:type="pct"/>
            <w:vAlign w:val="center"/>
            <w:hideMark/>
          </w:tcPr>
          <w:p w14:paraId="3374FADB" w14:textId="77777777" w:rsidR="00E502E2" w:rsidRPr="009A3EF5" w:rsidRDefault="00E502E2" w:rsidP="006F0450">
            <w:pPr>
              <w:pStyle w:val="aa"/>
            </w:pPr>
            <w:r w:rsidRPr="009A3EF5">
              <w:rPr>
                <w:rFonts w:hint="eastAsia"/>
              </w:rPr>
              <w:t>归属</w:t>
            </w:r>
          </w:p>
        </w:tc>
      </w:tr>
      <w:tr w:rsidR="00E502E2" w:rsidRPr="009A3EF5" w14:paraId="2444F7E7" w14:textId="77777777" w:rsidTr="006F0450">
        <w:trPr>
          <w:trHeight w:val="23"/>
        </w:trPr>
        <w:tc>
          <w:tcPr>
            <w:tcW w:w="479" w:type="pct"/>
            <w:vMerge w:val="restart"/>
            <w:vAlign w:val="center"/>
            <w:hideMark/>
          </w:tcPr>
          <w:p w14:paraId="09C7B784" w14:textId="77777777" w:rsidR="00E502E2" w:rsidRPr="009A3EF5" w:rsidRDefault="00E502E2" w:rsidP="006F0450">
            <w:pPr>
              <w:pStyle w:val="aa"/>
            </w:pPr>
            <w:r w:rsidRPr="009A3EF5">
              <w:rPr>
                <w:rFonts w:hint="eastAsia"/>
              </w:rPr>
              <w:t>作品软件</w:t>
            </w:r>
          </w:p>
        </w:tc>
        <w:tc>
          <w:tcPr>
            <w:tcW w:w="481" w:type="pct"/>
            <w:vMerge w:val="restart"/>
            <w:vAlign w:val="center"/>
            <w:hideMark/>
          </w:tcPr>
          <w:p w14:paraId="4DD806B0" w14:textId="77777777" w:rsidR="00E502E2" w:rsidRPr="009A3EF5" w:rsidRDefault="00E502E2" w:rsidP="006F0450">
            <w:pPr>
              <w:pStyle w:val="aa"/>
            </w:pPr>
            <w:r w:rsidRPr="009A3EF5">
              <w:rPr>
                <w:rFonts w:hint="eastAsia"/>
              </w:rPr>
              <w:t>委托创作</w:t>
            </w:r>
          </w:p>
        </w:tc>
        <w:tc>
          <w:tcPr>
            <w:tcW w:w="2076" w:type="pct"/>
            <w:vAlign w:val="center"/>
            <w:hideMark/>
          </w:tcPr>
          <w:p w14:paraId="73856F91" w14:textId="77777777" w:rsidR="00E502E2" w:rsidRPr="009A3EF5" w:rsidRDefault="00E502E2" w:rsidP="006F0450">
            <w:pPr>
              <w:pStyle w:val="aa"/>
            </w:pPr>
            <w:r w:rsidRPr="009A3EF5">
              <w:rPr>
                <w:rFonts w:hint="eastAsia"/>
              </w:rPr>
              <w:t>有合同约定，著作权归委托方</w:t>
            </w:r>
          </w:p>
        </w:tc>
        <w:tc>
          <w:tcPr>
            <w:tcW w:w="1963" w:type="pct"/>
            <w:vAlign w:val="center"/>
            <w:hideMark/>
          </w:tcPr>
          <w:p w14:paraId="61160183" w14:textId="77777777" w:rsidR="00E502E2" w:rsidRPr="009A3EF5" w:rsidRDefault="00E502E2" w:rsidP="006F0450">
            <w:pPr>
              <w:pStyle w:val="aa"/>
            </w:pPr>
            <w:r w:rsidRPr="009A3EF5">
              <w:rPr>
                <w:rFonts w:hint="eastAsia"/>
              </w:rPr>
              <w:t>委托方</w:t>
            </w:r>
          </w:p>
        </w:tc>
      </w:tr>
      <w:tr w:rsidR="00E502E2" w:rsidRPr="009A3EF5" w14:paraId="5092DF8C" w14:textId="77777777" w:rsidTr="006F0450">
        <w:trPr>
          <w:trHeight w:val="23"/>
        </w:trPr>
        <w:tc>
          <w:tcPr>
            <w:tcW w:w="479" w:type="pct"/>
            <w:vMerge/>
            <w:vAlign w:val="center"/>
            <w:hideMark/>
          </w:tcPr>
          <w:p w14:paraId="04E70F52" w14:textId="77777777" w:rsidR="00E502E2" w:rsidRPr="009A3EF5" w:rsidRDefault="00E502E2" w:rsidP="006F0450">
            <w:pPr>
              <w:pStyle w:val="aa"/>
            </w:pPr>
          </w:p>
        </w:tc>
        <w:tc>
          <w:tcPr>
            <w:tcW w:w="481" w:type="pct"/>
            <w:vMerge/>
            <w:vAlign w:val="center"/>
            <w:hideMark/>
          </w:tcPr>
          <w:p w14:paraId="2F436B52" w14:textId="77777777" w:rsidR="00E502E2" w:rsidRPr="009A3EF5" w:rsidRDefault="00E502E2" w:rsidP="006F0450">
            <w:pPr>
              <w:pStyle w:val="aa"/>
            </w:pPr>
          </w:p>
        </w:tc>
        <w:tc>
          <w:tcPr>
            <w:tcW w:w="2076" w:type="pct"/>
            <w:vAlign w:val="center"/>
            <w:hideMark/>
          </w:tcPr>
          <w:p w14:paraId="4878FAE9" w14:textId="77777777" w:rsidR="00E502E2" w:rsidRPr="009A3EF5" w:rsidRDefault="00E502E2" w:rsidP="006F0450">
            <w:pPr>
              <w:pStyle w:val="aa"/>
            </w:pPr>
            <w:r w:rsidRPr="009A3EF5">
              <w:rPr>
                <w:rFonts w:hint="eastAsia"/>
              </w:rPr>
              <w:t>合同中未约定著作权归属</w:t>
            </w:r>
          </w:p>
        </w:tc>
        <w:tc>
          <w:tcPr>
            <w:tcW w:w="1963" w:type="pct"/>
            <w:vAlign w:val="center"/>
            <w:hideMark/>
          </w:tcPr>
          <w:p w14:paraId="643E997B" w14:textId="77777777" w:rsidR="00E502E2" w:rsidRPr="009A3EF5" w:rsidRDefault="00E502E2" w:rsidP="006F0450">
            <w:pPr>
              <w:pStyle w:val="aa"/>
            </w:pPr>
            <w:r w:rsidRPr="009A3EF5">
              <w:rPr>
                <w:rFonts w:hint="eastAsia"/>
              </w:rPr>
              <w:t>创作方</w:t>
            </w:r>
          </w:p>
        </w:tc>
      </w:tr>
      <w:tr w:rsidR="00E502E2" w:rsidRPr="009A3EF5" w14:paraId="09DE8089" w14:textId="77777777" w:rsidTr="006F0450">
        <w:trPr>
          <w:trHeight w:val="23"/>
        </w:trPr>
        <w:tc>
          <w:tcPr>
            <w:tcW w:w="479" w:type="pct"/>
            <w:vMerge/>
            <w:vAlign w:val="center"/>
            <w:hideMark/>
          </w:tcPr>
          <w:p w14:paraId="2D96CBDC" w14:textId="77777777" w:rsidR="00E502E2" w:rsidRPr="009A3EF5" w:rsidRDefault="00E502E2" w:rsidP="006F0450">
            <w:pPr>
              <w:pStyle w:val="aa"/>
            </w:pPr>
          </w:p>
        </w:tc>
        <w:tc>
          <w:tcPr>
            <w:tcW w:w="481" w:type="pct"/>
            <w:vMerge w:val="restart"/>
            <w:vAlign w:val="center"/>
            <w:hideMark/>
          </w:tcPr>
          <w:p w14:paraId="0D179423" w14:textId="77777777" w:rsidR="00E502E2" w:rsidRPr="009A3EF5" w:rsidRDefault="00E502E2" w:rsidP="006F0450">
            <w:pPr>
              <w:pStyle w:val="aa"/>
            </w:pPr>
            <w:r w:rsidRPr="009A3EF5">
              <w:rPr>
                <w:rFonts w:hint="eastAsia"/>
              </w:rPr>
              <w:t>合作开发</w:t>
            </w:r>
          </w:p>
        </w:tc>
        <w:tc>
          <w:tcPr>
            <w:tcW w:w="2076" w:type="pct"/>
            <w:vAlign w:val="center"/>
            <w:hideMark/>
          </w:tcPr>
          <w:p w14:paraId="5C9AB4B1" w14:textId="77777777" w:rsidR="00E502E2" w:rsidRPr="009A3EF5" w:rsidRDefault="00E502E2" w:rsidP="006F0450">
            <w:pPr>
              <w:pStyle w:val="aa"/>
            </w:pPr>
            <w:r w:rsidRPr="009A3EF5">
              <w:rPr>
                <w:rFonts w:hint="eastAsia"/>
              </w:rPr>
              <w:t>只进行组织、提供咨询意见、物质条件或者进行其他辅助工作</w:t>
            </w:r>
          </w:p>
        </w:tc>
        <w:tc>
          <w:tcPr>
            <w:tcW w:w="1963" w:type="pct"/>
            <w:vAlign w:val="center"/>
            <w:hideMark/>
          </w:tcPr>
          <w:p w14:paraId="3612CA0F" w14:textId="77777777" w:rsidR="00E502E2" w:rsidRPr="009A3EF5" w:rsidRDefault="00E502E2" w:rsidP="006F0450">
            <w:pPr>
              <w:pStyle w:val="aa"/>
            </w:pPr>
            <w:r w:rsidRPr="009A3EF5">
              <w:rPr>
                <w:rFonts w:hint="eastAsia"/>
              </w:rPr>
              <w:t>不享有著作权</w:t>
            </w:r>
          </w:p>
        </w:tc>
      </w:tr>
      <w:tr w:rsidR="00E502E2" w:rsidRPr="009A3EF5" w14:paraId="70649110" w14:textId="77777777" w:rsidTr="006F0450">
        <w:trPr>
          <w:trHeight w:val="23"/>
        </w:trPr>
        <w:tc>
          <w:tcPr>
            <w:tcW w:w="479" w:type="pct"/>
            <w:vMerge/>
            <w:vAlign w:val="center"/>
            <w:hideMark/>
          </w:tcPr>
          <w:p w14:paraId="37F5CE81" w14:textId="77777777" w:rsidR="00E502E2" w:rsidRPr="009A3EF5" w:rsidRDefault="00E502E2" w:rsidP="006F0450">
            <w:pPr>
              <w:pStyle w:val="aa"/>
            </w:pPr>
          </w:p>
        </w:tc>
        <w:tc>
          <w:tcPr>
            <w:tcW w:w="481" w:type="pct"/>
            <w:vMerge/>
            <w:vAlign w:val="center"/>
            <w:hideMark/>
          </w:tcPr>
          <w:p w14:paraId="6BFFF052" w14:textId="77777777" w:rsidR="00E502E2" w:rsidRPr="009A3EF5" w:rsidRDefault="00E502E2" w:rsidP="006F0450">
            <w:pPr>
              <w:pStyle w:val="aa"/>
            </w:pPr>
          </w:p>
        </w:tc>
        <w:tc>
          <w:tcPr>
            <w:tcW w:w="2076" w:type="pct"/>
            <w:vAlign w:val="center"/>
            <w:hideMark/>
          </w:tcPr>
          <w:p w14:paraId="54B3623D" w14:textId="77777777" w:rsidR="00E502E2" w:rsidRPr="009A3EF5" w:rsidRDefault="00E502E2" w:rsidP="006F0450">
            <w:pPr>
              <w:pStyle w:val="aa"/>
            </w:pPr>
            <w:r w:rsidRPr="009A3EF5">
              <w:rPr>
                <w:rFonts w:hint="eastAsia"/>
              </w:rPr>
              <w:t>共同创作的</w:t>
            </w:r>
          </w:p>
        </w:tc>
        <w:tc>
          <w:tcPr>
            <w:tcW w:w="1963" w:type="pct"/>
            <w:vAlign w:val="center"/>
            <w:hideMark/>
          </w:tcPr>
          <w:p w14:paraId="00CCA018" w14:textId="77777777" w:rsidR="00E502E2" w:rsidRPr="009A3EF5" w:rsidRDefault="00E502E2" w:rsidP="006F0450">
            <w:pPr>
              <w:pStyle w:val="aa"/>
            </w:pPr>
            <w:r w:rsidRPr="009A3EF5">
              <w:rPr>
                <w:rFonts w:hint="eastAsia"/>
              </w:rPr>
              <w:t>共同享有，按人头比例。</w:t>
            </w:r>
          </w:p>
          <w:p w14:paraId="45267BB4" w14:textId="77777777" w:rsidR="00E502E2" w:rsidRPr="009A3EF5" w:rsidRDefault="00E502E2" w:rsidP="006F0450">
            <w:pPr>
              <w:pStyle w:val="aa"/>
            </w:pPr>
            <w:r w:rsidRPr="009A3EF5">
              <w:rPr>
                <w:rFonts w:hint="eastAsia"/>
              </w:rPr>
              <w:t>成果可分割的，可分开申请。</w:t>
            </w:r>
          </w:p>
        </w:tc>
      </w:tr>
      <w:tr w:rsidR="00E502E2" w:rsidRPr="009A3EF5" w14:paraId="31AAA0C3" w14:textId="77777777" w:rsidTr="006F0450">
        <w:trPr>
          <w:trHeight w:val="23"/>
        </w:trPr>
        <w:tc>
          <w:tcPr>
            <w:tcW w:w="961" w:type="pct"/>
            <w:gridSpan w:val="2"/>
            <w:vAlign w:val="center"/>
            <w:hideMark/>
          </w:tcPr>
          <w:p w14:paraId="5D1E14F6" w14:textId="77777777" w:rsidR="00E502E2" w:rsidRPr="009A3EF5" w:rsidRDefault="00E502E2" w:rsidP="006F0450">
            <w:pPr>
              <w:pStyle w:val="aa"/>
            </w:pPr>
            <w:r w:rsidRPr="009A3EF5">
              <w:rPr>
                <w:rFonts w:hint="eastAsia"/>
              </w:rPr>
              <w:t>商标</w:t>
            </w:r>
          </w:p>
        </w:tc>
        <w:tc>
          <w:tcPr>
            <w:tcW w:w="4039" w:type="pct"/>
            <w:gridSpan w:val="2"/>
            <w:vAlign w:val="center"/>
            <w:hideMark/>
          </w:tcPr>
          <w:p w14:paraId="66170ED6" w14:textId="77777777" w:rsidR="00E502E2" w:rsidRPr="009A3EF5" w:rsidRDefault="00E502E2" w:rsidP="006F0450">
            <w:pPr>
              <w:pStyle w:val="aa"/>
            </w:pPr>
            <w:r w:rsidRPr="009A3EF5">
              <w:rPr>
                <w:rFonts w:hint="eastAsia"/>
              </w:rPr>
              <w:t>谁先申请谁拥有（除知名商标的非法抢注）</w:t>
            </w:r>
          </w:p>
          <w:p w14:paraId="1DA1100B" w14:textId="77777777" w:rsidR="00E502E2" w:rsidRPr="009A3EF5" w:rsidRDefault="00E502E2" w:rsidP="006F0450">
            <w:pPr>
              <w:pStyle w:val="aa"/>
            </w:pPr>
            <w:r w:rsidRPr="009A3EF5">
              <w:rPr>
                <w:rFonts w:hint="eastAsia"/>
              </w:rPr>
              <w:t>同时申请，则根据谁先使用（需提供证据）</w:t>
            </w:r>
          </w:p>
          <w:p w14:paraId="46F149D7" w14:textId="77777777" w:rsidR="00E502E2" w:rsidRPr="009A3EF5" w:rsidRDefault="00E502E2" w:rsidP="006F0450">
            <w:pPr>
              <w:pStyle w:val="aa"/>
            </w:pPr>
            <w:r w:rsidRPr="009A3EF5">
              <w:rPr>
                <w:rFonts w:hint="eastAsia"/>
              </w:rPr>
              <w:t>无法提供证据，协商归属，无效时使用抽签（但不可不确定）</w:t>
            </w:r>
          </w:p>
        </w:tc>
      </w:tr>
      <w:tr w:rsidR="00E502E2" w:rsidRPr="009A3EF5" w14:paraId="3AE31D9B" w14:textId="77777777" w:rsidTr="006F0450">
        <w:trPr>
          <w:trHeight w:val="23"/>
        </w:trPr>
        <w:tc>
          <w:tcPr>
            <w:tcW w:w="961" w:type="pct"/>
            <w:gridSpan w:val="2"/>
            <w:vAlign w:val="center"/>
            <w:hideMark/>
          </w:tcPr>
          <w:p w14:paraId="79E622A4" w14:textId="77777777" w:rsidR="00E502E2" w:rsidRPr="009A3EF5" w:rsidRDefault="00E502E2" w:rsidP="006F0450">
            <w:pPr>
              <w:pStyle w:val="aa"/>
            </w:pPr>
            <w:r w:rsidRPr="009A3EF5">
              <w:rPr>
                <w:rFonts w:hint="eastAsia"/>
              </w:rPr>
              <w:t>专利</w:t>
            </w:r>
          </w:p>
        </w:tc>
        <w:tc>
          <w:tcPr>
            <w:tcW w:w="4039" w:type="pct"/>
            <w:gridSpan w:val="2"/>
            <w:vAlign w:val="center"/>
            <w:hideMark/>
          </w:tcPr>
          <w:p w14:paraId="0CCBEA90" w14:textId="77777777" w:rsidR="00E502E2" w:rsidRPr="009A3EF5" w:rsidRDefault="00E502E2" w:rsidP="006F0450">
            <w:pPr>
              <w:pStyle w:val="aa"/>
            </w:pPr>
            <w:r w:rsidRPr="009A3EF5">
              <w:rPr>
                <w:rFonts w:hint="eastAsia"/>
              </w:rPr>
              <w:t>谁先申请谁拥有</w:t>
            </w:r>
          </w:p>
          <w:p w14:paraId="05F248E5" w14:textId="77777777" w:rsidR="00E502E2" w:rsidRPr="009A3EF5" w:rsidRDefault="00E502E2" w:rsidP="006F0450">
            <w:pPr>
              <w:pStyle w:val="aa"/>
            </w:pPr>
            <w:r w:rsidRPr="009A3EF5">
              <w:rPr>
                <w:rFonts w:hint="eastAsia"/>
              </w:rPr>
              <w:t>同时申请则协商归属，但不能够同时驳回双方的专利申请</w:t>
            </w:r>
          </w:p>
        </w:tc>
      </w:tr>
    </w:tbl>
    <w:p w14:paraId="3B4DAE2B" w14:textId="1CF755D2" w:rsidR="00A83D7B" w:rsidRPr="00C91120" w:rsidRDefault="00D80682" w:rsidP="007F5CE8">
      <w:pPr>
        <w:ind w:firstLine="420"/>
      </w:pPr>
      <w:r w:rsidRPr="00C91120">
        <w:t>【备考点拨】</w:t>
      </w:r>
    </w:p>
    <w:p w14:paraId="2E1F8309" w14:textId="77777777" w:rsidR="00A83D7B" w:rsidRPr="00C91120" w:rsidRDefault="00A83D7B" w:rsidP="007F5CE8">
      <w:pPr>
        <w:ind w:firstLine="420"/>
      </w:pPr>
      <w:r w:rsidRPr="00C91120">
        <w:rPr>
          <w:rFonts w:hint="eastAsia"/>
        </w:rPr>
        <w:t>1</w:t>
      </w:r>
      <w:r w:rsidRPr="00C91120">
        <w:rPr>
          <w:rFonts w:hint="eastAsia"/>
        </w:rPr>
        <w:t>、掌握职务作品和个人作品的区分；</w:t>
      </w:r>
    </w:p>
    <w:p w14:paraId="09F2BAD4" w14:textId="77777777" w:rsidR="00A83D7B" w:rsidRPr="00C91120" w:rsidRDefault="00A83D7B" w:rsidP="007F5CE8">
      <w:pPr>
        <w:ind w:firstLine="420"/>
      </w:pPr>
      <w:r w:rsidRPr="00C91120">
        <w:rPr>
          <w:rFonts w:hint="eastAsia"/>
        </w:rPr>
        <w:t>2</w:t>
      </w:r>
      <w:r w:rsidRPr="00C91120">
        <w:rPr>
          <w:rFonts w:hint="eastAsia"/>
        </w:rPr>
        <w:t>、掌握合作开发和委托开发知识产权人的确定；</w:t>
      </w:r>
    </w:p>
    <w:p w14:paraId="3FF6003A" w14:textId="77777777" w:rsidR="00A83D7B" w:rsidRPr="00C91120" w:rsidRDefault="00A83D7B" w:rsidP="007F5CE8">
      <w:pPr>
        <w:ind w:firstLine="420"/>
      </w:pPr>
      <w:r w:rsidRPr="00C91120">
        <w:rPr>
          <w:rFonts w:hint="eastAsia"/>
        </w:rPr>
        <w:t>3</w:t>
      </w:r>
      <w:r w:rsidRPr="00C91120">
        <w:rPr>
          <w:rFonts w:hint="eastAsia"/>
        </w:rPr>
        <w:t>、掌握相关知识产权人的确认方式。</w:t>
      </w:r>
    </w:p>
    <w:p w14:paraId="5B738729" w14:textId="77777777" w:rsidR="00A83D7B" w:rsidRPr="00C91120" w:rsidRDefault="00A83D7B" w:rsidP="008D2842">
      <w:pPr>
        <w:pStyle w:val="3"/>
      </w:pPr>
      <w:bookmarkStart w:id="654" w:name="_Toc74672663"/>
      <w:r w:rsidRPr="00C91120">
        <w:rPr>
          <w:rFonts w:hint="eastAsia"/>
        </w:rPr>
        <w:t>2.</w:t>
      </w:r>
      <w:r w:rsidRPr="00C91120">
        <w:t xml:space="preserve">3 </w:t>
      </w:r>
      <w:r w:rsidRPr="00C91120">
        <w:t>侵权判断（</w:t>
      </w:r>
      <w:r w:rsidRPr="00C91120">
        <w:rPr>
          <w:rFonts w:hint="eastAsia"/>
        </w:rPr>
        <w:t>★★★★</w:t>
      </w:r>
      <w:r w:rsidRPr="00C91120">
        <w:t>）</w:t>
      </w:r>
      <w:bookmarkEnd w:id="654"/>
    </w:p>
    <w:p w14:paraId="7A1524C8" w14:textId="77777777" w:rsidR="00A83D7B" w:rsidRPr="00C91120" w:rsidRDefault="00A83D7B" w:rsidP="007F5CE8">
      <w:pPr>
        <w:ind w:firstLine="420"/>
      </w:pPr>
      <w:r w:rsidRPr="00C91120">
        <w:t>【考法分析】</w:t>
      </w:r>
    </w:p>
    <w:p w14:paraId="1830F449" w14:textId="77777777" w:rsidR="00A83D7B" w:rsidRPr="00C91120" w:rsidRDefault="00A83D7B" w:rsidP="007F5CE8">
      <w:pPr>
        <w:ind w:firstLine="420"/>
      </w:pPr>
      <w:r w:rsidRPr="00C91120">
        <w:t>1</w:t>
      </w:r>
      <w:r w:rsidRPr="00C91120">
        <w:t>、本知识点的主要考查形式是：给定描述判断其正误。</w:t>
      </w:r>
    </w:p>
    <w:p w14:paraId="29185017" w14:textId="2784E846" w:rsidR="00A83D7B" w:rsidRPr="00C91120" w:rsidRDefault="00D80682" w:rsidP="007F5CE8">
      <w:pPr>
        <w:ind w:firstLine="420"/>
      </w:pPr>
      <w:r w:rsidRPr="00C91120">
        <w:t>【要点分析】</w:t>
      </w:r>
    </w:p>
    <w:p w14:paraId="24C54558" w14:textId="77777777" w:rsidR="00A83D7B" w:rsidRPr="00C91120" w:rsidRDefault="00A83D7B" w:rsidP="007F5CE8">
      <w:pPr>
        <w:ind w:firstLine="420"/>
      </w:pPr>
      <w:r w:rsidRPr="00C91120">
        <w:t>1</w:t>
      </w:r>
      <w:r w:rsidRPr="00C91120">
        <w:t>、</w:t>
      </w:r>
      <w:r w:rsidRPr="00C91120">
        <w:rPr>
          <w:rFonts w:hint="eastAsia"/>
        </w:rPr>
        <w:t>中国公民、法人或者其他组织的作品，不论是否发表，都享有著作权。</w:t>
      </w:r>
    </w:p>
    <w:p w14:paraId="3F020348" w14:textId="77777777" w:rsidR="00A83D7B" w:rsidRPr="00C91120" w:rsidRDefault="00A83D7B" w:rsidP="007F5CE8">
      <w:pPr>
        <w:ind w:firstLine="420"/>
      </w:pPr>
      <w:r w:rsidRPr="00C91120">
        <w:rPr>
          <w:rFonts w:hint="eastAsia"/>
        </w:rPr>
        <w:t>2</w:t>
      </w:r>
      <w:r w:rsidRPr="00C91120">
        <w:rPr>
          <w:rFonts w:hint="eastAsia"/>
        </w:rPr>
        <w:t>、开发软件所用的思想、处理过程、操作方法或者数学概念不受保护</w:t>
      </w:r>
    </w:p>
    <w:p w14:paraId="07DC1171" w14:textId="77777777" w:rsidR="00D80682" w:rsidRPr="00C91120" w:rsidRDefault="00A83D7B" w:rsidP="007F5CE8">
      <w:pPr>
        <w:ind w:firstLine="420"/>
      </w:pPr>
      <w:r w:rsidRPr="00C91120">
        <w:t>3</w:t>
      </w:r>
      <w:r w:rsidRPr="00C91120">
        <w:t>、</w:t>
      </w:r>
      <w:r w:rsidRPr="00C91120">
        <w:rPr>
          <w:rFonts w:hint="eastAsia"/>
        </w:rPr>
        <w:t>著作权法不适用于下列情形：</w:t>
      </w:r>
      <w:r w:rsidRPr="00C91120">
        <w:rPr>
          <w:rFonts w:hint="eastAsia"/>
        </w:rPr>
        <w:t xml:space="preserve"> </w:t>
      </w:r>
    </w:p>
    <w:p w14:paraId="25598ABC" w14:textId="2095E136" w:rsidR="00A83D7B" w:rsidRPr="00C91120" w:rsidRDefault="00A83D7B" w:rsidP="007F5CE8">
      <w:pPr>
        <w:ind w:firstLine="420"/>
      </w:pPr>
      <w:r w:rsidRPr="00C91120">
        <w:rPr>
          <w:rFonts w:hint="eastAsia"/>
        </w:rPr>
        <w:t>（</w:t>
      </w:r>
      <w:r w:rsidRPr="00C91120">
        <w:rPr>
          <w:rFonts w:hint="eastAsia"/>
        </w:rPr>
        <w:t>1</w:t>
      </w:r>
      <w:r w:rsidRPr="00C91120">
        <w:rPr>
          <w:rFonts w:hint="eastAsia"/>
        </w:rPr>
        <w:t>）法律、法规，国家机关的决议、决定、命令和其他具有立法、行政、司法性质的文件，及其官方正式译文；</w:t>
      </w:r>
      <w:r w:rsidRPr="00C91120">
        <w:rPr>
          <w:rFonts w:hint="eastAsia"/>
        </w:rPr>
        <w:t xml:space="preserve"> </w:t>
      </w:r>
    </w:p>
    <w:p w14:paraId="772C19F9" w14:textId="7BFED4E1" w:rsidR="00A83D7B" w:rsidRPr="00C91120" w:rsidRDefault="00A83D7B" w:rsidP="007F5CE8">
      <w:pPr>
        <w:ind w:firstLine="420"/>
      </w:pPr>
      <w:r w:rsidRPr="00C91120">
        <w:rPr>
          <w:rFonts w:hint="eastAsia"/>
        </w:rPr>
        <w:t>（</w:t>
      </w:r>
      <w:r w:rsidRPr="00C91120">
        <w:rPr>
          <w:rFonts w:hint="eastAsia"/>
        </w:rPr>
        <w:t>2</w:t>
      </w:r>
      <w:r w:rsidRPr="00C91120">
        <w:rPr>
          <w:rFonts w:hint="eastAsia"/>
        </w:rPr>
        <w:t>）时事新闻；</w:t>
      </w:r>
      <w:r w:rsidRPr="00C91120">
        <w:rPr>
          <w:rFonts w:hint="eastAsia"/>
        </w:rPr>
        <w:t xml:space="preserve"> </w:t>
      </w:r>
    </w:p>
    <w:p w14:paraId="71ED50D4" w14:textId="121A3340" w:rsidR="00A83D7B" w:rsidRPr="00C91120" w:rsidRDefault="00A83D7B" w:rsidP="007F5CE8">
      <w:pPr>
        <w:ind w:firstLine="420"/>
      </w:pPr>
      <w:del w:id="655" w:author="Administrator" w:date="2021-06-15T17:50:00Z">
        <w:r w:rsidRPr="00C91120" w:rsidDel="0075781E">
          <w:rPr>
            <w:rFonts w:hint="eastAsia"/>
          </w:rPr>
          <w:delText xml:space="preserve"> </w:delText>
        </w:r>
        <w:r w:rsidR="00D80682" w:rsidRPr="00C91120" w:rsidDel="0075781E">
          <w:tab/>
        </w:r>
      </w:del>
      <w:r w:rsidRPr="00C91120">
        <w:rPr>
          <w:rFonts w:hint="eastAsia"/>
        </w:rPr>
        <w:t>（</w:t>
      </w:r>
      <w:r w:rsidRPr="00C91120">
        <w:rPr>
          <w:rFonts w:hint="eastAsia"/>
        </w:rPr>
        <w:t>3</w:t>
      </w:r>
      <w:r w:rsidRPr="00C91120">
        <w:rPr>
          <w:rFonts w:hint="eastAsia"/>
        </w:rPr>
        <w:t>）历法、通用数表、通用表格和公式。</w:t>
      </w:r>
    </w:p>
    <w:tbl>
      <w:tblPr>
        <w:tblStyle w:val="a7"/>
        <w:tblW w:w="5000" w:type="pct"/>
        <w:tblLook w:val="0600" w:firstRow="0" w:lastRow="0" w:firstColumn="0" w:lastColumn="0" w:noHBand="1" w:noVBand="1"/>
      </w:tblPr>
      <w:tblGrid>
        <w:gridCol w:w="3068"/>
        <w:gridCol w:w="4859"/>
      </w:tblGrid>
      <w:tr w:rsidR="00E502E2" w:rsidRPr="009A3EF5" w14:paraId="78FD78C0" w14:textId="77777777" w:rsidTr="0075781E">
        <w:trPr>
          <w:trHeight w:val="23"/>
        </w:trPr>
        <w:tc>
          <w:tcPr>
            <w:tcW w:w="1935" w:type="pct"/>
            <w:vAlign w:val="center"/>
            <w:hideMark/>
          </w:tcPr>
          <w:p w14:paraId="27333A92" w14:textId="77777777" w:rsidR="00E502E2" w:rsidRPr="009A3EF5" w:rsidRDefault="00E502E2" w:rsidP="0075781E">
            <w:pPr>
              <w:pStyle w:val="aa"/>
            </w:pPr>
            <w:r w:rsidRPr="009A3EF5">
              <w:rPr>
                <w:rFonts w:hint="eastAsia"/>
              </w:rPr>
              <w:t>不侵权</w:t>
            </w:r>
          </w:p>
        </w:tc>
        <w:tc>
          <w:tcPr>
            <w:tcW w:w="3065" w:type="pct"/>
            <w:vAlign w:val="center"/>
            <w:hideMark/>
          </w:tcPr>
          <w:p w14:paraId="735AAF21" w14:textId="77777777" w:rsidR="00E502E2" w:rsidRPr="009A3EF5" w:rsidRDefault="00E502E2" w:rsidP="0075781E">
            <w:pPr>
              <w:pStyle w:val="aa"/>
            </w:pPr>
            <w:r w:rsidRPr="009A3EF5">
              <w:rPr>
                <w:rFonts w:hint="eastAsia"/>
              </w:rPr>
              <w:t>侵权</w:t>
            </w:r>
          </w:p>
        </w:tc>
      </w:tr>
      <w:tr w:rsidR="00E502E2" w:rsidRPr="009A3EF5" w14:paraId="4EDA00AF" w14:textId="77777777" w:rsidTr="0075781E">
        <w:trPr>
          <w:trHeight w:val="23"/>
        </w:trPr>
        <w:tc>
          <w:tcPr>
            <w:tcW w:w="1935" w:type="pct"/>
            <w:vAlign w:val="center"/>
            <w:hideMark/>
          </w:tcPr>
          <w:p w14:paraId="2F0E5004" w14:textId="122CE7C2" w:rsidR="00E502E2" w:rsidRPr="009A3EF5" w:rsidRDefault="00E502E2" w:rsidP="0075781E">
            <w:pPr>
              <w:pStyle w:val="aa"/>
            </w:pPr>
            <w:r w:rsidRPr="009A3EF5">
              <w:rPr>
                <w:rFonts w:hint="eastAsia"/>
              </w:rPr>
              <w:t>个人学习、研究或者欣赏；</w:t>
            </w:r>
          </w:p>
          <w:p w14:paraId="53208371" w14:textId="5FC3B838" w:rsidR="00E502E2" w:rsidRPr="009A3EF5" w:rsidRDefault="00E502E2" w:rsidP="0075781E">
            <w:pPr>
              <w:pStyle w:val="aa"/>
            </w:pPr>
            <w:r w:rsidRPr="009A3EF5">
              <w:rPr>
                <w:rFonts w:hint="eastAsia"/>
              </w:rPr>
              <w:t>适当引用；</w:t>
            </w:r>
          </w:p>
          <w:p w14:paraId="215F65A9" w14:textId="727F25C4" w:rsidR="00E502E2" w:rsidRPr="009A3EF5" w:rsidRDefault="00E502E2" w:rsidP="0075781E">
            <w:pPr>
              <w:pStyle w:val="aa"/>
            </w:pPr>
            <w:r w:rsidRPr="009A3EF5">
              <w:rPr>
                <w:rFonts w:hint="eastAsia"/>
              </w:rPr>
              <w:t>公开演讲内容</w:t>
            </w:r>
          </w:p>
          <w:p w14:paraId="63CBD58A" w14:textId="12D8BFD9" w:rsidR="00E502E2" w:rsidRPr="009A3EF5" w:rsidRDefault="00E502E2" w:rsidP="0075781E">
            <w:pPr>
              <w:pStyle w:val="aa"/>
            </w:pPr>
            <w:r w:rsidRPr="009A3EF5">
              <w:rPr>
                <w:rFonts w:hint="eastAsia"/>
              </w:rPr>
              <w:t>用于教学或科学研究</w:t>
            </w:r>
          </w:p>
          <w:p w14:paraId="1DCC0479" w14:textId="2044B430" w:rsidR="00E502E2" w:rsidRPr="009A3EF5" w:rsidRDefault="00E502E2" w:rsidP="0075781E">
            <w:pPr>
              <w:pStyle w:val="aa"/>
            </w:pPr>
            <w:r w:rsidRPr="009A3EF5">
              <w:rPr>
                <w:rFonts w:hint="eastAsia"/>
              </w:rPr>
              <w:t>复制馆藏作品；</w:t>
            </w:r>
          </w:p>
          <w:p w14:paraId="36D45AAB" w14:textId="06C14C70" w:rsidR="00E502E2" w:rsidRPr="009A3EF5" w:rsidRDefault="00E502E2" w:rsidP="0075781E">
            <w:pPr>
              <w:pStyle w:val="aa"/>
            </w:pPr>
            <w:r w:rsidRPr="009A3EF5">
              <w:rPr>
                <w:rFonts w:hint="eastAsia"/>
              </w:rPr>
              <w:t>免费表演他人作品；</w:t>
            </w:r>
          </w:p>
          <w:p w14:paraId="0BA71B41" w14:textId="409E249A" w:rsidR="00E502E2" w:rsidRPr="009A3EF5" w:rsidRDefault="00E502E2" w:rsidP="0075781E">
            <w:pPr>
              <w:pStyle w:val="aa"/>
            </w:pPr>
            <w:r w:rsidRPr="009A3EF5">
              <w:rPr>
                <w:rFonts w:hint="eastAsia"/>
              </w:rPr>
              <w:t>室外公共场所艺术品临摹、绘画、摄影、录像；</w:t>
            </w:r>
          </w:p>
          <w:p w14:paraId="24CD4AE1" w14:textId="0DEEFF77" w:rsidR="00E502E2" w:rsidRPr="009A3EF5" w:rsidRDefault="00E502E2" w:rsidP="0075781E">
            <w:pPr>
              <w:pStyle w:val="aa"/>
            </w:pPr>
            <w:r w:rsidRPr="009A3EF5">
              <w:rPr>
                <w:rFonts w:hint="eastAsia"/>
              </w:rPr>
              <w:t>将汉语作品译成少数民族语言作品或盲文出版。</w:t>
            </w:r>
          </w:p>
        </w:tc>
        <w:tc>
          <w:tcPr>
            <w:tcW w:w="3065" w:type="pct"/>
            <w:vAlign w:val="center"/>
            <w:hideMark/>
          </w:tcPr>
          <w:p w14:paraId="72BE7167" w14:textId="24CB31B4" w:rsidR="00E502E2" w:rsidRPr="009A3EF5" w:rsidRDefault="00E502E2" w:rsidP="0075781E">
            <w:pPr>
              <w:pStyle w:val="aa"/>
            </w:pPr>
            <w:r w:rsidRPr="009A3EF5">
              <w:rPr>
                <w:rFonts w:hint="eastAsia"/>
              </w:rPr>
              <w:t>未经许可，发表他人作品；</w:t>
            </w:r>
          </w:p>
          <w:p w14:paraId="0F116A31" w14:textId="223E8615" w:rsidR="00E502E2" w:rsidRPr="009A3EF5" w:rsidRDefault="00E502E2" w:rsidP="0075781E">
            <w:pPr>
              <w:pStyle w:val="aa"/>
            </w:pPr>
            <w:r w:rsidRPr="009A3EF5">
              <w:rPr>
                <w:rFonts w:hint="eastAsia"/>
              </w:rPr>
              <w:t>未经合作作者许可，将与他人合作创作的作品当作自己单独创作的作品发表的；</w:t>
            </w:r>
          </w:p>
          <w:p w14:paraId="2A239153" w14:textId="53AA963D" w:rsidR="00E502E2" w:rsidRPr="009A3EF5" w:rsidRDefault="00E502E2" w:rsidP="0075781E">
            <w:pPr>
              <w:pStyle w:val="aa"/>
            </w:pPr>
            <w:r w:rsidRPr="009A3EF5">
              <w:rPr>
                <w:rFonts w:hint="eastAsia"/>
              </w:rPr>
              <w:t>未参加创作，在他人作品署名；</w:t>
            </w:r>
          </w:p>
          <w:p w14:paraId="318AE77B" w14:textId="52528E5B" w:rsidR="00E502E2" w:rsidRPr="009A3EF5" w:rsidRDefault="00E502E2" w:rsidP="0075781E">
            <w:pPr>
              <w:pStyle w:val="aa"/>
            </w:pPr>
            <w:r w:rsidRPr="009A3EF5">
              <w:rPr>
                <w:rFonts w:hint="eastAsia"/>
              </w:rPr>
              <w:t>歪曲、篡改他人作品的；</w:t>
            </w:r>
          </w:p>
          <w:p w14:paraId="38DF3AB7" w14:textId="442C1DFD" w:rsidR="00E502E2" w:rsidRPr="009A3EF5" w:rsidRDefault="00E502E2" w:rsidP="0075781E">
            <w:pPr>
              <w:pStyle w:val="aa"/>
            </w:pPr>
            <w:r w:rsidRPr="009A3EF5">
              <w:rPr>
                <w:rFonts w:hint="eastAsia"/>
              </w:rPr>
              <w:t>剽窃他人作品的；</w:t>
            </w:r>
          </w:p>
          <w:p w14:paraId="66DC60EF" w14:textId="6B874015" w:rsidR="00E502E2" w:rsidRPr="009A3EF5" w:rsidRDefault="00E502E2" w:rsidP="0075781E">
            <w:pPr>
              <w:pStyle w:val="aa"/>
            </w:pPr>
            <w:r w:rsidRPr="009A3EF5">
              <w:rPr>
                <w:rFonts w:hint="eastAsia"/>
              </w:rPr>
              <w:t>使用他人作品，未付报酬；</w:t>
            </w:r>
          </w:p>
          <w:p w14:paraId="2F7FA497" w14:textId="3EB26947" w:rsidR="00E502E2" w:rsidRPr="009A3EF5" w:rsidRDefault="00E502E2" w:rsidP="0075781E">
            <w:pPr>
              <w:pStyle w:val="aa"/>
            </w:pPr>
            <w:r w:rsidRPr="009A3EF5">
              <w:rPr>
                <w:rFonts w:hint="eastAsia"/>
              </w:rPr>
              <w:t>未经出版者许可，使用其出版的图书、期刊的版式设计的。</w:t>
            </w:r>
          </w:p>
        </w:tc>
      </w:tr>
    </w:tbl>
    <w:p w14:paraId="72EA05E7" w14:textId="4B932C7D" w:rsidR="00A83D7B" w:rsidRPr="00C91120" w:rsidRDefault="00D80682" w:rsidP="007F5CE8">
      <w:pPr>
        <w:ind w:firstLine="420"/>
      </w:pPr>
      <w:r w:rsidRPr="00C91120">
        <w:t>【备考点拨】</w:t>
      </w:r>
    </w:p>
    <w:p w14:paraId="16F1714C" w14:textId="77777777" w:rsidR="00A83D7B" w:rsidRPr="00C91120" w:rsidRDefault="00A83D7B" w:rsidP="007F5CE8">
      <w:pPr>
        <w:ind w:firstLine="420"/>
      </w:pPr>
      <w:r w:rsidRPr="00C91120">
        <w:rPr>
          <w:rFonts w:hint="eastAsia"/>
        </w:rPr>
        <w:t>1</w:t>
      </w:r>
      <w:r w:rsidRPr="00C91120">
        <w:rPr>
          <w:rFonts w:hint="eastAsia"/>
        </w:rPr>
        <w:t>、掌握常见的侵权行为和合理引用的行为。</w:t>
      </w:r>
    </w:p>
    <w:p w14:paraId="4794262F" w14:textId="77777777" w:rsidR="00A83D7B" w:rsidRPr="00C91120" w:rsidRDefault="00A83D7B" w:rsidP="008D2842">
      <w:pPr>
        <w:pStyle w:val="3"/>
      </w:pPr>
      <w:bookmarkStart w:id="656" w:name="_Toc74672664"/>
      <w:r w:rsidRPr="00C91120">
        <w:rPr>
          <w:rFonts w:hint="eastAsia"/>
        </w:rPr>
        <w:t>2.</w:t>
      </w:r>
      <w:r w:rsidRPr="00C91120">
        <w:t xml:space="preserve">4 </w:t>
      </w:r>
      <w:r w:rsidRPr="00C91120">
        <w:t>标准的分类（</w:t>
      </w:r>
      <w:r w:rsidRPr="00C91120">
        <w:rPr>
          <w:rFonts w:hint="eastAsia"/>
        </w:rPr>
        <w:t>★</w:t>
      </w:r>
      <w:r w:rsidRPr="00C91120">
        <w:t>）</w:t>
      </w:r>
      <w:bookmarkEnd w:id="656"/>
    </w:p>
    <w:p w14:paraId="1989AE0C" w14:textId="77777777" w:rsidR="00A83D7B" w:rsidRPr="00C91120" w:rsidRDefault="00A83D7B" w:rsidP="007F5CE8">
      <w:pPr>
        <w:ind w:firstLine="420"/>
      </w:pPr>
      <w:r w:rsidRPr="00C91120">
        <w:t>【考法分析】</w:t>
      </w:r>
    </w:p>
    <w:p w14:paraId="51E6B516" w14:textId="5FC373FA" w:rsidR="00A83D7B" w:rsidRPr="00C91120" w:rsidRDefault="00A83D7B" w:rsidP="007F5CE8">
      <w:pPr>
        <w:ind w:firstLine="420"/>
      </w:pPr>
      <w:r w:rsidRPr="00C91120">
        <w:rPr>
          <w:rFonts w:hint="eastAsia"/>
        </w:rPr>
        <w:t>1</w:t>
      </w:r>
      <w:r w:rsidRPr="00C91120">
        <w:rPr>
          <w:rFonts w:hint="eastAsia"/>
        </w:rPr>
        <w:t>、本知识点的主要考查形式是根据题干描述或根据标准代号指出其分类</w:t>
      </w:r>
      <w:ins w:id="657" w:author="Administrator" w:date="2021-06-15T17:51:00Z">
        <w:r w:rsidR="0075781E">
          <w:rPr>
            <w:rFonts w:hint="eastAsia"/>
          </w:rPr>
          <w:t>。</w:t>
        </w:r>
      </w:ins>
    </w:p>
    <w:p w14:paraId="1ABDE5B6" w14:textId="23DF5CA0" w:rsidR="00A83D7B" w:rsidRPr="00C91120" w:rsidRDefault="00D80682" w:rsidP="007F5CE8">
      <w:pPr>
        <w:ind w:firstLine="420"/>
      </w:pPr>
      <w:r w:rsidRPr="00C91120">
        <w:t>【要点分析】</w:t>
      </w:r>
    </w:p>
    <w:p w14:paraId="02222CFF" w14:textId="684527C4" w:rsidR="00A83D7B" w:rsidRPr="00C91120" w:rsidRDefault="00A83D7B" w:rsidP="007F5CE8">
      <w:pPr>
        <w:ind w:firstLine="420"/>
      </w:pPr>
      <w:r w:rsidRPr="00C91120">
        <w:rPr>
          <w:rFonts w:hint="eastAsia"/>
        </w:rPr>
        <w:t>1</w:t>
      </w:r>
      <w:r w:rsidRPr="00C91120">
        <w:rPr>
          <w:rFonts w:hint="eastAsia"/>
        </w:rPr>
        <w:t>、国际标准：</w:t>
      </w:r>
      <w:r w:rsidRPr="00C91120">
        <w:rPr>
          <w:rFonts w:hint="eastAsia"/>
        </w:rPr>
        <w:t>ISO</w:t>
      </w:r>
      <w:r w:rsidRPr="00C91120">
        <w:rPr>
          <w:rFonts w:hint="eastAsia"/>
        </w:rPr>
        <w:t>、</w:t>
      </w:r>
      <w:r w:rsidRPr="00C91120">
        <w:rPr>
          <w:rFonts w:hint="eastAsia"/>
        </w:rPr>
        <w:t>IEC</w:t>
      </w:r>
      <w:r w:rsidRPr="00C91120">
        <w:rPr>
          <w:rFonts w:hint="eastAsia"/>
        </w:rPr>
        <w:t>等国际标准化组织</w:t>
      </w:r>
      <w:ins w:id="658" w:author="Administrator" w:date="2021-06-15T17:51:00Z">
        <w:r w:rsidR="0075781E">
          <w:rPr>
            <w:rFonts w:hint="eastAsia"/>
          </w:rPr>
          <w:t>。</w:t>
        </w:r>
      </w:ins>
    </w:p>
    <w:p w14:paraId="7424D6C0" w14:textId="40138443" w:rsidR="00A83D7B" w:rsidRPr="00C91120" w:rsidRDefault="00A83D7B" w:rsidP="007F5CE8">
      <w:pPr>
        <w:ind w:firstLine="420"/>
      </w:pPr>
      <w:r w:rsidRPr="00C91120">
        <w:t>2</w:t>
      </w:r>
      <w:r w:rsidRPr="00C91120">
        <w:t>、</w:t>
      </w:r>
      <w:r w:rsidRPr="00C91120">
        <w:rPr>
          <w:rFonts w:hint="eastAsia"/>
        </w:rPr>
        <w:t>国家标准：</w:t>
      </w:r>
      <w:r w:rsidRPr="00C91120">
        <w:rPr>
          <w:rFonts w:hint="eastAsia"/>
        </w:rPr>
        <w:t>GB</w:t>
      </w:r>
      <w:r w:rsidRPr="00C91120">
        <w:rPr>
          <w:rFonts w:hint="eastAsia"/>
        </w:rPr>
        <w:t>—中国、</w:t>
      </w:r>
      <w:r w:rsidRPr="00C91120">
        <w:rPr>
          <w:rFonts w:hint="eastAsia"/>
        </w:rPr>
        <w:t>ANSI</w:t>
      </w:r>
      <w:r w:rsidRPr="00C91120">
        <w:rPr>
          <w:rFonts w:hint="eastAsia"/>
        </w:rPr>
        <w:t>—美国、</w:t>
      </w:r>
      <w:r w:rsidRPr="00C91120">
        <w:rPr>
          <w:rFonts w:hint="eastAsia"/>
        </w:rPr>
        <w:t>BS</w:t>
      </w:r>
      <w:r w:rsidRPr="00C91120">
        <w:rPr>
          <w:rFonts w:hint="eastAsia"/>
        </w:rPr>
        <w:t>—英国、</w:t>
      </w:r>
      <w:r w:rsidRPr="00C91120">
        <w:rPr>
          <w:rFonts w:hint="eastAsia"/>
        </w:rPr>
        <w:t>JIS</w:t>
      </w:r>
      <w:r w:rsidRPr="00C91120">
        <w:rPr>
          <w:rFonts w:hint="eastAsia"/>
        </w:rPr>
        <w:t>—日本</w:t>
      </w:r>
      <w:ins w:id="659" w:author="Administrator" w:date="2021-06-15T17:51:00Z">
        <w:r w:rsidR="0075781E">
          <w:rPr>
            <w:rFonts w:hint="eastAsia"/>
          </w:rPr>
          <w:t>。</w:t>
        </w:r>
      </w:ins>
    </w:p>
    <w:p w14:paraId="444F72B9" w14:textId="47C5D40F" w:rsidR="00A83D7B" w:rsidRPr="00C91120" w:rsidRDefault="00A83D7B" w:rsidP="007F5CE8">
      <w:pPr>
        <w:ind w:firstLine="420"/>
      </w:pPr>
      <w:r w:rsidRPr="00C91120">
        <w:t>3</w:t>
      </w:r>
      <w:r w:rsidRPr="00C91120">
        <w:t>、</w:t>
      </w:r>
      <w:r w:rsidRPr="00C91120">
        <w:rPr>
          <w:rFonts w:hint="eastAsia"/>
        </w:rPr>
        <w:t>区域标准：又称为地区标准，如</w:t>
      </w:r>
      <w:r w:rsidRPr="00C91120">
        <w:rPr>
          <w:rFonts w:hint="eastAsia"/>
        </w:rPr>
        <w:t>PASC</w:t>
      </w:r>
      <w:r w:rsidRPr="00C91120">
        <w:rPr>
          <w:rFonts w:hint="eastAsia"/>
        </w:rPr>
        <w:t>—太平洋地区标准会议、</w:t>
      </w:r>
      <w:r w:rsidRPr="00C91120">
        <w:rPr>
          <w:rFonts w:hint="eastAsia"/>
        </w:rPr>
        <w:t>CEN</w:t>
      </w:r>
      <w:r w:rsidRPr="00C91120">
        <w:rPr>
          <w:rFonts w:hint="eastAsia"/>
        </w:rPr>
        <w:t>—欧洲标准委员会、</w:t>
      </w:r>
      <w:r w:rsidRPr="00C91120">
        <w:rPr>
          <w:rFonts w:hint="eastAsia"/>
        </w:rPr>
        <w:t>ASAC</w:t>
      </w:r>
      <w:r w:rsidRPr="00C91120">
        <w:rPr>
          <w:rFonts w:hint="eastAsia"/>
        </w:rPr>
        <w:t>—亚洲标准咨询委员会、</w:t>
      </w:r>
      <w:r w:rsidRPr="00C91120">
        <w:rPr>
          <w:rFonts w:hint="eastAsia"/>
        </w:rPr>
        <w:t>ARSO</w:t>
      </w:r>
      <w:r w:rsidRPr="00C91120">
        <w:rPr>
          <w:rFonts w:hint="eastAsia"/>
        </w:rPr>
        <w:t>—非洲地区标准化组织</w:t>
      </w:r>
      <w:ins w:id="660" w:author="Administrator" w:date="2021-06-15T17:51:00Z">
        <w:r w:rsidR="0075781E">
          <w:rPr>
            <w:rFonts w:hint="eastAsia"/>
          </w:rPr>
          <w:t>。</w:t>
        </w:r>
      </w:ins>
    </w:p>
    <w:p w14:paraId="36F0EE10" w14:textId="0B651580" w:rsidR="00A83D7B" w:rsidRPr="00C91120" w:rsidRDefault="00A83D7B" w:rsidP="007F5CE8">
      <w:pPr>
        <w:ind w:firstLine="420"/>
      </w:pPr>
      <w:r w:rsidRPr="00C91120">
        <w:t>4</w:t>
      </w:r>
      <w:r w:rsidRPr="00C91120">
        <w:t>、</w:t>
      </w:r>
      <w:r w:rsidRPr="00C91120">
        <w:rPr>
          <w:rFonts w:hint="eastAsia"/>
        </w:rPr>
        <w:t>行业标准：</w:t>
      </w:r>
      <w:r w:rsidRPr="00C91120">
        <w:rPr>
          <w:rFonts w:hint="eastAsia"/>
        </w:rPr>
        <w:t>GJB</w:t>
      </w:r>
      <w:r w:rsidRPr="00C91120">
        <w:rPr>
          <w:rFonts w:hint="eastAsia"/>
        </w:rPr>
        <w:t>—中国军用标准、</w:t>
      </w:r>
      <w:r w:rsidRPr="00C91120">
        <w:rPr>
          <w:rFonts w:hint="eastAsia"/>
        </w:rPr>
        <w:t>MIT-S</w:t>
      </w:r>
      <w:r w:rsidRPr="00C91120">
        <w:rPr>
          <w:rFonts w:hint="eastAsia"/>
        </w:rPr>
        <w:t>—美国军用标准、</w:t>
      </w:r>
      <w:r w:rsidRPr="00C91120">
        <w:rPr>
          <w:rFonts w:hint="eastAsia"/>
        </w:rPr>
        <w:t>IEEE</w:t>
      </w:r>
      <w:r w:rsidRPr="00C91120">
        <w:rPr>
          <w:rFonts w:hint="eastAsia"/>
        </w:rPr>
        <w:t>—美国电气电子工程师协会。（行业标准的辨认一般是排除其他标准分类）</w:t>
      </w:r>
      <w:ins w:id="661" w:author="Administrator" w:date="2021-06-15T17:51:00Z">
        <w:r w:rsidR="0075781E">
          <w:rPr>
            <w:rFonts w:hint="eastAsia"/>
          </w:rPr>
          <w:t>。</w:t>
        </w:r>
      </w:ins>
    </w:p>
    <w:p w14:paraId="53E9A0E5" w14:textId="3FF67F01" w:rsidR="00A83D7B" w:rsidRPr="00C91120" w:rsidRDefault="00A83D7B" w:rsidP="007F5CE8">
      <w:pPr>
        <w:ind w:firstLine="420"/>
      </w:pPr>
      <w:r w:rsidRPr="00C91120">
        <w:t>5</w:t>
      </w:r>
      <w:r w:rsidRPr="00C91120">
        <w:t>、</w:t>
      </w:r>
      <w:r w:rsidRPr="00C91120">
        <w:rPr>
          <w:rFonts w:hint="eastAsia"/>
        </w:rPr>
        <w:t>地方标准：国家的地方一级行政机构制订的标准</w:t>
      </w:r>
      <w:ins w:id="662" w:author="Administrator" w:date="2021-06-15T17:51:00Z">
        <w:r w:rsidR="0075781E">
          <w:rPr>
            <w:rFonts w:hint="eastAsia"/>
          </w:rPr>
          <w:t>。</w:t>
        </w:r>
      </w:ins>
    </w:p>
    <w:p w14:paraId="44CE5D2A" w14:textId="77777777" w:rsidR="00A83D7B" w:rsidRPr="00C91120" w:rsidRDefault="00A83D7B" w:rsidP="007F5CE8">
      <w:pPr>
        <w:ind w:firstLine="420"/>
      </w:pPr>
      <w:r w:rsidRPr="00C91120">
        <w:t>6</w:t>
      </w:r>
      <w:r w:rsidRPr="00C91120">
        <w:t>、</w:t>
      </w:r>
      <w:r w:rsidRPr="00C91120">
        <w:rPr>
          <w:rFonts w:hint="eastAsia"/>
        </w:rPr>
        <w:t>企业标准</w:t>
      </w:r>
    </w:p>
    <w:p w14:paraId="3BD8E448" w14:textId="77777777" w:rsidR="00A83D7B" w:rsidRPr="00C91120" w:rsidRDefault="00A83D7B" w:rsidP="007F5CE8">
      <w:pPr>
        <w:ind w:firstLine="420"/>
      </w:pPr>
      <w:r w:rsidRPr="00C91120">
        <w:t>7</w:t>
      </w:r>
      <w:r w:rsidRPr="00C91120">
        <w:t>、</w:t>
      </w:r>
      <w:r w:rsidRPr="00C91120">
        <w:rPr>
          <w:rFonts w:hint="eastAsia"/>
        </w:rPr>
        <w:t>项目规范</w:t>
      </w:r>
    </w:p>
    <w:p w14:paraId="0ABA77B3" w14:textId="75CB8C09" w:rsidR="00A83D7B" w:rsidRPr="00C91120" w:rsidRDefault="00D80682" w:rsidP="007F5CE8">
      <w:pPr>
        <w:ind w:firstLine="420"/>
      </w:pPr>
      <w:r w:rsidRPr="00C91120">
        <w:t>【备考点拨】</w:t>
      </w:r>
    </w:p>
    <w:p w14:paraId="2E8EC3D4" w14:textId="77777777" w:rsidR="00A83D7B" w:rsidRPr="00C91120" w:rsidRDefault="00A83D7B" w:rsidP="007F5CE8">
      <w:pPr>
        <w:ind w:firstLine="420"/>
      </w:pPr>
      <w:r w:rsidRPr="00C91120">
        <w:rPr>
          <w:rFonts w:hint="eastAsia"/>
        </w:rPr>
        <w:t>1</w:t>
      </w:r>
      <w:r w:rsidRPr="00C91120">
        <w:rPr>
          <w:rFonts w:hint="eastAsia"/>
        </w:rPr>
        <w:t>、掌握常见标准分类。</w:t>
      </w:r>
    </w:p>
    <w:p w14:paraId="35FB5F87" w14:textId="77777777" w:rsidR="00A83D7B" w:rsidRPr="00C91120" w:rsidRDefault="00A83D7B" w:rsidP="008D2842">
      <w:pPr>
        <w:pStyle w:val="3"/>
      </w:pPr>
      <w:bookmarkStart w:id="663" w:name="_Toc74672665"/>
      <w:r w:rsidRPr="00C91120">
        <w:rPr>
          <w:rFonts w:hint="eastAsia"/>
        </w:rPr>
        <w:t>2.</w:t>
      </w:r>
      <w:r w:rsidRPr="00C91120">
        <w:t xml:space="preserve">5 </w:t>
      </w:r>
      <w:r w:rsidRPr="00C91120">
        <w:t>标准代号的识别（</w:t>
      </w:r>
      <w:r w:rsidRPr="00C91120">
        <w:rPr>
          <w:rFonts w:hint="eastAsia"/>
        </w:rPr>
        <w:t>★</w:t>
      </w:r>
      <w:r w:rsidRPr="00C91120">
        <w:t>）</w:t>
      </w:r>
      <w:bookmarkEnd w:id="663"/>
    </w:p>
    <w:p w14:paraId="078C8AC6" w14:textId="77777777" w:rsidR="00A83D7B" w:rsidRPr="00C91120" w:rsidRDefault="00A83D7B" w:rsidP="007F5CE8">
      <w:pPr>
        <w:ind w:firstLine="420"/>
      </w:pPr>
      <w:r w:rsidRPr="00C91120">
        <w:t>【考法分析】</w:t>
      </w:r>
    </w:p>
    <w:p w14:paraId="35B48168" w14:textId="77777777" w:rsidR="00A83D7B" w:rsidRPr="00C91120" w:rsidRDefault="00A83D7B" w:rsidP="007F5CE8">
      <w:pPr>
        <w:ind w:firstLine="420"/>
      </w:pPr>
      <w:r w:rsidRPr="00C91120">
        <w:rPr>
          <w:rFonts w:hint="eastAsia"/>
        </w:rPr>
        <w:t>1</w:t>
      </w:r>
      <w:r w:rsidRPr="00C91120">
        <w:rPr>
          <w:rFonts w:hint="eastAsia"/>
        </w:rPr>
        <w:t>、本知识点的主要考查形式是根据题干指出标准分类与标准代号的对应关系。</w:t>
      </w:r>
    </w:p>
    <w:p w14:paraId="68D54473" w14:textId="21D9D34E" w:rsidR="00A83D7B" w:rsidRPr="00C91120" w:rsidRDefault="00D80682" w:rsidP="007F5CE8">
      <w:pPr>
        <w:ind w:firstLine="420"/>
      </w:pPr>
      <w:r w:rsidRPr="00C91120">
        <w:t>【要点分析】</w:t>
      </w:r>
    </w:p>
    <w:p w14:paraId="58AFEF87" w14:textId="743B3C3D" w:rsidR="00A83D7B" w:rsidRPr="00C91120" w:rsidRDefault="00A83D7B" w:rsidP="007F5CE8">
      <w:pPr>
        <w:ind w:firstLine="420"/>
      </w:pPr>
      <w:r w:rsidRPr="00C91120">
        <w:rPr>
          <w:rFonts w:hint="eastAsia"/>
        </w:rPr>
        <w:t>1</w:t>
      </w:r>
      <w:r w:rsidRPr="00C91120">
        <w:rPr>
          <w:rFonts w:hint="eastAsia"/>
        </w:rPr>
        <w:t>、国际、国外标准代号：标准代号</w:t>
      </w:r>
      <w:r w:rsidRPr="00C91120">
        <w:rPr>
          <w:rFonts w:hint="eastAsia"/>
        </w:rPr>
        <w:t>+</w:t>
      </w:r>
      <w:r w:rsidRPr="00C91120">
        <w:rPr>
          <w:rFonts w:hint="eastAsia"/>
        </w:rPr>
        <w:t>专业类号</w:t>
      </w:r>
      <w:r w:rsidRPr="00C91120">
        <w:rPr>
          <w:rFonts w:hint="eastAsia"/>
        </w:rPr>
        <w:t>+</w:t>
      </w:r>
      <w:r w:rsidRPr="00C91120">
        <w:rPr>
          <w:rFonts w:hint="eastAsia"/>
        </w:rPr>
        <w:t>顺序号</w:t>
      </w:r>
      <w:r w:rsidRPr="00C91120">
        <w:rPr>
          <w:rFonts w:hint="eastAsia"/>
        </w:rPr>
        <w:t>+</w:t>
      </w:r>
      <w:r w:rsidRPr="00C91120">
        <w:rPr>
          <w:rFonts w:hint="eastAsia"/>
        </w:rPr>
        <w:t>年代号</w:t>
      </w:r>
      <w:ins w:id="664" w:author="Administrator" w:date="2021-06-15T17:52:00Z">
        <w:r w:rsidR="0075781E">
          <w:rPr>
            <w:rFonts w:hint="eastAsia"/>
          </w:rPr>
          <w:t>。</w:t>
        </w:r>
      </w:ins>
    </w:p>
    <w:p w14:paraId="708502A1" w14:textId="77777777" w:rsidR="00A83D7B" w:rsidRPr="00C91120" w:rsidRDefault="00A83D7B" w:rsidP="007F5CE8">
      <w:pPr>
        <w:ind w:firstLine="420"/>
      </w:pPr>
      <w:r w:rsidRPr="00C91120">
        <w:t>2</w:t>
      </w:r>
      <w:r w:rsidRPr="00C91120">
        <w:t>、</w:t>
      </w:r>
      <w:r w:rsidRPr="00C91120">
        <w:rPr>
          <w:rFonts w:hint="eastAsia"/>
        </w:rPr>
        <w:t>我国国家标准代号：强制性标准代号为</w:t>
      </w:r>
      <w:r w:rsidRPr="00C91120">
        <w:rPr>
          <w:rFonts w:hint="eastAsia"/>
        </w:rPr>
        <w:t>GB</w:t>
      </w:r>
      <w:r w:rsidRPr="00C91120">
        <w:rPr>
          <w:rFonts w:hint="eastAsia"/>
        </w:rPr>
        <w:t>、推荐性标准代号为</w:t>
      </w:r>
      <w:r w:rsidRPr="00C91120">
        <w:rPr>
          <w:rFonts w:hint="eastAsia"/>
        </w:rPr>
        <w:t>GB/T</w:t>
      </w:r>
      <w:r w:rsidRPr="00C91120">
        <w:t>、</w:t>
      </w:r>
      <w:r w:rsidRPr="00C91120">
        <w:rPr>
          <w:rFonts w:hint="eastAsia"/>
        </w:rPr>
        <w:t>指导性标准代号为</w:t>
      </w:r>
      <w:r w:rsidRPr="00C91120">
        <w:rPr>
          <w:rFonts w:hint="eastAsia"/>
        </w:rPr>
        <w:t>GB/Z</w:t>
      </w:r>
      <w:r w:rsidRPr="00C91120">
        <w:rPr>
          <w:rFonts w:hint="eastAsia"/>
        </w:rPr>
        <w:t>、实物标准代号</w:t>
      </w:r>
      <w:r w:rsidRPr="00C91120">
        <w:rPr>
          <w:rFonts w:hint="eastAsia"/>
        </w:rPr>
        <w:t>GSB</w:t>
      </w:r>
      <w:r w:rsidRPr="00C91120">
        <w:rPr>
          <w:rFonts w:hint="eastAsia"/>
        </w:rPr>
        <w:t>。</w:t>
      </w:r>
    </w:p>
    <w:p w14:paraId="39C2CC9B" w14:textId="29927FBD" w:rsidR="00A83D7B" w:rsidRPr="00C91120" w:rsidRDefault="00A83D7B" w:rsidP="007F5CE8">
      <w:pPr>
        <w:ind w:firstLine="420"/>
      </w:pPr>
      <w:r w:rsidRPr="00C91120">
        <w:t>3</w:t>
      </w:r>
      <w:r w:rsidRPr="00C91120">
        <w:t>、</w:t>
      </w:r>
      <w:r w:rsidRPr="00C91120">
        <w:rPr>
          <w:rFonts w:hint="eastAsia"/>
        </w:rPr>
        <w:t>行业标准代号：由汉语拼音大写字母组成（如电子行业为</w:t>
      </w:r>
      <w:r w:rsidRPr="00C91120">
        <w:rPr>
          <w:rFonts w:hint="eastAsia"/>
        </w:rPr>
        <w:t>SJ</w:t>
      </w:r>
      <w:r w:rsidRPr="00C91120">
        <w:rPr>
          <w:rFonts w:hint="eastAsia"/>
        </w:rPr>
        <w:t>）（行业标准的辨认一般是排除其他标准分类）</w:t>
      </w:r>
      <w:ins w:id="665" w:author="Administrator" w:date="2021-06-15T17:52:00Z">
        <w:r w:rsidR="0075781E">
          <w:rPr>
            <w:rFonts w:hint="eastAsia"/>
          </w:rPr>
          <w:t>。</w:t>
        </w:r>
      </w:ins>
    </w:p>
    <w:p w14:paraId="0130225D" w14:textId="530608F5" w:rsidR="00A83D7B" w:rsidRPr="00C91120" w:rsidRDefault="00A83D7B" w:rsidP="007F5CE8">
      <w:pPr>
        <w:ind w:firstLine="420"/>
      </w:pPr>
      <w:r w:rsidRPr="00C91120">
        <w:t>4</w:t>
      </w:r>
      <w:r w:rsidRPr="00C91120">
        <w:t>、</w:t>
      </w:r>
      <w:r w:rsidRPr="00C91120">
        <w:rPr>
          <w:rFonts w:hint="eastAsia"/>
        </w:rPr>
        <w:t>地方标准代号：由</w:t>
      </w:r>
      <w:r w:rsidRPr="00C91120">
        <w:rPr>
          <w:rFonts w:hint="eastAsia"/>
        </w:rPr>
        <w:t>DB</w:t>
      </w:r>
      <w:r w:rsidRPr="00C91120">
        <w:rPr>
          <w:rFonts w:hint="eastAsia"/>
        </w:rPr>
        <w:t>加上省级行政区代码的前两位</w:t>
      </w:r>
      <w:ins w:id="666" w:author="Administrator" w:date="2021-06-15T17:52:00Z">
        <w:r w:rsidR="0075781E">
          <w:rPr>
            <w:rFonts w:hint="eastAsia"/>
          </w:rPr>
          <w:t>。</w:t>
        </w:r>
      </w:ins>
    </w:p>
    <w:p w14:paraId="2EA30B46" w14:textId="6E732958" w:rsidR="00A83D7B" w:rsidRPr="00C91120" w:rsidRDefault="00A83D7B" w:rsidP="007F5CE8">
      <w:pPr>
        <w:ind w:firstLine="420"/>
      </w:pPr>
      <w:r w:rsidRPr="00C91120">
        <w:t>5</w:t>
      </w:r>
      <w:r w:rsidRPr="00C91120">
        <w:t>、</w:t>
      </w:r>
      <w:r w:rsidRPr="00C91120">
        <w:rPr>
          <w:rFonts w:hint="eastAsia"/>
        </w:rPr>
        <w:t>企业标准代号：由</w:t>
      </w:r>
      <w:r w:rsidRPr="00C91120">
        <w:rPr>
          <w:rFonts w:hint="eastAsia"/>
        </w:rPr>
        <w:t>Q</w:t>
      </w:r>
      <w:r w:rsidRPr="00C91120">
        <w:rPr>
          <w:rFonts w:hint="eastAsia"/>
        </w:rPr>
        <w:t>加上企业代号组成</w:t>
      </w:r>
      <w:ins w:id="667" w:author="Administrator" w:date="2021-06-15T17:52:00Z">
        <w:r w:rsidR="0075781E">
          <w:rPr>
            <w:rFonts w:hint="eastAsia"/>
          </w:rPr>
          <w:t>。</w:t>
        </w:r>
      </w:ins>
    </w:p>
    <w:p w14:paraId="3FF44CD4" w14:textId="44067F54" w:rsidR="00A83D7B" w:rsidRPr="00C91120" w:rsidRDefault="00D80682" w:rsidP="007F5CE8">
      <w:pPr>
        <w:ind w:firstLine="420"/>
      </w:pPr>
      <w:r w:rsidRPr="00C91120">
        <w:t>【备考点拨】</w:t>
      </w:r>
    </w:p>
    <w:p w14:paraId="4B2A99D2" w14:textId="4A4B36F7" w:rsidR="00BC00C6" w:rsidRPr="00C91120" w:rsidRDefault="00A83D7B" w:rsidP="007F5CE8">
      <w:pPr>
        <w:ind w:firstLine="420"/>
      </w:pPr>
      <w:r w:rsidRPr="00C91120">
        <w:rPr>
          <w:rFonts w:hint="eastAsia"/>
        </w:rPr>
        <w:t>1</w:t>
      </w:r>
      <w:r w:rsidRPr="00C91120">
        <w:rPr>
          <w:rFonts w:hint="eastAsia"/>
        </w:rPr>
        <w:t>、掌握常见的标准代号，能够根据代号区分标准分类，或根据要求指出对应标准代号。</w:t>
      </w:r>
    </w:p>
    <w:sectPr w:rsidR="00BC00C6" w:rsidRPr="00C91120" w:rsidSect="00E86ACB">
      <w:footerReference w:type="default" r:id="rId125"/>
      <w:pgSz w:w="9979" w:h="14175" w:code="13"/>
      <w:pgMar w:top="851" w:right="1021" w:bottom="851" w:left="1021" w:header="397" w:footer="397" w:gutter="0"/>
      <w:pgNumType w:start="1"/>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1" w:author="Administrator" w:date="2021-06-15T14:00:00Z" w:initials="A">
    <w:p w14:paraId="38822507" w14:textId="0E495974" w:rsidR="00F60903" w:rsidRDefault="00F60903">
      <w:pPr>
        <w:pStyle w:val="ad"/>
        <w:ind w:firstLine="420"/>
      </w:pPr>
      <w:r>
        <w:rPr>
          <w:rStyle w:val="ac"/>
        </w:rPr>
        <w:annotationRef/>
      </w:r>
      <w:r>
        <w:t>图片文字内容带下划线</w:t>
      </w:r>
    </w:p>
  </w:comment>
  <w:comment w:id="257" w:author="Administrator" w:date="2021-06-15T14:07:00Z" w:initials="A">
    <w:p w14:paraId="6BC58B1E" w14:textId="13F4C81F" w:rsidR="00F60903" w:rsidRDefault="00F60903">
      <w:pPr>
        <w:pStyle w:val="ad"/>
        <w:ind w:firstLine="420"/>
      </w:pPr>
      <w:r>
        <w:rPr>
          <w:rStyle w:val="ac"/>
        </w:rPr>
        <w:annotationRef/>
      </w:r>
      <w:r>
        <w:t>自然连接符号错误，图片已改</w:t>
      </w:r>
    </w:p>
  </w:comment>
  <w:comment w:id="513" w:author="Administrator" w:date="2021-06-15T16:04:00Z" w:initials="A">
    <w:p w14:paraId="7BAFBBDF" w14:textId="637CFF44" w:rsidR="00F60903" w:rsidRDefault="00F60903">
      <w:pPr>
        <w:pStyle w:val="ad"/>
        <w:ind w:firstLine="420"/>
      </w:pPr>
      <w:r>
        <w:rPr>
          <w:rStyle w:val="ac"/>
        </w:rPr>
        <w:annotationRef/>
      </w:r>
      <w:r>
        <w:t>不清晰</w:t>
      </w:r>
    </w:p>
  </w:comment>
  <w:comment w:id="514" w:author="Administrator" w:date="2021-06-15T16:05:00Z" w:initials="A">
    <w:p w14:paraId="332A1666" w14:textId="0F04C416" w:rsidR="00F60903" w:rsidRDefault="00F60903">
      <w:pPr>
        <w:pStyle w:val="ad"/>
        <w:ind w:firstLine="420"/>
      </w:pPr>
      <w:r>
        <w:rPr>
          <w:rStyle w:val="ac"/>
        </w:rPr>
        <w:annotationRef/>
      </w:r>
      <w:r>
        <w:t>不清晰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822507" w15:done="0"/>
  <w15:commentEx w15:paraId="6BC58B1E" w15:done="0"/>
  <w15:commentEx w15:paraId="7BAFBBDF" w15:done="0"/>
  <w15:commentEx w15:paraId="332A16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A25E42" w14:textId="77777777" w:rsidR="00F60903" w:rsidRDefault="00F60903" w:rsidP="007F5CE8">
      <w:pPr>
        <w:ind w:firstLine="420"/>
      </w:pPr>
      <w:r>
        <w:separator/>
      </w:r>
    </w:p>
  </w:endnote>
  <w:endnote w:type="continuationSeparator" w:id="0">
    <w:p w14:paraId="7CBAC1F7" w14:textId="77777777" w:rsidR="00F60903" w:rsidRDefault="00F60903" w:rsidP="007F5CE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A50B6" w14:textId="77777777" w:rsidR="00F60903" w:rsidRDefault="00F60903">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CEED1" w14:textId="1FB41539" w:rsidR="00F60903" w:rsidRPr="00FF5352" w:rsidRDefault="00F60903" w:rsidP="00FF5352">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35924" w14:textId="77777777" w:rsidR="00F60903" w:rsidRDefault="00F60903">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0556840"/>
      <w:docPartObj>
        <w:docPartGallery w:val="Page Numbers (Bottom of Page)"/>
        <w:docPartUnique/>
      </w:docPartObj>
    </w:sdtPr>
    <w:sdtEndPr>
      <w:rPr>
        <w:bCs/>
        <w:noProof/>
      </w:rPr>
    </w:sdtEndPr>
    <w:sdtContent>
      <w:sdt>
        <w:sdtPr>
          <w:id w:val="1358691039"/>
          <w:docPartObj>
            <w:docPartGallery w:val="Page Numbers (Top of Page)"/>
            <w:docPartUnique/>
          </w:docPartObj>
        </w:sdtPr>
        <w:sdtEndPr>
          <w:rPr>
            <w:bCs/>
            <w:noProof/>
          </w:rPr>
        </w:sdtEndPr>
        <w:sdtContent>
          <w:p w14:paraId="567EA7F6" w14:textId="08350D2F" w:rsidR="00F60903" w:rsidRPr="007A15B0" w:rsidRDefault="00F60903" w:rsidP="00FC013B">
            <w:pPr>
              <w:pStyle w:val="a4"/>
              <w:ind w:firstLine="360"/>
            </w:pPr>
            <w:r w:rsidRPr="007A15B0">
              <w:t>客服热线：</w:t>
            </w:r>
            <w:r w:rsidRPr="007A15B0">
              <w:t>400-111-9811</w:t>
            </w:r>
            <w:r>
              <w:t xml:space="preserve">                                                   </w:t>
            </w:r>
            <w:r>
              <w:rPr>
                <w:lang w:val="zh-CN"/>
              </w:rPr>
              <w:t xml:space="preserve"> </w:t>
            </w:r>
            <w:r>
              <w:rPr>
                <w:bCs/>
                <w:sz w:val="24"/>
                <w:szCs w:val="24"/>
              </w:rPr>
              <w:fldChar w:fldCharType="begin"/>
            </w:r>
            <w:r>
              <w:rPr>
                <w:bCs/>
              </w:rPr>
              <w:instrText>PAGE</w:instrText>
            </w:r>
            <w:r>
              <w:rPr>
                <w:bCs/>
                <w:sz w:val="24"/>
                <w:szCs w:val="24"/>
              </w:rPr>
              <w:fldChar w:fldCharType="separate"/>
            </w:r>
            <w:r w:rsidR="00383E64">
              <w:rPr>
                <w:bCs/>
                <w:noProof/>
              </w:rPr>
              <w:t>2</w:t>
            </w:r>
            <w:r>
              <w:rPr>
                <w:bCs/>
                <w:sz w:val="24"/>
                <w:szCs w:val="24"/>
              </w:rPr>
              <w:fldChar w:fldCharType="end"/>
            </w:r>
            <w:r>
              <w:rPr>
                <w:lang w:val="zh-CN"/>
              </w:rPr>
              <w:t xml:space="preserve"> / </w:t>
            </w:r>
            <w:r w:rsidR="00383E64" w:rsidRPr="00383E64">
              <w:rPr>
                <w:bCs/>
                <w:noProof/>
              </w:rPr>
              <w:t>101</w:t>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CB0DAB" w14:textId="77777777" w:rsidR="00F60903" w:rsidRDefault="00F60903" w:rsidP="007F5CE8">
      <w:pPr>
        <w:ind w:firstLine="420"/>
      </w:pPr>
      <w:r>
        <w:separator/>
      </w:r>
    </w:p>
  </w:footnote>
  <w:footnote w:type="continuationSeparator" w:id="0">
    <w:p w14:paraId="4A5E7695" w14:textId="77777777" w:rsidR="00F60903" w:rsidRDefault="00F60903" w:rsidP="007F5CE8">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A96CA" w14:textId="77777777" w:rsidR="00F60903" w:rsidRDefault="00F60903">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1A2D6" w14:textId="1ACEFA93" w:rsidR="00F60903" w:rsidRPr="007A15B0" w:rsidRDefault="00F60903" w:rsidP="007F5CE8">
    <w:pPr>
      <w:pStyle w:val="a3"/>
      <w:ind w:firstLine="360"/>
      <w:rPr>
        <w:b/>
      </w:rPr>
    </w:pPr>
    <w:r>
      <w:t xml:space="preserve"> </w:t>
    </w:r>
    <w:r>
      <w:rPr>
        <w:noProof/>
      </w:rPr>
      <w:drawing>
        <wp:inline distT="0" distB="0" distL="0" distR="0" wp14:anchorId="048C818C" wp14:editId="1D529BD2">
          <wp:extent cx="982980" cy="349504"/>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00306" cy="355664"/>
                  </a:xfrm>
                  <a:prstGeom prst="rect">
                    <a:avLst/>
                  </a:prstGeom>
                </pic:spPr>
              </pic:pic>
            </a:graphicData>
          </a:graphic>
        </wp:inline>
      </w:drawing>
    </w:r>
    <w:r>
      <w:t xml:space="preserve">                                              </w:t>
    </w:r>
    <w:r w:rsidRPr="007A15B0">
      <w:rPr>
        <w:rFonts w:hint="eastAsia"/>
        <w:b/>
      </w:rPr>
      <w:t xml:space="preserve"> </w:t>
    </w:r>
    <w:r w:rsidRPr="007A15B0">
      <w:rPr>
        <w:rFonts w:hint="eastAsia"/>
        <w:b/>
      </w:rPr>
      <w:t>内部资料，禁止传播</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46F30" w14:textId="77777777" w:rsidR="00F60903" w:rsidRDefault="00F60903">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56160"/>
    <w:multiLevelType w:val="hybridMultilevel"/>
    <w:tmpl w:val="AA2CCBE6"/>
    <w:lvl w:ilvl="0" w:tplc="89923E20">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143C97"/>
    <w:multiLevelType w:val="hybridMultilevel"/>
    <w:tmpl w:val="57C823A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3561614"/>
    <w:multiLevelType w:val="hybridMultilevel"/>
    <w:tmpl w:val="CEEE2DB0"/>
    <w:lvl w:ilvl="0" w:tplc="964A312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49EB7555"/>
    <w:multiLevelType w:val="hybridMultilevel"/>
    <w:tmpl w:val="3FB68D4C"/>
    <w:lvl w:ilvl="0" w:tplc="1A06CE94">
      <w:start w:val="1"/>
      <w:numFmt w:val="bullet"/>
      <w:lvlText w:val="•"/>
      <w:lvlJc w:val="left"/>
      <w:pPr>
        <w:tabs>
          <w:tab w:val="num" w:pos="720"/>
        </w:tabs>
        <w:ind w:left="720" w:hanging="360"/>
      </w:pPr>
      <w:rPr>
        <w:rFonts w:ascii="Arial" w:hAnsi="Arial" w:hint="default"/>
      </w:rPr>
    </w:lvl>
    <w:lvl w:ilvl="1" w:tplc="B8EA83DC" w:tentative="1">
      <w:start w:val="1"/>
      <w:numFmt w:val="bullet"/>
      <w:lvlText w:val="•"/>
      <w:lvlJc w:val="left"/>
      <w:pPr>
        <w:tabs>
          <w:tab w:val="num" w:pos="1440"/>
        </w:tabs>
        <w:ind w:left="1440" w:hanging="360"/>
      </w:pPr>
      <w:rPr>
        <w:rFonts w:ascii="Arial" w:hAnsi="Arial" w:hint="default"/>
      </w:rPr>
    </w:lvl>
    <w:lvl w:ilvl="2" w:tplc="2B7A7388" w:tentative="1">
      <w:start w:val="1"/>
      <w:numFmt w:val="bullet"/>
      <w:lvlText w:val="•"/>
      <w:lvlJc w:val="left"/>
      <w:pPr>
        <w:tabs>
          <w:tab w:val="num" w:pos="2160"/>
        </w:tabs>
        <w:ind w:left="2160" w:hanging="360"/>
      </w:pPr>
      <w:rPr>
        <w:rFonts w:ascii="Arial" w:hAnsi="Arial" w:hint="default"/>
      </w:rPr>
    </w:lvl>
    <w:lvl w:ilvl="3" w:tplc="9F923868" w:tentative="1">
      <w:start w:val="1"/>
      <w:numFmt w:val="bullet"/>
      <w:lvlText w:val="•"/>
      <w:lvlJc w:val="left"/>
      <w:pPr>
        <w:tabs>
          <w:tab w:val="num" w:pos="2880"/>
        </w:tabs>
        <w:ind w:left="2880" w:hanging="360"/>
      </w:pPr>
      <w:rPr>
        <w:rFonts w:ascii="Arial" w:hAnsi="Arial" w:hint="default"/>
      </w:rPr>
    </w:lvl>
    <w:lvl w:ilvl="4" w:tplc="72C43738" w:tentative="1">
      <w:start w:val="1"/>
      <w:numFmt w:val="bullet"/>
      <w:lvlText w:val="•"/>
      <w:lvlJc w:val="left"/>
      <w:pPr>
        <w:tabs>
          <w:tab w:val="num" w:pos="3600"/>
        </w:tabs>
        <w:ind w:left="3600" w:hanging="360"/>
      </w:pPr>
      <w:rPr>
        <w:rFonts w:ascii="Arial" w:hAnsi="Arial" w:hint="default"/>
      </w:rPr>
    </w:lvl>
    <w:lvl w:ilvl="5" w:tplc="B0B249C6" w:tentative="1">
      <w:start w:val="1"/>
      <w:numFmt w:val="bullet"/>
      <w:lvlText w:val="•"/>
      <w:lvlJc w:val="left"/>
      <w:pPr>
        <w:tabs>
          <w:tab w:val="num" w:pos="4320"/>
        </w:tabs>
        <w:ind w:left="4320" w:hanging="360"/>
      </w:pPr>
      <w:rPr>
        <w:rFonts w:ascii="Arial" w:hAnsi="Arial" w:hint="default"/>
      </w:rPr>
    </w:lvl>
    <w:lvl w:ilvl="6" w:tplc="A38E2136" w:tentative="1">
      <w:start w:val="1"/>
      <w:numFmt w:val="bullet"/>
      <w:lvlText w:val="•"/>
      <w:lvlJc w:val="left"/>
      <w:pPr>
        <w:tabs>
          <w:tab w:val="num" w:pos="5040"/>
        </w:tabs>
        <w:ind w:left="5040" w:hanging="360"/>
      </w:pPr>
      <w:rPr>
        <w:rFonts w:ascii="Arial" w:hAnsi="Arial" w:hint="default"/>
      </w:rPr>
    </w:lvl>
    <w:lvl w:ilvl="7" w:tplc="8514F95C" w:tentative="1">
      <w:start w:val="1"/>
      <w:numFmt w:val="bullet"/>
      <w:lvlText w:val="•"/>
      <w:lvlJc w:val="left"/>
      <w:pPr>
        <w:tabs>
          <w:tab w:val="num" w:pos="5760"/>
        </w:tabs>
        <w:ind w:left="5760" w:hanging="360"/>
      </w:pPr>
      <w:rPr>
        <w:rFonts w:ascii="Arial" w:hAnsi="Arial" w:hint="default"/>
      </w:rPr>
    </w:lvl>
    <w:lvl w:ilvl="8" w:tplc="E4FC134C" w:tentative="1">
      <w:start w:val="1"/>
      <w:numFmt w:val="bullet"/>
      <w:lvlText w:val="•"/>
      <w:lvlJc w:val="left"/>
      <w:pPr>
        <w:tabs>
          <w:tab w:val="num" w:pos="6480"/>
        </w:tabs>
        <w:ind w:left="6480" w:hanging="360"/>
      </w:pPr>
      <w:rPr>
        <w:rFonts w:ascii="Arial" w:hAnsi="Arial" w:hint="default"/>
      </w:rPr>
    </w:lvl>
  </w:abstractNum>
  <w:abstractNum w:abstractNumId="4">
    <w:nsid w:val="74523F61"/>
    <w:multiLevelType w:val="hybridMultilevel"/>
    <w:tmpl w:val="D838640E"/>
    <w:lvl w:ilvl="0" w:tplc="F80CA5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F971B35"/>
    <w:multiLevelType w:val="hybridMultilevel"/>
    <w:tmpl w:val="7DD4AE2C"/>
    <w:lvl w:ilvl="0" w:tplc="4150FC58">
      <w:start w:val="1"/>
      <w:numFmt w:val="decimal"/>
      <w:lvlText w:val="%1、"/>
      <w:lvlJc w:val="left"/>
      <w:pPr>
        <w:ind w:left="430" w:hanging="4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5"/>
  </w:num>
  <w:num w:numId="4">
    <w:abstractNumId w:val="4"/>
  </w:num>
  <w:num w:numId="5">
    <w:abstractNumId w:val="2"/>
  </w:num>
  <w:num w:numId="6">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revisionView w:markup="0"/>
  <w:defaultTabStop w:val="420"/>
  <w:drawingGridHorizontalSpacing w:val="105"/>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39"/>
    <w:rsid w:val="000114B2"/>
    <w:rsid w:val="00015209"/>
    <w:rsid w:val="00025EAF"/>
    <w:rsid w:val="0002618B"/>
    <w:rsid w:val="000441A1"/>
    <w:rsid w:val="000443B4"/>
    <w:rsid w:val="000503C9"/>
    <w:rsid w:val="00060C64"/>
    <w:rsid w:val="000676F3"/>
    <w:rsid w:val="0007051F"/>
    <w:rsid w:val="00074C75"/>
    <w:rsid w:val="0007729B"/>
    <w:rsid w:val="00077D1F"/>
    <w:rsid w:val="0008305B"/>
    <w:rsid w:val="00087E45"/>
    <w:rsid w:val="000A07EA"/>
    <w:rsid w:val="000E380A"/>
    <w:rsid w:val="000F0898"/>
    <w:rsid w:val="000F0C02"/>
    <w:rsid w:val="000F5466"/>
    <w:rsid w:val="001060E8"/>
    <w:rsid w:val="00110CB0"/>
    <w:rsid w:val="001152CE"/>
    <w:rsid w:val="00116A74"/>
    <w:rsid w:val="00117EC5"/>
    <w:rsid w:val="0013443A"/>
    <w:rsid w:val="00141F39"/>
    <w:rsid w:val="00152788"/>
    <w:rsid w:val="00175FD4"/>
    <w:rsid w:val="00177DD9"/>
    <w:rsid w:val="00182A7D"/>
    <w:rsid w:val="00193EC6"/>
    <w:rsid w:val="001B054F"/>
    <w:rsid w:val="001B7ABF"/>
    <w:rsid w:val="001C070B"/>
    <w:rsid w:val="001C1104"/>
    <w:rsid w:val="001C502E"/>
    <w:rsid w:val="001C58FB"/>
    <w:rsid w:val="001C69E5"/>
    <w:rsid w:val="001D56B5"/>
    <w:rsid w:val="001D769E"/>
    <w:rsid w:val="001E2680"/>
    <w:rsid w:val="001E5AF5"/>
    <w:rsid w:val="001E7390"/>
    <w:rsid w:val="001F4818"/>
    <w:rsid w:val="001F4D2E"/>
    <w:rsid w:val="00222FC2"/>
    <w:rsid w:val="00223A0B"/>
    <w:rsid w:val="002268FE"/>
    <w:rsid w:val="00232E7C"/>
    <w:rsid w:val="00242212"/>
    <w:rsid w:val="00243B5E"/>
    <w:rsid w:val="002554A5"/>
    <w:rsid w:val="00264140"/>
    <w:rsid w:val="00264C9E"/>
    <w:rsid w:val="00266463"/>
    <w:rsid w:val="00274340"/>
    <w:rsid w:val="002922A3"/>
    <w:rsid w:val="002A6538"/>
    <w:rsid w:val="002B3B0D"/>
    <w:rsid w:val="002B3D60"/>
    <w:rsid w:val="002D386F"/>
    <w:rsid w:val="002F06BB"/>
    <w:rsid w:val="002F103B"/>
    <w:rsid w:val="0032773F"/>
    <w:rsid w:val="00336B8C"/>
    <w:rsid w:val="00344EB4"/>
    <w:rsid w:val="00346B32"/>
    <w:rsid w:val="003478D0"/>
    <w:rsid w:val="003566DE"/>
    <w:rsid w:val="00362F2C"/>
    <w:rsid w:val="00380F91"/>
    <w:rsid w:val="00383E64"/>
    <w:rsid w:val="003877A0"/>
    <w:rsid w:val="00396CE2"/>
    <w:rsid w:val="003A4697"/>
    <w:rsid w:val="003C23B6"/>
    <w:rsid w:val="003D30EB"/>
    <w:rsid w:val="003D31F7"/>
    <w:rsid w:val="003E27DF"/>
    <w:rsid w:val="003F1DBB"/>
    <w:rsid w:val="003F1ED9"/>
    <w:rsid w:val="00411C2D"/>
    <w:rsid w:val="0044495C"/>
    <w:rsid w:val="00455983"/>
    <w:rsid w:val="0045757F"/>
    <w:rsid w:val="0048247A"/>
    <w:rsid w:val="00483755"/>
    <w:rsid w:val="00490972"/>
    <w:rsid w:val="004911E3"/>
    <w:rsid w:val="0049199C"/>
    <w:rsid w:val="004A50A7"/>
    <w:rsid w:val="004A531D"/>
    <w:rsid w:val="004B08F3"/>
    <w:rsid w:val="004B1F90"/>
    <w:rsid w:val="004F091C"/>
    <w:rsid w:val="004F31FB"/>
    <w:rsid w:val="005011FB"/>
    <w:rsid w:val="00502C03"/>
    <w:rsid w:val="00505E3A"/>
    <w:rsid w:val="00511DDD"/>
    <w:rsid w:val="00522749"/>
    <w:rsid w:val="00532B1C"/>
    <w:rsid w:val="00542005"/>
    <w:rsid w:val="00560F5A"/>
    <w:rsid w:val="00566B41"/>
    <w:rsid w:val="00575A1F"/>
    <w:rsid w:val="00595052"/>
    <w:rsid w:val="005A73C8"/>
    <w:rsid w:val="005B1D11"/>
    <w:rsid w:val="005B2DBC"/>
    <w:rsid w:val="005B4E16"/>
    <w:rsid w:val="005D2E16"/>
    <w:rsid w:val="005D4E9B"/>
    <w:rsid w:val="005D5E6A"/>
    <w:rsid w:val="005E3F80"/>
    <w:rsid w:val="00636534"/>
    <w:rsid w:val="006413CA"/>
    <w:rsid w:val="0065078B"/>
    <w:rsid w:val="00654CF4"/>
    <w:rsid w:val="00657A41"/>
    <w:rsid w:val="00657CD8"/>
    <w:rsid w:val="0067180A"/>
    <w:rsid w:val="00673348"/>
    <w:rsid w:val="00675B41"/>
    <w:rsid w:val="006817B2"/>
    <w:rsid w:val="006822DC"/>
    <w:rsid w:val="006A4A04"/>
    <w:rsid w:val="006A7544"/>
    <w:rsid w:val="006C7303"/>
    <w:rsid w:val="006D79E3"/>
    <w:rsid w:val="006E777B"/>
    <w:rsid w:val="006F0450"/>
    <w:rsid w:val="006F3C96"/>
    <w:rsid w:val="0075781E"/>
    <w:rsid w:val="00775B8E"/>
    <w:rsid w:val="00793860"/>
    <w:rsid w:val="007A15B0"/>
    <w:rsid w:val="007A1D1B"/>
    <w:rsid w:val="007A5CF6"/>
    <w:rsid w:val="007C4483"/>
    <w:rsid w:val="007D260B"/>
    <w:rsid w:val="007F5CE8"/>
    <w:rsid w:val="0084598A"/>
    <w:rsid w:val="00867ABC"/>
    <w:rsid w:val="0087357D"/>
    <w:rsid w:val="008A7128"/>
    <w:rsid w:val="008D2842"/>
    <w:rsid w:val="008D6D9D"/>
    <w:rsid w:val="008E22A1"/>
    <w:rsid w:val="008F5AC3"/>
    <w:rsid w:val="009150D4"/>
    <w:rsid w:val="0092633A"/>
    <w:rsid w:val="00932678"/>
    <w:rsid w:val="00943C34"/>
    <w:rsid w:val="0094426C"/>
    <w:rsid w:val="00974DC3"/>
    <w:rsid w:val="00992759"/>
    <w:rsid w:val="009934C3"/>
    <w:rsid w:val="009968DB"/>
    <w:rsid w:val="009B291F"/>
    <w:rsid w:val="009C3AE0"/>
    <w:rsid w:val="00A04B27"/>
    <w:rsid w:val="00A21F80"/>
    <w:rsid w:val="00A24C7F"/>
    <w:rsid w:val="00A25F6E"/>
    <w:rsid w:val="00A30861"/>
    <w:rsid w:val="00A43627"/>
    <w:rsid w:val="00A71776"/>
    <w:rsid w:val="00A7708A"/>
    <w:rsid w:val="00A83D7B"/>
    <w:rsid w:val="00A86248"/>
    <w:rsid w:val="00A90B81"/>
    <w:rsid w:val="00AA5E04"/>
    <w:rsid w:val="00AA7259"/>
    <w:rsid w:val="00AC1D56"/>
    <w:rsid w:val="00AD4126"/>
    <w:rsid w:val="00AE5C73"/>
    <w:rsid w:val="00AF281A"/>
    <w:rsid w:val="00AF5AFB"/>
    <w:rsid w:val="00B23CE2"/>
    <w:rsid w:val="00B413BE"/>
    <w:rsid w:val="00B441AE"/>
    <w:rsid w:val="00B6031D"/>
    <w:rsid w:val="00B658DA"/>
    <w:rsid w:val="00B748CD"/>
    <w:rsid w:val="00B81375"/>
    <w:rsid w:val="00B82C47"/>
    <w:rsid w:val="00B86A02"/>
    <w:rsid w:val="00BA0046"/>
    <w:rsid w:val="00BB14A5"/>
    <w:rsid w:val="00BB299B"/>
    <w:rsid w:val="00BC00C6"/>
    <w:rsid w:val="00BC4297"/>
    <w:rsid w:val="00BF2BDF"/>
    <w:rsid w:val="00BF4CF4"/>
    <w:rsid w:val="00C11477"/>
    <w:rsid w:val="00C1578E"/>
    <w:rsid w:val="00C15ADB"/>
    <w:rsid w:val="00C36A6A"/>
    <w:rsid w:val="00C375CC"/>
    <w:rsid w:val="00C56454"/>
    <w:rsid w:val="00C6407D"/>
    <w:rsid w:val="00C756B1"/>
    <w:rsid w:val="00C8444A"/>
    <w:rsid w:val="00C91120"/>
    <w:rsid w:val="00CA2EB5"/>
    <w:rsid w:val="00CB6D7E"/>
    <w:rsid w:val="00CE3EFE"/>
    <w:rsid w:val="00D00719"/>
    <w:rsid w:val="00D01AD3"/>
    <w:rsid w:val="00D06326"/>
    <w:rsid w:val="00D40BFA"/>
    <w:rsid w:val="00D43D95"/>
    <w:rsid w:val="00D45237"/>
    <w:rsid w:val="00D5432A"/>
    <w:rsid w:val="00D55736"/>
    <w:rsid w:val="00D5696D"/>
    <w:rsid w:val="00D672EC"/>
    <w:rsid w:val="00D80682"/>
    <w:rsid w:val="00D80B6C"/>
    <w:rsid w:val="00D83CCB"/>
    <w:rsid w:val="00D86A83"/>
    <w:rsid w:val="00D878DF"/>
    <w:rsid w:val="00D95891"/>
    <w:rsid w:val="00D96889"/>
    <w:rsid w:val="00DA1DA8"/>
    <w:rsid w:val="00DA44D2"/>
    <w:rsid w:val="00DB18A7"/>
    <w:rsid w:val="00DB2FB5"/>
    <w:rsid w:val="00DD21F6"/>
    <w:rsid w:val="00DE2C30"/>
    <w:rsid w:val="00DF336E"/>
    <w:rsid w:val="00DF3805"/>
    <w:rsid w:val="00E033F5"/>
    <w:rsid w:val="00E211ED"/>
    <w:rsid w:val="00E30BEC"/>
    <w:rsid w:val="00E31E59"/>
    <w:rsid w:val="00E502E2"/>
    <w:rsid w:val="00E539BB"/>
    <w:rsid w:val="00E62DF0"/>
    <w:rsid w:val="00E671C9"/>
    <w:rsid w:val="00E85F99"/>
    <w:rsid w:val="00E86851"/>
    <w:rsid w:val="00E86ACB"/>
    <w:rsid w:val="00E9134A"/>
    <w:rsid w:val="00E97DF0"/>
    <w:rsid w:val="00EA687E"/>
    <w:rsid w:val="00EB747F"/>
    <w:rsid w:val="00EC7D26"/>
    <w:rsid w:val="00ED4FE9"/>
    <w:rsid w:val="00ED672A"/>
    <w:rsid w:val="00EE4F29"/>
    <w:rsid w:val="00EF1708"/>
    <w:rsid w:val="00EF43E2"/>
    <w:rsid w:val="00F042AB"/>
    <w:rsid w:val="00F04A77"/>
    <w:rsid w:val="00F0555A"/>
    <w:rsid w:val="00F253F3"/>
    <w:rsid w:val="00F305BF"/>
    <w:rsid w:val="00F316BF"/>
    <w:rsid w:val="00F51BC9"/>
    <w:rsid w:val="00F6067C"/>
    <w:rsid w:val="00F60903"/>
    <w:rsid w:val="00F613B8"/>
    <w:rsid w:val="00F75758"/>
    <w:rsid w:val="00F772D5"/>
    <w:rsid w:val="00F81B1E"/>
    <w:rsid w:val="00F93A11"/>
    <w:rsid w:val="00FB4E89"/>
    <w:rsid w:val="00FC013B"/>
    <w:rsid w:val="00FC6958"/>
    <w:rsid w:val="00FD0C73"/>
    <w:rsid w:val="00FD281E"/>
    <w:rsid w:val="00FE148F"/>
    <w:rsid w:val="00FF307C"/>
    <w:rsid w:val="00FF53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42F7158"/>
  <w15:chartTrackingRefBased/>
  <w15:docId w15:val="{A63C4CF8-E9D1-43E8-8E6D-948613420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83E64"/>
    <w:pPr>
      <w:keepLines/>
      <w:adjustRightInd w:val="0"/>
      <w:snapToGrid w:val="0"/>
      <w:spacing w:line="240" w:lineRule="atLeast"/>
      <w:ind w:firstLineChars="200" w:firstLine="200"/>
    </w:pPr>
    <w:rPr>
      <w:rFonts w:ascii="Times New Roman" w:eastAsia="宋体" w:hAnsi="Times New Roman" w:cstheme="minorEastAsia"/>
    </w:rPr>
  </w:style>
  <w:style w:type="paragraph" w:styleId="1">
    <w:name w:val="heading 1"/>
    <w:next w:val="a"/>
    <w:link w:val="1Char"/>
    <w:uiPriority w:val="9"/>
    <w:qFormat/>
    <w:rsid w:val="0013443A"/>
    <w:pPr>
      <w:spacing w:line="240" w:lineRule="atLeast"/>
      <w:jc w:val="center"/>
      <w:outlineLvl w:val="0"/>
    </w:pPr>
    <w:rPr>
      <w:rFonts w:ascii="Times New Roman" w:eastAsiaTheme="majorEastAsia" w:hAnsi="Times New Roman" w:cstheme="majorEastAsia"/>
      <w:b/>
      <w:bCs/>
      <w:kern w:val="44"/>
      <w:sz w:val="30"/>
      <w:szCs w:val="28"/>
    </w:rPr>
  </w:style>
  <w:style w:type="paragraph" w:styleId="2">
    <w:name w:val="heading 2"/>
    <w:next w:val="a"/>
    <w:link w:val="2Char"/>
    <w:uiPriority w:val="9"/>
    <w:unhideWhenUsed/>
    <w:qFormat/>
    <w:rsid w:val="00CB6D7E"/>
    <w:pPr>
      <w:keepNext/>
      <w:spacing w:line="240" w:lineRule="atLeast"/>
      <w:outlineLvl w:val="1"/>
    </w:pPr>
    <w:rPr>
      <w:rFonts w:ascii="Times New Roman" w:hAnsi="Times New Roman" w:cstheme="minorEastAsia"/>
      <w:b/>
      <w:bCs/>
      <w:sz w:val="28"/>
      <w:szCs w:val="24"/>
    </w:rPr>
  </w:style>
  <w:style w:type="paragraph" w:styleId="3">
    <w:name w:val="heading 3"/>
    <w:next w:val="a"/>
    <w:link w:val="3Char"/>
    <w:uiPriority w:val="9"/>
    <w:unhideWhenUsed/>
    <w:qFormat/>
    <w:rsid w:val="00CB6D7E"/>
    <w:pPr>
      <w:keepNext/>
      <w:spacing w:line="240" w:lineRule="atLeast"/>
      <w:outlineLvl w:val="2"/>
    </w:pPr>
    <w:rPr>
      <w:rFonts w:ascii="Times New Roman" w:eastAsia="宋体" w:hAnsi="Times New Roman" w:cstheme="minorEastAsia"/>
      <w:bCs/>
      <w:sz w:val="24"/>
      <w:szCs w:val="24"/>
    </w:rPr>
  </w:style>
  <w:style w:type="paragraph" w:styleId="4">
    <w:name w:val="heading 4"/>
    <w:next w:val="a"/>
    <w:link w:val="4Char"/>
    <w:uiPriority w:val="9"/>
    <w:unhideWhenUsed/>
    <w:qFormat/>
    <w:rsid w:val="00CB6D7E"/>
    <w:pPr>
      <w:spacing w:line="240" w:lineRule="atLeast"/>
      <w:ind w:firstLineChars="200" w:firstLine="422"/>
      <w:outlineLvl w:val="3"/>
    </w:pPr>
    <w:rPr>
      <w:rFonts w:ascii="Times New Roman" w:eastAsia="宋体" w:hAnsi="Times New Roman" w:cstheme="minorEastAsia"/>
      <w:b/>
      <w:bCs/>
      <w:szCs w:val="24"/>
    </w:rPr>
  </w:style>
  <w:style w:type="paragraph" w:styleId="5">
    <w:name w:val="heading 5"/>
    <w:basedOn w:val="a"/>
    <w:next w:val="a"/>
    <w:link w:val="5Char"/>
    <w:uiPriority w:val="9"/>
    <w:unhideWhenUsed/>
    <w:qFormat/>
    <w:rsid w:val="008D2842"/>
    <w:pPr>
      <w:keepNext/>
      <w:outlineLvl w:val="4"/>
    </w:pPr>
    <w:rPr>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B291F"/>
    <w:pPr>
      <w:pBdr>
        <w:bottom w:val="single" w:sz="6" w:space="1" w:color="auto"/>
      </w:pBdr>
      <w:tabs>
        <w:tab w:val="center" w:pos="4153"/>
        <w:tab w:val="right" w:pos="8306"/>
      </w:tabs>
      <w:adjustRightInd/>
      <w:jc w:val="center"/>
    </w:pPr>
    <w:rPr>
      <w:rFonts w:asciiTheme="minorHAnsi" w:hAnsiTheme="minorHAnsi"/>
      <w:sz w:val="18"/>
      <w:szCs w:val="18"/>
    </w:rPr>
  </w:style>
  <w:style w:type="character" w:customStyle="1" w:styleId="Char">
    <w:name w:val="页眉 Char"/>
    <w:basedOn w:val="a0"/>
    <w:link w:val="a3"/>
    <w:uiPriority w:val="99"/>
    <w:rsid w:val="009B291F"/>
    <w:rPr>
      <w:sz w:val="18"/>
      <w:szCs w:val="18"/>
    </w:rPr>
  </w:style>
  <w:style w:type="paragraph" w:styleId="a4">
    <w:name w:val="footer"/>
    <w:basedOn w:val="a"/>
    <w:link w:val="Char0"/>
    <w:uiPriority w:val="99"/>
    <w:unhideWhenUsed/>
    <w:rsid w:val="009B291F"/>
    <w:pPr>
      <w:tabs>
        <w:tab w:val="center" w:pos="4153"/>
        <w:tab w:val="right" w:pos="8306"/>
      </w:tabs>
      <w:adjustRightInd/>
    </w:pPr>
    <w:rPr>
      <w:rFonts w:asciiTheme="minorHAnsi" w:hAnsiTheme="minorHAnsi"/>
      <w:sz w:val="18"/>
      <w:szCs w:val="18"/>
    </w:rPr>
  </w:style>
  <w:style w:type="character" w:customStyle="1" w:styleId="Char0">
    <w:name w:val="页脚 Char"/>
    <w:basedOn w:val="a0"/>
    <w:link w:val="a4"/>
    <w:uiPriority w:val="99"/>
    <w:rsid w:val="009B291F"/>
    <w:rPr>
      <w:sz w:val="18"/>
      <w:szCs w:val="18"/>
    </w:rPr>
  </w:style>
  <w:style w:type="character" w:customStyle="1" w:styleId="1Char">
    <w:name w:val="标题 1 Char"/>
    <w:basedOn w:val="a0"/>
    <w:link w:val="1"/>
    <w:uiPriority w:val="9"/>
    <w:rsid w:val="0013443A"/>
    <w:rPr>
      <w:rFonts w:ascii="Times New Roman" w:eastAsiaTheme="majorEastAsia" w:hAnsi="Times New Roman" w:cstheme="majorEastAsia"/>
      <w:b/>
      <w:bCs/>
      <w:kern w:val="44"/>
      <w:sz w:val="30"/>
      <w:szCs w:val="28"/>
    </w:rPr>
  </w:style>
  <w:style w:type="character" w:customStyle="1" w:styleId="2Char">
    <w:name w:val="标题 2 Char"/>
    <w:basedOn w:val="a0"/>
    <w:link w:val="2"/>
    <w:uiPriority w:val="9"/>
    <w:rsid w:val="00CB6D7E"/>
    <w:rPr>
      <w:rFonts w:ascii="Times New Roman" w:hAnsi="Times New Roman" w:cstheme="minorEastAsia"/>
      <w:b/>
      <w:bCs/>
      <w:sz w:val="28"/>
      <w:szCs w:val="24"/>
    </w:rPr>
  </w:style>
  <w:style w:type="character" w:customStyle="1" w:styleId="3Char">
    <w:name w:val="标题 3 Char"/>
    <w:basedOn w:val="a0"/>
    <w:link w:val="3"/>
    <w:uiPriority w:val="9"/>
    <w:rsid w:val="00CB6D7E"/>
    <w:rPr>
      <w:rFonts w:ascii="Times New Roman" w:eastAsia="宋体" w:hAnsi="Times New Roman" w:cstheme="minorEastAsia"/>
      <w:bCs/>
      <w:sz w:val="24"/>
      <w:szCs w:val="24"/>
    </w:rPr>
  </w:style>
  <w:style w:type="paragraph" w:styleId="a5">
    <w:name w:val="Normal (Web)"/>
    <w:basedOn w:val="a"/>
    <w:uiPriority w:val="99"/>
    <w:semiHidden/>
    <w:unhideWhenUsed/>
    <w:rsid w:val="001C58FB"/>
    <w:pPr>
      <w:adjustRightInd/>
      <w:snapToGrid/>
      <w:spacing w:before="100" w:beforeAutospacing="1" w:after="100" w:afterAutospacing="1"/>
    </w:pPr>
    <w:rPr>
      <w:rFonts w:ascii="宋体" w:hAnsi="宋体" w:cs="宋体"/>
      <w:kern w:val="0"/>
      <w:sz w:val="24"/>
      <w:szCs w:val="24"/>
    </w:rPr>
  </w:style>
  <w:style w:type="character" w:customStyle="1" w:styleId="4Char">
    <w:name w:val="标题 4 Char"/>
    <w:basedOn w:val="a0"/>
    <w:link w:val="4"/>
    <w:uiPriority w:val="9"/>
    <w:rsid w:val="00CB6D7E"/>
    <w:rPr>
      <w:rFonts w:ascii="Times New Roman" w:eastAsia="宋体" w:hAnsi="Times New Roman" w:cstheme="minorEastAsia"/>
      <w:b/>
      <w:bCs/>
      <w:szCs w:val="24"/>
    </w:rPr>
  </w:style>
  <w:style w:type="paragraph" w:styleId="a6">
    <w:name w:val="List Paragraph"/>
    <w:basedOn w:val="a"/>
    <w:uiPriority w:val="34"/>
    <w:qFormat/>
    <w:rsid w:val="006A4A04"/>
    <w:pPr>
      <w:ind w:firstLine="420"/>
    </w:pPr>
  </w:style>
  <w:style w:type="table" w:styleId="a7">
    <w:name w:val="Table Grid"/>
    <w:basedOn w:val="a1"/>
    <w:uiPriority w:val="39"/>
    <w:rsid w:val="00BC42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362F2C"/>
    <w:rPr>
      <w:color w:val="0563C1" w:themeColor="hyperlink"/>
      <w:u w:val="single"/>
    </w:rPr>
  </w:style>
  <w:style w:type="character" w:customStyle="1" w:styleId="5Char">
    <w:name w:val="标题 5 Char"/>
    <w:basedOn w:val="a0"/>
    <w:link w:val="5"/>
    <w:uiPriority w:val="9"/>
    <w:rsid w:val="008D2842"/>
    <w:rPr>
      <w:rFonts w:ascii="Times New Roman" w:eastAsia="宋体" w:hAnsi="Times New Roman" w:cstheme="minorEastAsia"/>
      <w:b/>
      <w:bCs/>
      <w:szCs w:val="28"/>
    </w:rPr>
  </w:style>
  <w:style w:type="paragraph" w:styleId="a9">
    <w:name w:val="No Spacing"/>
    <w:uiPriority w:val="1"/>
    <w:qFormat/>
    <w:rsid w:val="005D2E16"/>
    <w:pPr>
      <w:spacing w:line="240" w:lineRule="atLeast"/>
      <w:ind w:firstLineChars="200" w:firstLine="420"/>
      <w:jc w:val="both"/>
    </w:pPr>
    <w:rPr>
      <w:rFonts w:ascii="Times New Roman" w:hAnsi="Times New Roman"/>
      <w:szCs w:val="22"/>
    </w:rPr>
  </w:style>
  <w:style w:type="paragraph" w:customStyle="1" w:styleId="aa">
    <w:name w:val="表"/>
    <w:link w:val="Char1"/>
    <w:qFormat/>
    <w:rsid w:val="00F60903"/>
    <w:pPr>
      <w:spacing w:line="240" w:lineRule="atLeast"/>
      <w:jc w:val="center"/>
    </w:pPr>
    <w:rPr>
      <w:rFonts w:ascii="Times New Roman" w:eastAsia="宋体" w:hAnsi="Times New Roman" w:cstheme="minorEastAsia"/>
    </w:rPr>
  </w:style>
  <w:style w:type="paragraph" w:styleId="ab">
    <w:name w:val="Balloon Text"/>
    <w:basedOn w:val="a"/>
    <w:link w:val="Char2"/>
    <w:uiPriority w:val="99"/>
    <w:semiHidden/>
    <w:unhideWhenUsed/>
    <w:rsid w:val="00511DDD"/>
    <w:pPr>
      <w:spacing w:line="240" w:lineRule="auto"/>
    </w:pPr>
    <w:rPr>
      <w:sz w:val="18"/>
      <w:szCs w:val="18"/>
    </w:rPr>
  </w:style>
  <w:style w:type="character" w:customStyle="1" w:styleId="Char1">
    <w:name w:val="表 Char"/>
    <w:basedOn w:val="a0"/>
    <w:link w:val="aa"/>
    <w:rsid w:val="00F60903"/>
    <w:rPr>
      <w:rFonts w:ascii="Times New Roman" w:eastAsia="宋体" w:hAnsi="Times New Roman" w:cstheme="minorEastAsia"/>
    </w:rPr>
  </w:style>
  <w:style w:type="character" w:customStyle="1" w:styleId="Char2">
    <w:name w:val="批注框文本 Char"/>
    <w:basedOn w:val="a0"/>
    <w:link w:val="ab"/>
    <w:uiPriority w:val="99"/>
    <w:semiHidden/>
    <w:rsid w:val="00511DDD"/>
    <w:rPr>
      <w:rFonts w:ascii="Times New Roman" w:eastAsia="宋体" w:hAnsi="Times New Roman" w:cstheme="minorEastAsia"/>
      <w:sz w:val="18"/>
      <w:szCs w:val="18"/>
    </w:rPr>
  </w:style>
  <w:style w:type="character" w:styleId="ac">
    <w:name w:val="annotation reference"/>
    <w:basedOn w:val="a0"/>
    <w:uiPriority w:val="99"/>
    <w:semiHidden/>
    <w:unhideWhenUsed/>
    <w:rsid w:val="00657A41"/>
    <w:rPr>
      <w:sz w:val="21"/>
      <w:szCs w:val="21"/>
    </w:rPr>
  </w:style>
  <w:style w:type="paragraph" w:styleId="ad">
    <w:name w:val="annotation text"/>
    <w:basedOn w:val="a"/>
    <w:link w:val="Char3"/>
    <w:uiPriority w:val="99"/>
    <w:semiHidden/>
    <w:unhideWhenUsed/>
    <w:rsid w:val="00657A41"/>
  </w:style>
  <w:style w:type="character" w:customStyle="1" w:styleId="Char3">
    <w:name w:val="批注文字 Char"/>
    <w:basedOn w:val="a0"/>
    <w:link w:val="ad"/>
    <w:uiPriority w:val="99"/>
    <w:semiHidden/>
    <w:rsid w:val="00657A41"/>
    <w:rPr>
      <w:rFonts w:ascii="Times New Roman" w:eastAsia="宋体" w:hAnsi="Times New Roman" w:cstheme="minorEastAsia"/>
    </w:rPr>
  </w:style>
  <w:style w:type="paragraph" w:styleId="ae">
    <w:name w:val="annotation subject"/>
    <w:basedOn w:val="ad"/>
    <w:next w:val="ad"/>
    <w:link w:val="Char4"/>
    <w:uiPriority w:val="99"/>
    <w:semiHidden/>
    <w:unhideWhenUsed/>
    <w:rsid w:val="00657A41"/>
    <w:rPr>
      <w:b/>
      <w:bCs/>
    </w:rPr>
  </w:style>
  <w:style w:type="character" w:customStyle="1" w:styleId="Char4">
    <w:name w:val="批注主题 Char"/>
    <w:basedOn w:val="Char3"/>
    <w:link w:val="ae"/>
    <w:uiPriority w:val="99"/>
    <w:semiHidden/>
    <w:rsid w:val="00657A41"/>
    <w:rPr>
      <w:rFonts w:ascii="Times New Roman" w:eastAsia="宋体" w:hAnsi="Times New Roman" w:cstheme="minorEastAsia"/>
      <w:b/>
      <w:bCs/>
    </w:rPr>
  </w:style>
  <w:style w:type="paragraph" w:styleId="40">
    <w:name w:val="toc 4"/>
    <w:basedOn w:val="a"/>
    <w:next w:val="a"/>
    <w:autoRedefine/>
    <w:uiPriority w:val="39"/>
    <w:unhideWhenUsed/>
    <w:rsid w:val="00E86ACB"/>
    <w:pPr>
      <w:widowControl w:val="0"/>
      <w:adjustRightInd/>
      <w:snapToGrid/>
      <w:spacing w:line="240" w:lineRule="auto"/>
      <w:ind w:leftChars="600" w:left="1260" w:firstLineChars="0" w:firstLine="0"/>
      <w:jc w:val="both"/>
    </w:pPr>
    <w:rPr>
      <w:rFonts w:asciiTheme="minorHAnsi" w:eastAsiaTheme="minorEastAsia" w:hAnsiTheme="minorHAnsi" w:cstheme="minorBidi"/>
      <w:szCs w:val="22"/>
    </w:rPr>
  </w:style>
  <w:style w:type="paragraph" w:styleId="10">
    <w:name w:val="toc 1"/>
    <w:next w:val="a"/>
    <w:autoRedefine/>
    <w:uiPriority w:val="39"/>
    <w:unhideWhenUsed/>
    <w:rsid w:val="00E86ACB"/>
    <w:pPr>
      <w:spacing w:line="240" w:lineRule="atLeast"/>
    </w:pPr>
    <w:rPr>
      <w:rFonts w:ascii="Times New Roman" w:eastAsia="宋体" w:hAnsi="Times New Roman" w:cstheme="minorEastAsia"/>
    </w:rPr>
  </w:style>
  <w:style w:type="paragraph" w:styleId="20">
    <w:name w:val="toc 2"/>
    <w:next w:val="a"/>
    <w:autoRedefine/>
    <w:uiPriority w:val="39"/>
    <w:unhideWhenUsed/>
    <w:rsid w:val="00E86ACB"/>
    <w:pPr>
      <w:spacing w:line="240" w:lineRule="atLeast"/>
      <w:ind w:leftChars="200" w:left="200"/>
    </w:pPr>
    <w:rPr>
      <w:rFonts w:ascii="Times New Roman" w:eastAsia="宋体" w:hAnsi="Times New Roman" w:cstheme="minorEastAsia"/>
    </w:rPr>
  </w:style>
  <w:style w:type="paragraph" w:styleId="30">
    <w:name w:val="toc 3"/>
    <w:next w:val="a"/>
    <w:autoRedefine/>
    <w:uiPriority w:val="39"/>
    <w:unhideWhenUsed/>
    <w:rsid w:val="00E86ACB"/>
    <w:pPr>
      <w:spacing w:line="240" w:lineRule="atLeast"/>
      <w:ind w:leftChars="400" w:left="400"/>
    </w:pPr>
    <w:rPr>
      <w:rFonts w:ascii="Times New Roman" w:eastAsia="宋体" w:hAnsi="Times New Roman" w:cstheme="minorEastAsia"/>
    </w:rPr>
  </w:style>
  <w:style w:type="paragraph" w:styleId="50">
    <w:name w:val="toc 5"/>
    <w:basedOn w:val="a"/>
    <w:next w:val="a"/>
    <w:autoRedefine/>
    <w:uiPriority w:val="39"/>
    <w:unhideWhenUsed/>
    <w:rsid w:val="00E86ACB"/>
    <w:pPr>
      <w:widowControl w:val="0"/>
      <w:adjustRightInd/>
      <w:snapToGrid/>
      <w:spacing w:line="240" w:lineRule="auto"/>
      <w:ind w:leftChars="800" w:left="1680" w:firstLineChars="0" w:firstLine="0"/>
      <w:jc w:val="both"/>
    </w:pPr>
    <w:rPr>
      <w:rFonts w:asciiTheme="minorHAnsi" w:eastAsiaTheme="minorEastAsia" w:hAnsiTheme="minorHAnsi" w:cstheme="minorBidi"/>
      <w:szCs w:val="22"/>
    </w:rPr>
  </w:style>
  <w:style w:type="paragraph" w:styleId="6">
    <w:name w:val="toc 6"/>
    <w:basedOn w:val="a"/>
    <w:next w:val="a"/>
    <w:autoRedefine/>
    <w:uiPriority w:val="39"/>
    <w:unhideWhenUsed/>
    <w:rsid w:val="00E86ACB"/>
    <w:pPr>
      <w:widowControl w:val="0"/>
      <w:adjustRightInd/>
      <w:snapToGrid/>
      <w:spacing w:line="240" w:lineRule="auto"/>
      <w:ind w:leftChars="1000" w:left="2100" w:firstLineChars="0" w:firstLine="0"/>
      <w:jc w:val="both"/>
    </w:pPr>
    <w:rPr>
      <w:rFonts w:asciiTheme="minorHAnsi" w:eastAsiaTheme="minorEastAsia" w:hAnsiTheme="minorHAnsi" w:cstheme="minorBidi"/>
      <w:szCs w:val="22"/>
    </w:rPr>
  </w:style>
  <w:style w:type="paragraph" w:styleId="7">
    <w:name w:val="toc 7"/>
    <w:basedOn w:val="a"/>
    <w:next w:val="a"/>
    <w:autoRedefine/>
    <w:uiPriority w:val="39"/>
    <w:unhideWhenUsed/>
    <w:rsid w:val="00E86ACB"/>
    <w:pPr>
      <w:widowControl w:val="0"/>
      <w:adjustRightInd/>
      <w:snapToGrid/>
      <w:spacing w:line="240" w:lineRule="auto"/>
      <w:ind w:leftChars="1200" w:left="2520" w:firstLineChars="0" w:firstLine="0"/>
      <w:jc w:val="both"/>
    </w:pPr>
    <w:rPr>
      <w:rFonts w:asciiTheme="minorHAnsi" w:eastAsiaTheme="minorEastAsia" w:hAnsiTheme="minorHAnsi" w:cstheme="minorBidi"/>
      <w:szCs w:val="22"/>
    </w:rPr>
  </w:style>
  <w:style w:type="paragraph" w:styleId="8">
    <w:name w:val="toc 8"/>
    <w:basedOn w:val="a"/>
    <w:next w:val="a"/>
    <w:autoRedefine/>
    <w:uiPriority w:val="39"/>
    <w:unhideWhenUsed/>
    <w:rsid w:val="00E86ACB"/>
    <w:pPr>
      <w:widowControl w:val="0"/>
      <w:adjustRightInd/>
      <w:snapToGrid/>
      <w:spacing w:line="240" w:lineRule="auto"/>
      <w:ind w:leftChars="1400" w:left="2940" w:firstLineChars="0" w:firstLine="0"/>
      <w:jc w:val="both"/>
    </w:pPr>
    <w:rPr>
      <w:rFonts w:asciiTheme="minorHAnsi" w:eastAsiaTheme="minorEastAsia" w:hAnsiTheme="minorHAnsi" w:cstheme="minorBidi"/>
      <w:szCs w:val="22"/>
    </w:rPr>
  </w:style>
  <w:style w:type="paragraph" w:styleId="9">
    <w:name w:val="toc 9"/>
    <w:basedOn w:val="a"/>
    <w:next w:val="a"/>
    <w:autoRedefine/>
    <w:uiPriority w:val="39"/>
    <w:unhideWhenUsed/>
    <w:rsid w:val="00E86ACB"/>
    <w:pPr>
      <w:widowControl w:val="0"/>
      <w:adjustRightInd/>
      <w:snapToGrid/>
      <w:spacing w:line="240" w:lineRule="auto"/>
      <w:ind w:leftChars="1600" w:left="3360" w:firstLineChars="0" w:firstLine="0"/>
      <w:jc w:val="both"/>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6134">
      <w:bodyDiv w:val="1"/>
      <w:marLeft w:val="0"/>
      <w:marRight w:val="0"/>
      <w:marTop w:val="0"/>
      <w:marBottom w:val="0"/>
      <w:divBdr>
        <w:top w:val="none" w:sz="0" w:space="0" w:color="auto"/>
        <w:left w:val="none" w:sz="0" w:space="0" w:color="auto"/>
        <w:bottom w:val="none" w:sz="0" w:space="0" w:color="auto"/>
        <w:right w:val="none" w:sz="0" w:space="0" w:color="auto"/>
      </w:divBdr>
    </w:div>
    <w:div w:id="56906443">
      <w:bodyDiv w:val="1"/>
      <w:marLeft w:val="0"/>
      <w:marRight w:val="0"/>
      <w:marTop w:val="0"/>
      <w:marBottom w:val="0"/>
      <w:divBdr>
        <w:top w:val="none" w:sz="0" w:space="0" w:color="auto"/>
        <w:left w:val="none" w:sz="0" w:space="0" w:color="auto"/>
        <w:bottom w:val="none" w:sz="0" w:space="0" w:color="auto"/>
        <w:right w:val="none" w:sz="0" w:space="0" w:color="auto"/>
      </w:divBdr>
    </w:div>
    <w:div w:id="183442138">
      <w:bodyDiv w:val="1"/>
      <w:marLeft w:val="0"/>
      <w:marRight w:val="0"/>
      <w:marTop w:val="0"/>
      <w:marBottom w:val="0"/>
      <w:divBdr>
        <w:top w:val="none" w:sz="0" w:space="0" w:color="auto"/>
        <w:left w:val="none" w:sz="0" w:space="0" w:color="auto"/>
        <w:bottom w:val="none" w:sz="0" w:space="0" w:color="auto"/>
        <w:right w:val="none" w:sz="0" w:space="0" w:color="auto"/>
      </w:divBdr>
    </w:div>
    <w:div w:id="202251477">
      <w:bodyDiv w:val="1"/>
      <w:marLeft w:val="0"/>
      <w:marRight w:val="0"/>
      <w:marTop w:val="0"/>
      <w:marBottom w:val="0"/>
      <w:divBdr>
        <w:top w:val="none" w:sz="0" w:space="0" w:color="auto"/>
        <w:left w:val="none" w:sz="0" w:space="0" w:color="auto"/>
        <w:bottom w:val="none" w:sz="0" w:space="0" w:color="auto"/>
        <w:right w:val="none" w:sz="0" w:space="0" w:color="auto"/>
      </w:divBdr>
    </w:div>
    <w:div w:id="319506266">
      <w:bodyDiv w:val="1"/>
      <w:marLeft w:val="0"/>
      <w:marRight w:val="0"/>
      <w:marTop w:val="0"/>
      <w:marBottom w:val="0"/>
      <w:divBdr>
        <w:top w:val="none" w:sz="0" w:space="0" w:color="auto"/>
        <w:left w:val="none" w:sz="0" w:space="0" w:color="auto"/>
        <w:bottom w:val="none" w:sz="0" w:space="0" w:color="auto"/>
        <w:right w:val="none" w:sz="0" w:space="0" w:color="auto"/>
      </w:divBdr>
    </w:div>
    <w:div w:id="379860362">
      <w:bodyDiv w:val="1"/>
      <w:marLeft w:val="0"/>
      <w:marRight w:val="0"/>
      <w:marTop w:val="0"/>
      <w:marBottom w:val="0"/>
      <w:divBdr>
        <w:top w:val="none" w:sz="0" w:space="0" w:color="auto"/>
        <w:left w:val="none" w:sz="0" w:space="0" w:color="auto"/>
        <w:bottom w:val="none" w:sz="0" w:space="0" w:color="auto"/>
        <w:right w:val="none" w:sz="0" w:space="0" w:color="auto"/>
      </w:divBdr>
    </w:div>
    <w:div w:id="434709441">
      <w:bodyDiv w:val="1"/>
      <w:marLeft w:val="0"/>
      <w:marRight w:val="0"/>
      <w:marTop w:val="0"/>
      <w:marBottom w:val="0"/>
      <w:divBdr>
        <w:top w:val="none" w:sz="0" w:space="0" w:color="auto"/>
        <w:left w:val="none" w:sz="0" w:space="0" w:color="auto"/>
        <w:bottom w:val="none" w:sz="0" w:space="0" w:color="auto"/>
        <w:right w:val="none" w:sz="0" w:space="0" w:color="auto"/>
      </w:divBdr>
    </w:div>
    <w:div w:id="476069258">
      <w:bodyDiv w:val="1"/>
      <w:marLeft w:val="0"/>
      <w:marRight w:val="0"/>
      <w:marTop w:val="0"/>
      <w:marBottom w:val="0"/>
      <w:divBdr>
        <w:top w:val="none" w:sz="0" w:space="0" w:color="auto"/>
        <w:left w:val="none" w:sz="0" w:space="0" w:color="auto"/>
        <w:bottom w:val="none" w:sz="0" w:space="0" w:color="auto"/>
        <w:right w:val="none" w:sz="0" w:space="0" w:color="auto"/>
      </w:divBdr>
    </w:div>
    <w:div w:id="513544089">
      <w:bodyDiv w:val="1"/>
      <w:marLeft w:val="0"/>
      <w:marRight w:val="0"/>
      <w:marTop w:val="0"/>
      <w:marBottom w:val="0"/>
      <w:divBdr>
        <w:top w:val="none" w:sz="0" w:space="0" w:color="auto"/>
        <w:left w:val="none" w:sz="0" w:space="0" w:color="auto"/>
        <w:bottom w:val="none" w:sz="0" w:space="0" w:color="auto"/>
        <w:right w:val="none" w:sz="0" w:space="0" w:color="auto"/>
      </w:divBdr>
    </w:div>
    <w:div w:id="540750640">
      <w:bodyDiv w:val="1"/>
      <w:marLeft w:val="0"/>
      <w:marRight w:val="0"/>
      <w:marTop w:val="0"/>
      <w:marBottom w:val="0"/>
      <w:divBdr>
        <w:top w:val="none" w:sz="0" w:space="0" w:color="auto"/>
        <w:left w:val="none" w:sz="0" w:space="0" w:color="auto"/>
        <w:bottom w:val="none" w:sz="0" w:space="0" w:color="auto"/>
        <w:right w:val="none" w:sz="0" w:space="0" w:color="auto"/>
      </w:divBdr>
    </w:div>
    <w:div w:id="578564684">
      <w:bodyDiv w:val="1"/>
      <w:marLeft w:val="0"/>
      <w:marRight w:val="0"/>
      <w:marTop w:val="0"/>
      <w:marBottom w:val="0"/>
      <w:divBdr>
        <w:top w:val="none" w:sz="0" w:space="0" w:color="auto"/>
        <w:left w:val="none" w:sz="0" w:space="0" w:color="auto"/>
        <w:bottom w:val="none" w:sz="0" w:space="0" w:color="auto"/>
        <w:right w:val="none" w:sz="0" w:space="0" w:color="auto"/>
      </w:divBdr>
    </w:div>
    <w:div w:id="658460641">
      <w:bodyDiv w:val="1"/>
      <w:marLeft w:val="0"/>
      <w:marRight w:val="0"/>
      <w:marTop w:val="0"/>
      <w:marBottom w:val="0"/>
      <w:divBdr>
        <w:top w:val="none" w:sz="0" w:space="0" w:color="auto"/>
        <w:left w:val="none" w:sz="0" w:space="0" w:color="auto"/>
        <w:bottom w:val="none" w:sz="0" w:space="0" w:color="auto"/>
        <w:right w:val="none" w:sz="0" w:space="0" w:color="auto"/>
      </w:divBdr>
    </w:div>
    <w:div w:id="887570303">
      <w:bodyDiv w:val="1"/>
      <w:marLeft w:val="0"/>
      <w:marRight w:val="0"/>
      <w:marTop w:val="0"/>
      <w:marBottom w:val="0"/>
      <w:divBdr>
        <w:top w:val="none" w:sz="0" w:space="0" w:color="auto"/>
        <w:left w:val="none" w:sz="0" w:space="0" w:color="auto"/>
        <w:bottom w:val="none" w:sz="0" w:space="0" w:color="auto"/>
        <w:right w:val="none" w:sz="0" w:space="0" w:color="auto"/>
      </w:divBdr>
    </w:div>
    <w:div w:id="966471164">
      <w:bodyDiv w:val="1"/>
      <w:marLeft w:val="0"/>
      <w:marRight w:val="0"/>
      <w:marTop w:val="0"/>
      <w:marBottom w:val="0"/>
      <w:divBdr>
        <w:top w:val="none" w:sz="0" w:space="0" w:color="auto"/>
        <w:left w:val="none" w:sz="0" w:space="0" w:color="auto"/>
        <w:bottom w:val="none" w:sz="0" w:space="0" w:color="auto"/>
        <w:right w:val="none" w:sz="0" w:space="0" w:color="auto"/>
      </w:divBdr>
    </w:div>
    <w:div w:id="982155076">
      <w:bodyDiv w:val="1"/>
      <w:marLeft w:val="0"/>
      <w:marRight w:val="0"/>
      <w:marTop w:val="0"/>
      <w:marBottom w:val="0"/>
      <w:divBdr>
        <w:top w:val="none" w:sz="0" w:space="0" w:color="auto"/>
        <w:left w:val="none" w:sz="0" w:space="0" w:color="auto"/>
        <w:bottom w:val="none" w:sz="0" w:space="0" w:color="auto"/>
        <w:right w:val="none" w:sz="0" w:space="0" w:color="auto"/>
      </w:divBdr>
    </w:div>
    <w:div w:id="1164468600">
      <w:bodyDiv w:val="1"/>
      <w:marLeft w:val="0"/>
      <w:marRight w:val="0"/>
      <w:marTop w:val="0"/>
      <w:marBottom w:val="0"/>
      <w:divBdr>
        <w:top w:val="none" w:sz="0" w:space="0" w:color="auto"/>
        <w:left w:val="none" w:sz="0" w:space="0" w:color="auto"/>
        <w:bottom w:val="none" w:sz="0" w:space="0" w:color="auto"/>
        <w:right w:val="none" w:sz="0" w:space="0" w:color="auto"/>
      </w:divBdr>
    </w:div>
    <w:div w:id="1216308882">
      <w:bodyDiv w:val="1"/>
      <w:marLeft w:val="0"/>
      <w:marRight w:val="0"/>
      <w:marTop w:val="0"/>
      <w:marBottom w:val="0"/>
      <w:divBdr>
        <w:top w:val="none" w:sz="0" w:space="0" w:color="auto"/>
        <w:left w:val="none" w:sz="0" w:space="0" w:color="auto"/>
        <w:bottom w:val="none" w:sz="0" w:space="0" w:color="auto"/>
        <w:right w:val="none" w:sz="0" w:space="0" w:color="auto"/>
      </w:divBdr>
    </w:div>
    <w:div w:id="1304235966">
      <w:bodyDiv w:val="1"/>
      <w:marLeft w:val="0"/>
      <w:marRight w:val="0"/>
      <w:marTop w:val="0"/>
      <w:marBottom w:val="0"/>
      <w:divBdr>
        <w:top w:val="none" w:sz="0" w:space="0" w:color="auto"/>
        <w:left w:val="none" w:sz="0" w:space="0" w:color="auto"/>
        <w:bottom w:val="none" w:sz="0" w:space="0" w:color="auto"/>
        <w:right w:val="none" w:sz="0" w:space="0" w:color="auto"/>
      </w:divBdr>
    </w:div>
    <w:div w:id="1387340955">
      <w:bodyDiv w:val="1"/>
      <w:marLeft w:val="0"/>
      <w:marRight w:val="0"/>
      <w:marTop w:val="0"/>
      <w:marBottom w:val="0"/>
      <w:divBdr>
        <w:top w:val="none" w:sz="0" w:space="0" w:color="auto"/>
        <w:left w:val="none" w:sz="0" w:space="0" w:color="auto"/>
        <w:bottom w:val="none" w:sz="0" w:space="0" w:color="auto"/>
        <w:right w:val="none" w:sz="0" w:space="0" w:color="auto"/>
      </w:divBdr>
    </w:div>
    <w:div w:id="1606308847">
      <w:bodyDiv w:val="1"/>
      <w:marLeft w:val="0"/>
      <w:marRight w:val="0"/>
      <w:marTop w:val="0"/>
      <w:marBottom w:val="0"/>
      <w:divBdr>
        <w:top w:val="none" w:sz="0" w:space="0" w:color="auto"/>
        <w:left w:val="none" w:sz="0" w:space="0" w:color="auto"/>
        <w:bottom w:val="none" w:sz="0" w:space="0" w:color="auto"/>
        <w:right w:val="none" w:sz="0" w:space="0" w:color="auto"/>
      </w:divBdr>
    </w:div>
    <w:div w:id="1621034267">
      <w:bodyDiv w:val="1"/>
      <w:marLeft w:val="0"/>
      <w:marRight w:val="0"/>
      <w:marTop w:val="0"/>
      <w:marBottom w:val="0"/>
      <w:divBdr>
        <w:top w:val="none" w:sz="0" w:space="0" w:color="auto"/>
        <w:left w:val="none" w:sz="0" w:space="0" w:color="auto"/>
        <w:bottom w:val="none" w:sz="0" w:space="0" w:color="auto"/>
        <w:right w:val="none" w:sz="0" w:space="0" w:color="auto"/>
      </w:divBdr>
      <w:divsChild>
        <w:div w:id="1585451225">
          <w:marLeft w:val="562"/>
          <w:marRight w:val="0"/>
          <w:marTop w:val="0"/>
          <w:marBottom w:val="60"/>
          <w:divBdr>
            <w:top w:val="none" w:sz="0" w:space="0" w:color="auto"/>
            <w:left w:val="none" w:sz="0" w:space="0" w:color="auto"/>
            <w:bottom w:val="none" w:sz="0" w:space="0" w:color="auto"/>
            <w:right w:val="none" w:sz="0" w:space="0" w:color="auto"/>
          </w:divBdr>
        </w:div>
      </w:divsChild>
    </w:div>
    <w:div w:id="1672638376">
      <w:bodyDiv w:val="1"/>
      <w:marLeft w:val="0"/>
      <w:marRight w:val="0"/>
      <w:marTop w:val="0"/>
      <w:marBottom w:val="0"/>
      <w:divBdr>
        <w:top w:val="none" w:sz="0" w:space="0" w:color="auto"/>
        <w:left w:val="none" w:sz="0" w:space="0" w:color="auto"/>
        <w:bottom w:val="none" w:sz="0" w:space="0" w:color="auto"/>
        <w:right w:val="none" w:sz="0" w:space="0" w:color="auto"/>
      </w:divBdr>
    </w:div>
    <w:div w:id="1770152171">
      <w:bodyDiv w:val="1"/>
      <w:marLeft w:val="0"/>
      <w:marRight w:val="0"/>
      <w:marTop w:val="0"/>
      <w:marBottom w:val="0"/>
      <w:divBdr>
        <w:top w:val="none" w:sz="0" w:space="0" w:color="auto"/>
        <w:left w:val="none" w:sz="0" w:space="0" w:color="auto"/>
        <w:bottom w:val="none" w:sz="0" w:space="0" w:color="auto"/>
        <w:right w:val="none" w:sz="0" w:space="0" w:color="auto"/>
      </w:divBdr>
    </w:div>
    <w:div w:id="1789936192">
      <w:bodyDiv w:val="1"/>
      <w:marLeft w:val="0"/>
      <w:marRight w:val="0"/>
      <w:marTop w:val="0"/>
      <w:marBottom w:val="0"/>
      <w:divBdr>
        <w:top w:val="none" w:sz="0" w:space="0" w:color="auto"/>
        <w:left w:val="none" w:sz="0" w:space="0" w:color="auto"/>
        <w:bottom w:val="none" w:sz="0" w:space="0" w:color="auto"/>
        <w:right w:val="none" w:sz="0" w:space="0" w:color="auto"/>
      </w:divBdr>
    </w:div>
    <w:div w:id="1835994519">
      <w:bodyDiv w:val="1"/>
      <w:marLeft w:val="0"/>
      <w:marRight w:val="0"/>
      <w:marTop w:val="0"/>
      <w:marBottom w:val="0"/>
      <w:divBdr>
        <w:top w:val="none" w:sz="0" w:space="0" w:color="auto"/>
        <w:left w:val="none" w:sz="0" w:space="0" w:color="auto"/>
        <w:bottom w:val="none" w:sz="0" w:space="0" w:color="auto"/>
        <w:right w:val="none" w:sz="0" w:space="0" w:color="auto"/>
      </w:divBdr>
    </w:div>
    <w:div w:id="1870990577">
      <w:bodyDiv w:val="1"/>
      <w:marLeft w:val="0"/>
      <w:marRight w:val="0"/>
      <w:marTop w:val="0"/>
      <w:marBottom w:val="0"/>
      <w:divBdr>
        <w:top w:val="none" w:sz="0" w:space="0" w:color="auto"/>
        <w:left w:val="none" w:sz="0" w:space="0" w:color="auto"/>
        <w:bottom w:val="none" w:sz="0" w:space="0" w:color="auto"/>
        <w:right w:val="none" w:sz="0" w:space="0" w:color="auto"/>
      </w:divBdr>
    </w:div>
    <w:div w:id="1878933912">
      <w:bodyDiv w:val="1"/>
      <w:marLeft w:val="0"/>
      <w:marRight w:val="0"/>
      <w:marTop w:val="0"/>
      <w:marBottom w:val="0"/>
      <w:divBdr>
        <w:top w:val="none" w:sz="0" w:space="0" w:color="auto"/>
        <w:left w:val="none" w:sz="0" w:space="0" w:color="auto"/>
        <w:bottom w:val="none" w:sz="0" w:space="0" w:color="auto"/>
        <w:right w:val="none" w:sz="0" w:space="0" w:color="auto"/>
      </w:divBdr>
    </w:div>
    <w:div w:id="1943174716">
      <w:bodyDiv w:val="1"/>
      <w:marLeft w:val="0"/>
      <w:marRight w:val="0"/>
      <w:marTop w:val="0"/>
      <w:marBottom w:val="0"/>
      <w:divBdr>
        <w:top w:val="none" w:sz="0" w:space="0" w:color="auto"/>
        <w:left w:val="none" w:sz="0" w:space="0" w:color="auto"/>
        <w:bottom w:val="none" w:sz="0" w:space="0" w:color="auto"/>
        <w:right w:val="none" w:sz="0" w:space="0" w:color="auto"/>
      </w:divBdr>
    </w:div>
    <w:div w:id="210228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66.emf"/><Relationship Id="rId21" Type="http://schemas.openxmlformats.org/officeDocument/2006/relationships/package" Target="embeddings/Microsoft_Visio___2.vsdx"/><Relationship Id="rId42" Type="http://schemas.microsoft.com/office/2007/relationships/hdphoto" Target="media/hdphoto4.wdp"/><Relationship Id="rId47" Type="http://schemas.openxmlformats.org/officeDocument/2006/relationships/image" Target="media/image22.png"/><Relationship Id="rId63" Type="http://schemas.openxmlformats.org/officeDocument/2006/relationships/image" Target="media/image33.emf"/><Relationship Id="rId68" Type="http://schemas.openxmlformats.org/officeDocument/2006/relationships/image" Target="media/image36.png"/><Relationship Id="rId84" Type="http://schemas.openxmlformats.org/officeDocument/2006/relationships/image" Target="media/image46.emf"/><Relationship Id="rId89" Type="http://schemas.openxmlformats.org/officeDocument/2006/relationships/image" Target="media/image49.png"/><Relationship Id="rId112" Type="http://schemas.openxmlformats.org/officeDocument/2006/relationships/package" Target="embeddings/Microsoft_Visio___25.vsdx"/><Relationship Id="rId16" Type="http://schemas.openxmlformats.org/officeDocument/2006/relationships/image" Target="media/image4.png"/><Relationship Id="rId107" Type="http://schemas.openxmlformats.org/officeDocument/2006/relationships/image" Target="media/image61.emf"/><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emf"/><Relationship Id="rId74" Type="http://schemas.openxmlformats.org/officeDocument/2006/relationships/image" Target="media/image40.emf"/><Relationship Id="rId79" Type="http://schemas.openxmlformats.org/officeDocument/2006/relationships/image" Target="media/image43.emf"/><Relationship Id="rId102" Type="http://schemas.openxmlformats.org/officeDocument/2006/relationships/image" Target="media/image58.emf"/><Relationship Id="rId123" Type="http://schemas.openxmlformats.org/officeDocument/2006/relationships/image" Target="media/image6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4.emf"/><Relationship Id="rId22" Type="http://schemas.openxmlformats.org/officeDocument/2006/relationships/image" Target="media/image8.png"/><Relationship Id="rId27" Type="http://schemas.openxmlformats.org/officeDocument/2006/relationships/package" Target="embeddings/Microsoft_Visio___3.vsdx"/><Relationship Id="rId43" Type="http://schemas.openxmlformats.org/officeDocument/2006/relationships/image" Target="media/image20.emf"/><Relationship Id="rId48" Type="http://schemas.microsoft.com/office/2007/relationships/hdphoto" Target="media/hdphoto5.wdp"/><Relationship Id="rId64" Type="http://schemas.openxmlformats.org/officeDocument/2006/relationships/package" Target="embeddings/Microsoft_Visio___12.vsdx"/><Relationship Id="rId69" Type="http://schemas.microsoft.com/office/2007/relationships/hdphoto" Target="media/hdphoto7.wdp"/><Relationship Id="rId113" Type="http://schemas.openxmlformats.org/officeDocument/2006/relationships/image" Target="media/image64.emf"/><Relationship Id="rId118" Type="http://schemas.openxmlformats.org/officeDocument/2006/relationships/package" Target="embeddings/Microsoft_Visio___28.vsdx"/><Relationship Id="rId80" Type="http://schemas.openxmlformats.org/officeDocument/2006/relationships/package" Target="embeddings/Microsoft_Visio___15.vsdx"/><Relationship Id="rId85" Type="http://schemas.openxmlformats.org/officeDocument/2006/relationships/package" Target="embeddings/Microsoft_Visio___17.vsdx"/><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5.emf"/><Relationship Id="rId38" Type="http://schemas.microsoft.com/office/2007/relationships/hdphoto" Target="media/hdphoto3.wdp"/><Relationship Id="rId59" Type="http://schemas.openxmlformats.org/officeDocument/2006/relationships/package" Target="embeddings/Microsoft_Visio___10.vsdx"/><Relationship Id="rId103" Type="http://schemas.openxmlformats.org/officeDocument/2006/relationships/package" Target="embeddings/Microsoft_Visio___21.vsdx"/><Relationship Id="rId108" Type="http://schemas.openxmlformats.org/officeDocument/2006/relationships/package" Target="embeddings/Microsoft_Visio___23.vsdx"/><Relationship Id="rId124" Type="http://schemas.openxmlformats.org/officeDocument/2006/relationships/image" Target="media/image70.png"/><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package" Target="embeddings/Microsoft_Visio___13.vsdx"/><Relationship Id="rId91" Type="http://schemas.openxmlformats.org/officeDocument/2006/relationships/image" Target="media/image51.png"/><Relationship Id="rId96" Type="http://schemas.openxmlformats.org/officeDocument/2006/relationships/package" Target="embeddings/Microsoft_Visio___19.vsdx"/><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1.wdp"/><Relationship Id="rId28" Type="http://schemas.openxmlformats.org/officeDocument/2006/relationships/image" Target="media/image12.emf"/><Relationship Id="rId49" Type="http://schemas.openxmlformats.org/officeDocument/2006/relationships/image" Target="media/image23.png"/><Relationship Id="rId114" Type="http://schemas.openxmlformats.org/officeDocument/2006/relationships/package" Target="embeddings/Microsoft_Visio___26.vsdx"/><Relationship Id="rId119" Type="http://schemas.openxmlformats.org/officeDocument/2006/relationships/image" Target="media/image67.png"/><Relationship Id="rId44" Type="http://schemas.openxmlformats.org/officeDocument/2006/relationships/package" Target="embeddings/Microsoft_Visio___8.vsdx"/><Relationship Id="rId60" Type="http://schemas.openxmlformats.org/officeDocument/2006/relationships/image" Target="media/image31.emf"/><Relationship Id="rId65" Type="http://schemas.openxmlformats.org/officeDocument/2006/relationships/image" Target="media/image34.png"/><Relationship Id="rId81" Type="http://schemas.openxmlformats.org/officeDocument/2006/relationships/image" Target="media/image44.emf"/><Relationship Id="rId86" Type="http://schemas.openxmlformats.org/officeDocument/2006/relationships/image" Target="media/image47.emf"/><Relationship Id="rId13" Type="http://schemas.openxmlformats.org/officeDocument/2006/relationships/footer" Target="footer3.xml"/><Relationship Id="rId18" Type="http://schemas.openxmlformats.org/officeDocument/2006/relationships/image" Target="media/image6.emf"/><Relationship Id="rId39" Type="http://schemas.openxmlformats.org/officeDocument/2006/relationships/image" Target="media/image18.emf"/><Relationship Id="rId109" Type="http://schemas.openxmlformats.org/officeDocument/2006/relationships/image" Target="media/image62.emf"/><Relationship Id="rId34" Type="http://schemas.openxmlformats.org/officeDocument/2006/relationships/package" Target="embeddings/Microsoft_Visio___5.vsdx"/><Relationship Id="rId50" Type="http://schemas.openxmlformats.org/officeDocument/2006/relationships/comments" Target="comments.xml"/><Relationship Id="rId55" Type="http://schemas.openxmlformats.org/officeDocument/2006/relationships/image" Target="media/image27.png"/><Relationship Id="rId76" Type="http://schemas.openxmlformats.org/officeDocument/2006/relationships/image" Target="media/image41.wmf"/><Relationship Id="rId97" Type="http://schemas.openxmlformats.org/officeDocument/2006/relationships/image" Target="media/image55.emf"/><Relationship Id="rId104" Type="http://schemas.openxmlformats.org/officeDocument/2006/relationships/image" Target="media/image59.emf"/><Relationship Id="rId120" Type="http://schemas.microsoft.com/office/2007/relationships/hdphoto" Target="media/hdphoto11.wdp"/><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8.png"/><Relationship Id="rId92" Type="http://schemas.microsoft.com/office/2007/relationships/hdphoto" Target="media/hdphoto9.wdp"/><Relationship Id="rId2" Type="http://schemas.openxmlformats.org/officeDocument/2006/relationships/numbering" Target="numbering.xml"/><Relationship Id="rId29" Type="http://schemas.openxmlformats.org/officeDocument/2006/relationships/package" Target="embeddings/Microsoft_Visio___4.vsdx"/><Relationship Id="rId24" Type="http://schemas.openxmlformats.org/officeDocument/2006/relationships/image" Target="media/image9.png"/><Relationship Id="rId40" Type="http://schemas.openxmlformats.org/officeDocument/2006/relationships/package" Target="embeddings/Microsoft_Visio___7.vsdx"/><Relationship Id="rId45" Type="http://schemas.openxmlformats.org/officeDocument/2006/relationships/image" Target="media/image21.emf"/><Relationship Id="rId66" Type="http://schemas.openxmlformats.org/officeDocument/2006/relationships/image" Target="media/image35.png"/><Relationship Id="rId87" Type="http://schemas.openxmlformats.org/officeDocument/2006/relationships/package" Target="embeddings/Microsoft_Visio___18.vsdx"/><Relationship Id="rId110" Type="http://schemas.openxmlformats.org/officeDocument/2006/relationships/package" Target="embeddings/Microsoft_Visio___24.vsdx"/><Relationship Id="rId115" Type="http://schemas.openxmlformats.org/officeDocument/2006/relationships/image" Target="media/image65.emf"/><Relationship Id="rId61" Type="http://schemas.openxmlformats.org/officeDocument/2006/relationships/package" Target="embeddings/Microsoft_Visio___11.vsdx"/><Relationship Id="rId82" Type="http://schemas.openxmlformats.org/officeDocument/2006/relationships/package" Target="embeddings/Microsoft_Visio___16.vsdx"/><Relationship Id="rId19" Type="http://schemas.openxmlformats.org/officeDocument/2006/relationships/package" Target="embeddings/Microsoft_Visio___1.vsdx"/><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6.emf"/><Relationship Id="rId56" Type="http://schemas.openxmlformats.org/officeDocument/2006/relationships/image" Target="media/image28.png"/><Relationship Id="rId77" Type="http://schemas.openxmlformats.org/officeDocument/2006/relationships/image" Target="media/image42.emf"/><Relationship Id="rId100" Type="http://schemas.microsoft.com/office/2007/relationships/hdphoto" Target="media/hdphoto10.wdp"/><Relationship Id="rId105" Type="http://schemas.openxmlformats.org/officeDocument/2006/relationships/package" Target="embeddings/Microsoft_Visio___22.vsdx"/><Relationship Id="rId126" Type="http://schemas.openxmlformats.org/officeDocument/2006/relationships/fontTable" Target="fontTable.xml"/><Relationship Id="rId8" Type="http://schemas.openxmlformats.org/officeDocument/2006/relationships/header" Target="header1.xml"/><Relationship Id="rId51" Type="http://schemas.microsoft.com/office/2011/relationships/commentsExtended" Target="commentsExtended.xml"/><Relationship Id="rId72" Type="http://schemas.microsoft.com/office/2007/relationships/hdphoto" Target="media/hdphoto8.wdp"/><Relationship Id="rId93" Type="http://schemas.openxmlformats.org/officeDocument/2006/relationships/image" Target="media/image52.png"/><Relationship Id="rId98" Type="http://schemas.openxmlformats.org/officeDocument/2006/relationships/package" Target="embeddings/Microsoft_Visio___20.vsdx"/><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package" Target="embeddings/Microsoft_Visio___9.vsdx"/><Relationship Id="rId67" Type="http://schemas.microsoft.com/office/2007/relationships/hdphoto" Target="media/hdphoto6.wdp"/><Relationship Id="rId116" Type="http://schemas.openxmlformats.org/officeDocument/2006/relationships/package" Target="embeddings/Microsoft_Visio___27.vsdx"/><Relationship Id="rId20" Type="http://schemas.openxmlformats.org/officeDocument/2006/relationships/image" Target="media/image7.emf"/><Relationship Id="rId41" Type="http://schemas.openxmlformats.org/officeDocument/2006/relationships/image" Target="media/image19.png"/><Relationship Id="rId62" Type="http://schemas.openxmlformats.org/officeDocument/2006/relationships/image" Target="media/image32.png"/><Relationship Id="rId83" Type="http://schemas.openxmlformats.org/officeDocument/2006/relationships/image" Target="media/image45.png"/><Relationship Id="rId88" Type="http://schemas.openxmlformats.org/officeDocument/2006/relationships/image" Target="media/image48.png"/><Relationship Id="rId111" Type="http://schemas.openxmlformats.org/officeDocument/2006/relationships/image" Target="media/image63.emf"/><Relationship Id="rId15" Type="http://schemas.openxmlformats.org/officeDocument/2006/relationships/image" Target="media/image3.png"/><Relationship Id="rId36" Type="http://schemas.openxmlformats.org/officeDocument/2006/relationships/package" Target="embeddings/Microsoft_Visio___6.vsdx"/><Relationship Id="rId57" Type="http://schemas.openxmlformats.org/officeDocument/2006/relationships/image" Target="media/image29.png"/><Relationship Id="rId106" Type="http://schemas.openxmlformats.org/officeDocument/2006/relationships/image" Target="media/image60.png"/><Relationship Id="rId127" Type="http://schemas.microsoft.com/office/2011/relationships/people" Target="people.xml"/><Relationship Id="rId10" Type="http://schemas.openxmlformats.org/officeDocument/2006/relationships/footer" Target="footer1.xml"/><Relationship Id="rId31" Type="http://schemas.microsoft.com/office/2007/relationships/hdphoto" Target="media/hdphoto2.wdp"/><Relationship Id="rId52" Type="http://schemas.openxmlformats.org/officeDocument/2006/relationships/image" Target="media/image24.png"/><Relationship Id="rId73" Type="http://schemas.openxmlformats.org/officeDocument/2006/relationships/image" Target="media/image39.png"/><Relationship Id="rId78" Type="http://schemas.openxmlformats.org/officeDocument/2006/relationships/package" Target="embeddings/Microsoft_Visio___14.vsdx"/><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7.png"/><Relationship Id="rId122" Type="http://schemas.microsoft.com/office/2007/relationships/hdphoto" Target="media/hdphoto12.wdp"/><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81558-9AB9-4D41-A081-B6DF3885B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105</Pages>
  <Words>12362</Words>
  <Characters>70468</Characters>
  <Application>Microsoft Office Word</Application>
  <DocSecurity>0</DocSecurity>
  <Lines>587</Lines>
  <Paragraphs>165</Paragraphs>
  <ScaleCrop>false</ScaleCrop>
  <Company/>
  <LinksUpToDate>false</LinksUpToDate>
  <CharactersWithSpaces>82665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优积谷</dc:creator>
  <cp:keywords/>
  <dc:description/>
  <cp:lastModifiedBy>admin</cp:lastModifiedBy>
  <cp:revision>8</cp:revision>
  <cp:lastPrinted>2021-06-16T06:11:00Z</cp:lastPrinted>
  <dcterms:created xsi:type="dcterms:W3CDTF">2021-06-15T09:58:00Z</dcterms:created>
  <dcterms:modified xsi:type="dcterms:W3CDTF">2021-06-17T01:56:00Z</dcterms:modified>
</cp:coreProperties>
</file>